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020F86" w14:textId="77777777" w:rsidR="007569A2" w:rsidRDefault="00CE686F" w:rsidP="00C60A20">
      <w:pPr>
        <w:pStyle w:val="test"/>
        <w:rPr>
          <w:rFonts w:ascii="Times New Roman" w:eastAsia="Times New Roman" w:hAnsi="Times New Roman" w:cs="Times New Roman"/>
          <w:sz w:val="28"/>
          <w:szCs w:val="28"/>
        </w:rPr>
      </w:pPr>
      <w:r>
        <w:rPr>
          <w:noProof/>
        </w:rPr>
        <w:drawing>
          <wp:anchor distT="0" distB="0" distL="0" distR="0" simplePos="0" relativeHeight="251658241" behindDoc="1" locked="0" layoutInCell="1" hidden="0" allowOverlap="1" wp14:anchorId="30F4BB25" wp14:editId="2F7B4DAC">
            <wp:simplePos x="0" y="0"/>
            <wp:positionH relativeFrom="column">
              <wp:posOffset>-311785</wp:posOffset>
            </wp:positionH>
            <wp:positionV relativeFrom="paragraph">
              <wp:posOffset>44958</wp:posOffset>
            </wp:positionV>
            <wp:extent cx="6484620" cy="8686800"/>
            <wp:effectExtent l="9525" t="9525" r="9525" b="9525"/>
            <wp:wrapNone/>
            <wp:docPr id="27" name="image38.jpg" descr="khung doi"/>
            <wp:cNvGraphicFramePr/>
            <a:graphic xmlns:a="http://schemas.openxmlformats.org/drawingml/2006/main">
              <a:graphicData uri="http://schemas.openxmlformats.org/drawingml/2006/picture">
                <pic:pic xmlns:pic="http://schemas.openxmlformats.org/drawingml/2006/picture">
                  <pic:nvPicPr>
                    <pic:cNvPr id="0" name="image38.jpg" descr="khung doi"/>
                    <pic:cNvPicPr preferRelativeResize="0"/>
                  </pic:nvPicPr>
                  <pic:blipFill>
                    <a:blip r:embed="rId8"/>
                    <a:srcRect/>
                    <a:stretch>
                      <a:fillRect/>
                    </a:stretch>
                  </pic:blipFill>
                  <pic:spPr>
                    <a:xfrm>
                      <a:off x="0" y="0"/>
                      <a:ext cx="6484620" cy="8686800"/>
                    </a:xfrm>
                    <a:prstGeom prst="rect">
                      <a:avLst/>
                    </a:prstGeom>
                    <a:ln w="9525">
                      <a:solidFill>
                        <a:srgbClr val="0000FF"/>
                      </a:solidFill>
                      <a:prstDash val="solid"/>
                    </a:ln>
                  </pic:spPr>
                </pic:pic>
              </a:graphicData>
            </a:graphic>
          </wp:anchor>
        </w:drawing>
      </w:r>
    </w:p>
    <w:p w14:paraId="43F93A45" w14:textId="77777777" w:rsidR="007569A2" w:rsidRDefault="00CE686F">
      <w:pPr>
        <w:spacing w:after="16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HỌC VIỆN CÔNG NGHỆ BƯU CHÍNH VIỄN THÔNG</w:t>
      </w:r>
    </w:p>
    <w:p w14:paraId="56582965" w14:textId="77777777" w:rsidR="007569A2" w:rsidRDefault="00CE686F">
      <w:pPr>
        <w:spacing w:before="240" w:after="240" w:line="259"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KHOA CÔNG NGHỆ THÔNG TIN 1</w:t>
      </w:r>
    </w:p>
    <w:p w14:paraId="5B8A4311" w14:textId="77777777" w:rsidR="007569A2" w:rsidRDefault="00CE686F">
      <w:pPr>
        <w:spacing w:after="160" w:line="259" w:lineRule="auto"/>
        <w:jc w:val="center"/>
        <w:rPr>
          <w:rFonts w:ascii="Times New Roman" w:eastAsia="Times New Roman" w:hAnsi="Times New Roman" w:cs="Times New Roman"/>
          <w:sz w:val="28"/>
          <w:szCs w:val="28"/>
        </w:rPr>
      </w:pPr>
      <w:r>
        <w:rPr>
          <w:noProof/>
        </w:rPr>
        <mc:AlternateContent>
          <mc:Choice Requires="wpg">
            <w:drawing>
              <wp:anchor distT="0" distB="0" distL="114300" distR="114300" simplePos="0" relativeHeight="251658240" behindDoc="0" locked="0" layoutInCell="1" hidden="0" allowOverlap="1" wp14:anchorId="3BA8C198" wp14:editId="07777777">
                <wp:simplePos x="0" y="0"/>
                <wp:positionH relativeFrom="column">
                  <wp:posOffset>2044700</wp:posOffset>
                </wp:positionH>
                <wp:positionV relativeFrom="paragraph">
                  <wp:posOffset>88900</wp:posOffset>
                </wp:positionV>
                <wp:extent cx="1615041" cy="22225"/>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a:off x="4543242" y="3774684"/>
                          <a:ext cx="1605516" cy="10632"/>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w16sdtfl="http://schemas.microsoft.com/office/word/2024/wordml/sdtformatlock" xmlns:wp14="http://schemas.microsoft.com/office/word/2010/wordml"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arto="http://schemas.microsoft.com/office/word/2006/arto" xmlns:a14="http://schemas.microsoft.com/office/drawing/2010/main">
            <w:drawing>
              <wp:anchor xmlns:wp14="http://schemas.microsoft.com/office/word/2010/wordprocessingDrawing" distT="0" distB="0" distL="114300" distR="114300" simplePos="0" relativeHeight="0" behindDoc="0" locked="0" layoutInCell="1" hidden="0" allowOverlap="1" wp14:anchorId="19D125BE" wp14:editId="7777777">
                <wp:simplePos x="0" y="0"/>
                <wp:positionH relativeFrom="column">
                  <wp:posOffset>2044700</wp:posOffset>
                </wp:positionH>
                <wp:positionV relativeFrom="paragraph">
                  <wp:posOffset>88900</wp:posOffset>
                </wp:positionV>
                <wp:extent cx="1615041" cy="22225"/>
                <wp:effectExtent l="0" t="0" r="0" b="0"/>
                <wp:wrapNone/>
                <wp:docPr id="500686792" name="image43.png"/>
                <a:graphic>
                  <a:graphicData uri="http://schemas.openxmlformats.org/drawingml/2006/picture">
                    <pic:pic>
                      <pic:nvPicPr>
                        <pic:cNvPr id="0" name="image43.png"/>
                        <pic:cNvPicPr preferRelativeResize="0"/>
                      </pic:nvPicPr>
                      <pic:blipFill>
                        <a:blip r:embed="rId9"/>
                        <a:srcRect/>
                        <a:stretch>
                          <a:fillRect/>
                        </a:stretch>
                      </pic:blipFill>
                      <pic:spPr>
                        <a:xfrm>
                          <a:off x="0" y="0"/>
                          <a:ext cx="1615041" cy="22225"/>
                        </a:xfrm>
                        <a:prstGeom prst="rect"/>
                        <a:ln/>
                      </pic:spPr>
                    </pic:pic>
                  </a:graphicData>
                </a:graphic>
              </wp:anchor>
            </w:drawing>
          </mc:Fallback>
        </mc:AlternateContent>
      </w:r>
    </w:p>
    <w:p w14:paraId="672A6659" w14:textId="77777777" w:rsidR="007569A2" w:rsidRDefault="00CE686F">
      <w:pPr>
        <w:spacing w:after="160" w:line="259"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3346F36B" wp14:editId="07777777">
            <wp:extent cx="1098713" cy="1429942"/>
            <wp:effectExtent l="0" t="0" r="0" b="0"/>
            <wp:docPr id="3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a:stretch>
                      <a:fillRect/>
                    </a:stretch>
                  </pic:blipFill>
                  <pic:spPr>
                    <a:xfrm>
                      <a:off x="0" y="0"/>
                      <a:ext cx="1098713" cy="1429942"/>
                    </a:xfrm>
                    <a:prstGeom prst="rect">
                      <a:avLst/>
                    </a:prstGeom>
                    <a:ln/>
                  </pic:spPr>
                </pic:pic>
              </a:graphicData>
            </a:graphic>
          </wp:inline>
        </w:drawing>
      </w:r>
    </w:p>
    <w:p w14:paraId="0A0EB888" w14:textId="77777777" w:rsidR="007569A2" w:rsidRDefault="00CE686F">
      <w:pPr>
        <w:spacing w:after="160" w:line="259"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BÁO CÁO ĐỒ ÁN</w:t>
      </w:r>
    </w:p>
    <w:p w14:paraId="0038CBC0" w14:textId="77777777" w:rsidR="007569A2" w:rsidRDefault="00CE686F">
      <w:pPr>
        <w:spacing w:after="160" w:line="259"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Phân tích thiết kế hệ thống</w:t>
      </w:r>
    </w:p>
    <w:p w14:paraId="3A94352D" w14:textId="77777777" w:rsidR="007569A2" w:rsidRDefault="00CE686F">
      <w:pPr>
        <w:spacing w:after="160" w:line="259"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 xml:space="preserve">Xây dựng website bán đồ điện tử </w:t>
      </w:r>
    </w:p>
    <w:p w14:paraId="0A37501D" w14:textId="77777777" w:rsidR="007569A2" w:rsidRDefault="007569A2">
      <w:pPr>
        <w:spacing w:after="160" w:line="259" w:lineRule="auto"/>
        <w:jc w:val="center"/>
        <w:rPr>
          <w:rFonts w:ascii="Times New Roman" w:eastAsia="Times New Roman" w:hAnsi="Times New Roman" w:cs="Times New Roman"/>
          <w:sz w:val="40"/>
          <w:szCs w:val="40"/>
        </w:rPr>
      </w:pPr>
    </w:p>
    <w:p w14:paraId="483323DC" w14:textId="77777777" w:rsidR="007569A2" w:rsidRDefault="00CE686F">
      <w:pPr>
        <w:spacing w:after="160" w:line="259"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Giảng viên: Bùi Văn Kiên </w:t>
      </w:r>
    </w:p>
    <w:p w14:paraId="5DAB6C7B" w14:textId="77777777" w:rsidR="007569A2" w:rsidRDefault="007569A2">
      <w:pPr>
        <w:spacing w:after="160" w:line="259" w:lineRule="auto"/>
        <w:jc w:val="center"/>
        <w:rPr>
          <w:rFonts w:ascii="Times New Roman" w:eastAsia="Times New Roman" w:hAnsi="Times New Roman" w:cs="Times New Roman"/>
          <w:b/>
          <w:sz w:val="28"/>
          <w:szCs w:val="28"/>
        </w:rPr>
      </w:pPr>
    </w:p>
    <w:p w14:paraId="02EB378F" w14:textId="77777777" w:rsidR="007569A2" w:rsidRDefault="007569A2">
      <w:pPr>
        <w:spacing w:after="160" w:line="259" w:lineRule="auto"/>
        <w:jc w:val="center"/>
        <w:rPr>
          <w:rFonts w:ascii="Times New Roman" w:eastAsia="Times New Roman" w:hAnsi="Times New Roman" w:cs="Times New Roman"/>
          <w:b/>
          <w:sz w:val="28"/>
          <w:szCs w:val="28"/>
        </w:rPr>
      </w:pPr>
    </w:p>
    <w:p w14:paraId="07FD39E6" w14:textId="77777777" w:rsidR="007569A2" w:rsidRDefault="00CE686F">
      <w:pPr>
        <w:spacing w:after="160" w:line="259"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Nguyễn Việt Lương</w:t>
      </w:r>
      <w:r>
        <w:rPr>
          <w:rFonts w:ascii="Times New Roman" w:eastAsia="Times New Roman" w:hAnsi="Times New Roman" w:cs="Times New Roman"/>
          <w:sz w:val="32"/>
          <w:szCs w:val="32"/>
        </w:rPr>
        <w:tab/>
        <w:t xml:space="preserve"> B20DCCN413</w:t>
      </w:r>
    </w:p>
    <w:p w14:paraId="1FAED605" w14:textId="77777777" w:rsidR="007569A2" w:rsidRDefault="00CE686F">
      <w:pPr>
        <w:spacing w:after="160" w:line="259"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t xml:space="preserve">        Phạm Quốc Khánh</w:t>
      </w:r>
      <w:r>
        <w:rPr>
          <w:rFonts w:ascii="Times New Roman" w:eastAsia="Times New Roman" w:hAnsi="Times New Roman" w:cs="Times New Roman"/>
          <w:sz w:val="32"/>
          <w:szCs w:val="32"/>
        </w:rPr>
        <w:tab/>
        <w:t>B20DCCN378</w:t>
      </w:r>
    </w:p>
    <w:p w14:paraId="655F5E9F" w14:textId="77777777" w:rsidR="007569A2" w:rsidRDefault="00CE686F">
      <w:pPr>
        <w:spacing w:after="160" w:line="259" w:lineRule="auto"/>
        <w:rPr>
          <w:ins w:id="1" w:author="Việt Lương" w:date="2024-12-24T13:58:00Z" w16du:dateUtc="2024-12-24T06:58:00Z"/>
          <w:rFonts w:ascii="Times New Roman" w:eastAsia="Times New Roman" w:hAnsi="Times New Roman" w:cs="Times New Roman"/>
          <w:sz w:val="32"/>
          <w:szCs w:val="32"/>
          <w:lang w:val="en-US"/>
        </w:rPr>
      </w:pP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t xml:space="preserve">        Lê Trung Kiên </w:t>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t>B20DCCN354</w:t>
      </w:r>
    </w:p>
    <w:p w14:paraId="68FF2F82" w14:textId="77777777" w:rsidR="005B5724" w:rsidRDefault="005B5724">
      <w:pPr>
        <w:spacing w:after="160" w:line="259" w:lineRule="auto"/>
        <w:rPr>
          <w:ins w:id="2" w:author="Việt Lương" w:date="2024-12-24T13:58:00Z" w16du:dateUtc="2024-12-24T06:58:00Z"/>
          <w:rFonts w:ascii="Times New Roman" w:eastAsia="Times New Roman" w:hAnsi="Times New Roman" w:cs="Times New Roman"/>
          <w:sz w:val="32"/>
          <w:szCs w:val="32"/>
          <w:lang w:val="en-US"/>
        </w:rPr>
      </w:pPr>
    </w:p>
    <w:p w14:paraId="274DFE6C" w14:textId="77777777" w:rsidR="005B5724" w:rsidRDefault="005B5724">
      <w:pPr>
        <w:spacing w:after="160" w:line="259" w:lineRule="auto"/>
        <w:rPr>
          <w:ins w:id="3" w:author="Việt Lương" w:date="2024-12-24T13:58:00Z" w16du:dateUtc="2024-12-24T06:58:00Z"/>
          <w:rFonts w:ascii="Times New Roman" w:eastAsia="Times New Roman" w:hAnsi="Times New Roman" w:cs="Times New Roman"/>
          <w:sz w:val="32"/>
          <w:szCs w:val="32"/>
          <w:lang w:val="en-US"/>
        </w:rPr>
      </w:pPr>
    </w:p>
    <w:p w14:paraId="096479AB" w14:textId="69D8EBF1" w:rsidR="005B5724" w:rsidDel="00EB026B" w:rsidRDefault="005B5724" w:rsidP="00EB026B">
      <w:pPr>
        <w:spacing w:after="160" w:line="259" w:lineRule="auto"/>
        <w:jc w:val="center"/>
        <w:rPr>
          <w:ins w:id="4" w:author="Việt Lương" w:date="2024-12-24T13:58:00Z" w16du:dateUtc="2024-12-24T06:58:00Z"/>
          <w:del w:id="5" w:author="Kiên Lê Trung" w:date="2024-12-24T14:08:00Z" w16du:dateUtc="2024-12-24T07:08:00Z"/>
          <w:rFonts w:ascii="Times New Roman" w:eastAsia="Times New Roman" w:hAnsi="Times New Roman" w:cs="Times New Roman"/>
          <w:sz w:val="32"/>
          <w:szCs w:val="32"/>
          <w:lang w:val="en-US"/>
        </w:rPr>
        <w:pPrChange w:id="6" w:author="Kiên Lê Trung" w:date="2024-12-24T14:08:00Z" w16du:dateUtc="2024-12-24T07:08:00Z">
          <w:pPr>
            <w:spacing w:after="160" w:line="259" w:lineRule="auto"/>
          </w:pPr>
        </w:pPrChange>
      </w:pPr>
    </w:p>
    <w:p w14:paraId="01E21CA1" w14:textId="77777777" w:rsidR="005B5724" w:rsidDel="00EB026B" w:rsidRDefault="005B5724" w:rsidP="00EB026B">
      <w:pPr>
        <w:spacing w:after="160" w:line="259" w:lineRule="auto"/>
        <w:jc w:val="center"/>
        <w:rPr>
          <w:ins w:id="7" w:author="Việt Lương" w:date="2024-12-24T13:58:00Z" w16du:dateUtc="2024-12-24T06:58:00Z"/>
          <w:del w:id="8" w:author="Kiên Lê Trung" w:date="2024-12-24T14:08:00Z" w16du:dateUtc="2024-12-24T07:08:00Z"/>
          <w:rFonts w:ascii="Times New Roman" w:eastAsia="Times New Roman" w:hAnsi="Times New Roman" w:cs="Times New Roman"/>
          <w:sz w:val="32"/>
          <w:szCs w:val="32"/>
          <w:lang w:val="en-US"/>
        </w:rPr>
        <w:pPrChange w:id="9" w:author="Kiên Lê Trung" w:date="2024-12-24T14:08:00Z" w16du:dateUtc="2024-12-24T07:08:00Z">
          <w:pPr>
            <w:spacing w:after="160" w:line="259" w:lineRule="auto"/>
          </w:pPr>
        </w:pPrChange>
      </w:pPr>
    </w:p>
    <w:p w14:paraId="5EAA82E8" w14:textId="41E067C6" w:rsidR="005B5724" w:rsidRPr="00EB026B" w:rsidRDefault="005B5724" w:rsidP="00EB026B">
      <w:pPr>
        <w:spacing w:after="160" w:line="259" w:lineRule="auto"/>
        <w:jc w:val="center"/>
        <w:rPr>
          <w:moveTo w:id="10" w:author="Việt Lương" w:date="2024-12-24T13:58:00Z" w16du:dateUtc="2024-12-24T06:58:00Z"/>
          <w:rFonts w:ascii="Times New Roman" w:eastAsia="Times New Roman" w:hAnsi="Times New Roman" w:cs="Times New Roman"/>
          <w:sz w:val="32"/>
          <w:szCs w:val="32"/>
          <w:lang w:val="en-US"/>
          <w:rPrChange w:id="11" w:author="Kiên Lê Trung" w:date="2024-12-24T14:08:00Z" w16du:dateUtc="2024-12-24T07:08:00Z">
            <w:rPr>
              <w:moveTo w:id="12" w:author="Việt Lương" w:date="2024-12-24T13:58:00Z" w16du:dateUtc="2024-12-24T06:58:00Z"/>
              <w:rFonts w:ascii="Times New Roman" w:eastAsia="Times New Roman" w:hAnsi="Times New Roman" w:cs="Times New Roman"/>
              <w:b/>
              <w:i/>
              <w:sz w:val="28"/>
              <w:szCs w:val="28"/>
            </w:rPr>
          </w:rPrChange>
        </w:rPr>
        <w:pPrChange w:id="13" w:author="Kiên Lê Trung" w:date="2024-12-24T14:08:00Z" w16du:dateUtc="2024-12-24T07:08:00Z">
          <w:pPr>
            <w:spacing w:after="160" w:line="259" w:lineRule="auto"/>
          </w:pPr>
        </w:pPrChange>
      </w:pPr>
      <w:moveToRangeStart w:id="14" w:author="Việt Lương" w:date="2024-12-24T13:58:00Z" w:name="move185941109"/>
      <w:moveTo w:id="15" w:author="Việt Lương" w:date="2024-12-24T13:58:00Z" w16du:dateUtc="2024-12-24T06:58:00Z">
        <w:r>
          <w:rPr>
            <w:rFonts w:ascii="Times New Roman" w:eastAsia="Times New Roman" w:hAnsi="Times New Roman" w:cs="Times New Roman"/>
            <w:b/>
            <w:i/>
            <w:sz w:val="28"/>
            <w:szCs w:val="28"/>
          </w:rPr>
          <w:t>Hà Nội – 2024</w:t>
        </w:r>
      </w:moveTo>
    </w:p>
    <w:moveToRangeEnd w:id="14"/>
    <w:p w14:paraId="30D7DA48" w14:textId="4E6CF5F1" w:rsidR="005B5724" w:rsidRPr="005B5724" w:rsidRDefault="005B5724">
      <w:pPr>
        <w:spacing w:after="160" w:line="259" w:lineRule="auto"/>
        <w:rPr>
          <w:rFonts w:ascii="Times New Roman" w:eastAsia="Times New Roman" w:hAnsi="Times New Roman" w:cs="Times New Roman"/>
          <w:sz w:val="32"/>
          <w:szCs w:val="32"/>
          <w:lang w:val="en-US"/>
          <w:rPrChange w:id="16" w:author="Việt Lương" w:date="2024-12-24T13:58:00Z" w16du:dateUtc="2024-12-24T06:58:00Z">
            <w:rPr>
              <w:rFonts w:ascii="Times New Roman" w:eastAsia="Times New Roman" w:hAnsi="Times New Roman" w:cs="Times New Roman"/>
              <w:sz w:val="32"/>
              <w:szCs w:val="32"/>
            </w:rPr>
          </w:rPrChange>
        </w:rPr>
      </w:pPr>
    </w:p>
    <w:p w14:paraId="29D6B04F" w14:textId="6CE46B95" w:rsidR="007569A2" w:rsidRDefault="00EB026B" w:rsidP="006E382F">
      <w:pPr>
        <w:spacing w:after="160" w:line="259" w:lineRule="auto"/>
        <w:rPr>
          <w:del w:id="17" w:author="Việt Lương" w:date="2024-12-24T13:59:00Z" w16du:dateUtc="2024-12-24T06:59:00Z"/>
          <w:rFonts w:ascii="Times New Roman" w:eastAsia="Times New Roman" w:hAnsi="Times New Roman" w:cs="Times New Roman"/>
          <w:b/>
          <w:sz w:val="32"/>
          <w:szCs w:val="32"/>
        </w:rPr>
        <w:pPrChange w:id="18" w:author="Kiên Lê Trung" w:date="2024-12-24T14:20:00Z" w16du:dateUtc="2024-12-24T07:20:00Z">
          <w:pPr>
            <w:spacing w:after="160" w:line="259" w:lineRule="auto"/>
            <w:jc w:val="center"/>
          </w:pPr>
        </w:pPrChange>
      </w:pPr>
      <w:ins w:id="19" w:author="Kiên Lê Trung" w:date="2024-12-24T14:08:00Z" w16du:dateUtc="2024-12-24T07:08:00Z">
        <w:r>
          <w:rPr>
            <w:rFonts w:ascii="Times New Roman" w:eastAsia="Times New Roman" w:hAnsi="Times New Roman" w:cs="Times New Roman"/>
            <w:b/>
            <w:sz w:val="32"/>
            <w:szCs w:val="32"/>
            <w:lang w:val="en-US"/>
          </w:rPr>
          <w:t xml:space="preserve">           </w:t>
        </w:r>
      </w:ins>
      <w:del w:id="20" w:author="Việt Lương" w:date="2024-12-24T13:59:00Z" w16du:dateUtc="2024-12-24T06:59:00Z">
        <w:r w:rsidR="00CE686F">
          <w:rPr>
            <w:rFonts w:ascii="Times New Roman" w:eastAsia="Times New Roman" w:hAnsi="Times New Roman" w:cs="Times New Roman"/>
            <w:b/>
            <w:sz w:val="32"/>
            <w:szCs w:val="32"/>
          </w:rPr>
          <w:delText xml:space="preserve"> </w:delText>
        </w:r>
      </w:del>
    </w:p>
    <w:p w14:paraId="0A6959E7" w14:textId="77777777" w:rsidR="007569A2" w:rsidDel="00F277CB" w:rsidRDefault="00CE686F" w:rsidP="00475E2F">
      <w:pPr>
        <w:spacing w:after="160" w:line="259" w:lineRule="auto"/>
        <w:rPr>
          <w:del w:id="21" w:author="Kiên Lê Trung" w:date="2024-12-24T13:55:00Z" w16du:dateUtc="2024-12-24T06:55:00Z"/>
          <w:rFonts w:ascii="Times New Roman" w:eastAsia="Times New Roman" w:hAnsi="Times New Roman" w:cs="Times New Roman"/>
          <w:sz w:val="28"/>
          <w:szCs w:val="28"/>
        </w:rPr>
      </w:pPr>
      <w:del w:id="22" w:author="Kiên Lê Trung" w:date="2024-12-24T13:55:00Z" w16du:dateUtc="2024-12-24T06:55:00Z">
        <w:r w:rsidDel="00F277CB">
          <w:rPr>
            <w:rFonts w:ascii="Times New Roman" w:eastAsia="Times New Roman" w:hAnsi="Times New Roman" w:cs="Times New Roman"/>
            <w:sz w:val="28"/>
            <w:szCs w:val="28"/>
          </w:rPr>
          <w:delText xml:space="preserve"> </w:delText>
        </w:r>
      </w:del>
    </w:p>
    <w:p w14:paraId="6A05A809" w14:textId="77777777" w:rsidR="007569A2" w:rsidDel="00F277CB" w:rsidRDefault="007569A2" w:rsidP="006E382F">
      <w:pPr>
        <w:spacing w:after="160" w:line="259" w:lineRule="auto"/>
        <w:ind w:left="2880"/>
        <w:rPr>
          <w:del w:id="23" w:author="Kiên Lê Trung" w:date="2024-12-24T13:54:00Z" w16du:dateUtc="2024-12-24T06:54:00Z"/>
          <w:rFonts w:ascii="Times New Roman" w:eastAsia="Times New Roman" w:hAnsi="Times New Roman" w:cs="Times New Roman"/>
          <w:sz w:val="28"/>
          <w:szCs w:val="28"/>
        </w:rPr>
        <w:pPrChange w:id="24" w:author="Kiên Lê Trung" w:date="2024-12-24T14:20:00Z" w16du:dateUtc="2024-12-24T07:20:00Z">
          <w:pPr>
            <w:spacing w:after="160" w:line="259" w:lineRule="auto"/>
            <w:ind w:left="2880"/>
            <w:jc w:val="center"/>
          </w:pPr>
        </w:pPrChange>
      </w:pPr>
    </w:p>
    <w:p w14:paraId="5A39BBE3" w14:textId="77777777" w:rsidR="007569A2" w:rsidDel="00F277CB" w:rsidRDefault="007569A2" w:rsidP="006E382F">
      <w:pPr>
        <w:spacing w:after="160" w:line="259" w:lineRule="auto"/>
        <w:ind w:left="2880"/>
        <w:rPr>
          <w:del w:id="25" w:author="Kiên Lê Trung" w:date="2024-12-24T13:54:00Z" w16du:dateUtc="2024-12-24T06:54:00Z"/>
          <w:rFonts w:ascii="Times New Roman" w:eastAsia="Times New Roman" w:hAnsi="Times New Roman" w:cs="Times New Roman"/>
          <w:sz w:val="28"/>
          <w:szCs w:val="28"/>
        </w:rPr>
        <w:pPrChange w:id="26" w:author="Kiên Lê Trung" w:date="2024-12-24T14:20:00Z" w16du:dateUtc="2024-12-24T07:20:00Z">
          <w:pPr>
            <w:spacing w:after="160" w:line="259" w:lineRule="auto"/>
            <w:ind w:left="2880"/>
            <w:jc w:val="center"/>
          </w:pPr>
        </w:pPrChange>
      </w:pPr>
    </w:p>
    <w:p w14:paraId="41C8F396" w14:textId="77777777" w:rsidR="007569A2" w:rsidRPr="00F277CB" w:rsidDel="00F277CB" w:rsidRDefault="007569A2" w:rsidP="006E382F">
      <w:pPr>
        <w:spacing w:after="160" w:line="259" w:lineRule="auto"/>
        <w:rPr>
          <w:del w:id="27" w:author="Kiên Lê Trung" w:date="2024-12-24T13:55:00Z" w16du:dateUtc="2024-12-24T06:55:00Z"/>
          <w:rFonts w:ascii="Times New Roman" w:eastAsia="Times New Roman" w:hAnsi="Times New Roman" w:cs="Times New Roman"/>
          <w:sz w:val="28"/>
          <w:szCs w:val="28"/>
          <w:lang w:val="en-US"/>
          <w:rPrChange w:id="28" w:author="Kiên Lê Trung" w:date="2024-12-24T13:54:00Z" w16du:dateUtc="2024-12-24T06:54:00Z">
            <w:rPr>
              <w:del w:id="29" w:author="Kiên Lê Trung" w:date="2024-12-24T13:55:00Z" w16du:dateUtc="2024-12-24T06:55:00Z"/>
              <w:rFonts w:ascii="Times New Roman" w:eastAsia="Times New Roman" w:hAnsi="Times New Roman" w:cs="Times New Roman"/>
              <w:sz w:val="28"/>
              <w:szCs w:val="28"/>
            </w:rPr>
          </w:rPrChange>
        </w:rPr>
        <w:pPrChange w:id="30" w:author="Kiên Lê Trung" w:date="2024-12-24T14:20:00Z" w16du:dateUtc="2024-12-24T07:20:00Z">
          <w:pPr>
            <w:spacing w:after="160" w:line="259" w:lineRule="auto"/>
            <w:ind w:left="2880"/>
            <w:jc w:val="center"/>
          </w:pPr>
        </w:pPrChange>
      </w:pPr>
    </w:p>
    <w:p w14:paraId="41CDCBAE" w14:textId="6B01452D" w:rsidR="007569A2" w:rsidRDefault="00CE686F" w:rsidP="006E382F">
      <w:pPr>
        <w:spacing w:after="160" w:line="259" w:lineRule="auto"/>
        <w:rPr>
          <w:moveFrom w:id="31" w:author="Việt Lương" w:date="2024-12-24T13:58:00Z" w16du:dateUtc="2024-12-24T06:58:00Z"/>
          <w:rFonts w:ascii="Times New Roman" w:eastAsia="Times New Roman" w:hAnsi="Times New Roman" w:cs="Times New Roman"/>
          <w:b/>
          <w:i/>
          <w:sz w:val="28"/>
          <w:szCs w:val="28"/>
        </w:rPr>
        <w:pPrChange w:id="32" w:author="Kiên Lê Trung" w:date="2024-12-24T14:20:00Z" w16du:dateUtc="2024-12-24T07:20:00Z">
          <w:pPr>
            <w:spacing w:after="160" w:line="259" w:lineRule="auto"/>
            <w:jc w:val="center"/>
          </w:pPr>
        </w:pPrChange>
      </w:pPr>
      <w:moveFromRangeStart w:id="33" w:author="Việt Lương" w:date="2024-12-24T13:58:00Z" w:name="move185941109"/>
      <w:moveFrom w:id="34" w:author="Việt Lương" w:date="2024-12-24T13:58:00Z" w16du:dateUtc="2024-12-24T06:58:00Z">
        <w:r>
          <w:rPr>
            <w:rFonts w:ascii="Times New Roman" w:eastAsia="Times New Roman" w:hAnsi="Times New Roman" w:cs="Times New Roman"/>
            <w:b/>
            <w:i/>
            <w:sz w:val="28"/>
            <w:szCs w:val="28"/>
          </w:rPr>
          <w:t>Hà Nội – 2024</w:t>
        </w:r>
      </w:moveFrom>
    </w:p>
    <w:moveFromRangeEnd w:id="33"/>
    <w:p w14:paraId="4D558513" w14:textId="0C722476" w:rsidR="008F2FAA" w:rsidDel="00FB6E60" w:rsidRDefault="008F2FAA" w:rsidP="00475E2F">
      <w:pPr>
        <w:rPr>
          <w:del w:id="35" w:author="Kiên Lê Trung" w:date="2024-12-24T13:54:00Z" w16du:dateUtc="2024-12-24T06:54:00Z"/>
          <w:rFonts w:ascii="Times New Roman" w:eastAsia="Times New Roman" w:hAnsi="Times New Roman" w:cs="Times New Roman"/>
          <w:color w:val="FF0000"/>
          <w:sz w:val="24"/>
          <w:szCs w:val="24"/>
          <w:highlight w:val="lightGray"/>
        </w:rPr>
      </w:pPr>
      <w:del w:id="36" w:author="Kiên Lê Trung" w:date="2024-12-24T13:54:00Z" w16du:dateUtc="2024-12-24T06:54:00Z">
        <w:r w:rsidDel="00FB6E60">
          <w:rPr>
            <w:rFonts w:ascii="Times New Roman" w:eastAsia="Times New Roman" w:hAnsi="Times New Roman" w:cs="Times New Roman"/>
            <w:color w:val="FF0000"/>
            <w:sz w:val="24"/>
            <w:szCs w:val="24"/>
            <w:highlight w:val="lightGray"/>
          </w:rPr>
          <w:br w:type="page"/>
        </w:r>
      </w:del>
    </w:p>
    <w:p w14:paraId="6446D418" w14:textId="3FFCC49B" w:rsidR="007569A2" w:rsidRDefault="00CE686F" w:rsidP="006E382F">
      <w:pPr>
        <w:spacing w:before="240" w:after="240"/>
        <w:rPr>
          <w:moveFrom w:id="37" w:author="Việt Lương" w:date="2024-12-24T13:58:00Z" w16du:dateUtc="2024-12-24T06:58:00Z"/>
          <w:rFonts w:ascii="Times New Roman" w:eastAsia="Times New Roman" w:hAnsi="Times New Roman" w:cs="Times New Roman"/>
          <w:b/>
          <w:sz w:val="24"/>
          <w:szCs w:val="24"/>
        </w:rPr>
        <w:pPrChange w:id="38" w:author="Kiên Lê Trung" w:date="2024-12-24T14:20:00Z" w16du:dateUtc="2024-12-24T07:20:00Z">
          <w:pPr>
            <w:spacing w:before="240" w:after="240"/>
            <w:jc w:val="center"/>
          </w:pPr>
        </w:pPrChange>
      </w:pPr>
      <w:moveFromRangeStart w:id="39" w:author="Việt Lương" w:date="2024-12-24T13:58:00Z" w:name="move185941155"/>
      <w:moveFrom w:id="40" w:author="Việt Lương" w:date="2024-12-24T13:58:00Z" w16du:dateUtc="2024-12-24T06:58:00Z">
        <w:r>
          <w:rPr>
            <w:rFonts w:ascii="Times New Roman" w:eastAsia="Times New Roman" w:hAnsi="Times New Roman" w:cs="Times New Roman"/>
            <w:b/>
            <w:sz w:val="24"/>
            <w:szCs w:val="24"/>
          </w:rPr>
          <w:t>NHẬN XÉT, ĐÁNH GIÁ, CHO ĐIỂM</w:t>
        </w:r>
      </w:moveFrom>
    </w:p>
    <w:p w14:paraId="57972BC0" w14:textId="69695ECD" w:rsidR="007569A2" w:rsidRDefault="00CE686F" w:rsidP="006E382F">
      <w:pPr>
        <w:spacing w:before="240" w:after="240"/>
        <w:rPr>
          <w:moveFrom w:id="41" w:author="Việt Lương" w:date="2024-12-24T13:58:00Z" w16du:dateUtc="2024-12-24T06:58:00Z"/>
          <w:rFonts w:ascii="Times New Roman" w:eastAsia="Times New Roman" w:hAnsi="Times New Roman" w:cs="Times New Roman"/>
          <w:b/>
          <w:sz w:val="24"/>
          <w:szCs w:val="24"/>
        </w:rPr>
        <w:pPrChange w:id="42" w:author="Kiên Lê Trung" w:date="2024-12-24T14:20:00Z" w16du:dateUtc="2024-12-24T07:20:00Z">
          <w:pPr>
            <w:spacing w:before="240" w:after="240"/>
            <w:jc w:val="center"/>
          </w:pPr>
        </w:pPrChange>
      </w:pPr>
      <w:moveFrom w:id="43" w:author="Việt Lương" w:date="2024-12-24T13:58:00Z" w16du:dateUtc="2024-12-24T06:58:00Z">
        <w:r>
          <w:rPr>
            <w:rFonts w:ascii="Times New Roman" w:eastAsia="Times New Roman" w:hAnsi="Times New Roman" w:cs="Times New Roman"/>
            <w:b/>
            <w:sz w:val="24"/>
            <w:szCs w:val="24"/>
          </w:rPr>
          <w:t>(Của giảng viên hướng dẫn)</w:t>
        </w:r>
      </w:moveFrom>
    </w:p>
    <w:p w14:paraId="25FFB5DE" w14:textId="24600837" w:rsidR="007569A2" w:rsidRDefault="00CE686F" w:rsidP="00475E2F">
      <w:pPr>
        <w:spacing w:before="240" w:after="240"/>
        <w:rPr>
          <w:moveFrom w:id="44" w:author="Việt Lương" w:date="2024-12-24T13:58:00Z" w16du:dateUtc="2024-12-24T06:58:00Z"/>
          <w:rFonts w:ascii="Times New Roman" w:eastAsia="Times New Roman" w:hAnsi="Times New Roman" w:cs="Times New Roman"/>
          <w:sz w:val="24"/>
          <w:szCs w:val="24"/>
        </w:rPr>
      </w:pPr>
      <w:moveFrom w:id="45" w:author="Việt Lương" w:date="2024-12-24T13:58:00Z" w16du:dateUtc="2024-12-24T06:58:00Z">
        <w:r>
          <w:rPr>
            <w:rFonts w:ascii="Times New Roman" w:eastAsia="Times New Roman" w:hAnsi="Times New Roman" w:cs="Times New Roman"/>
            <w:sz w:val="24"/>
            <w:szCs w:val="24"/>
          </w:rPr>
          <w:t>…………………………………………………………………………………………..</w:t>
        </w:r>
      </w:moveFrom>
    </w:p>
    <w:p w14:paraId="4E81FFAF" w14:textId="7E774503" w:rsidR="007569A2" w:rsidRDefault="00CE686F" w:rsidP="00475E2F">
      <w:pPr>
        <w:spacing w:before="240" w:after="240"/>
        <w:rPr>
          <w:moveFrom w:id="46" w:author="Việt Lương" w:date="2024-12-24T13:58:00Z" w16du:dateUtc="2024-12-24T06:58:00Z"/>
          <w:rFonts w:ascii="Times New Roman" w:eastAsia="Times New Roman" w:hAnsi="Times New Roman" w:cs="Times New Roman"/>
          <w:sz w:val="24"/>
          <w:szCs w:val="24"/>
        </w:rPr>
      </w:pPr>
      <w:moveFrom w:id="47" w:author="Việt Lương" w:date="2024-12-24T13:58:00Z" w16du:dateUtc="2024-12-24T06:58:00Z">
        <w:r>
          <w:rPr>
            <w:rFonts w:ascii="Times New Roman" w:eastAsia="Times New Roman" w:hAnsi="Times New Roman" w:cs="Times New Roman"/>
            <w:sz w:val="24"/>
            <w:szCs w:val="24"/>
          </w:rPr>
          <w:t>…………………………………………………………………………………………..</w:t>
        </w:r>
      </w:moveFrom>
    </w:p>
    <w:p w14:paraId="26B6958B" w14:textId="42750510" w:rsidR="007569A2" w:rsidRDefault="00CE686F" w:rsidP="00475E2F">
      <w:pPr>
        <w:spacing w:before="240" w:after="240"/>
        <w:rPr>
          <w:moveFrom w:id="48" w:author="Việt Lương" w:date="2024-12-24T13:58:00Z" w16du:dateUtc="2024-12-24T06:58:00Z"/>
          <w:rFonts w:ascii="Times New Roman" w:eastAsia="Times New Roman" w:hAnsi="Times New Roman" w:cs="Times New Roman"/>
          <w:sz w:val="24"/>
          <w:szCs w:val="24"/>
        </w:rPr>
      </w:pPr>
      <w:moveFrom w:id="49" w:author="Việt Lương" w:date="2024-12-24T13:58:00Z" w16du:dateUtc="2024-12-24T06:58:00Z">
        <w:r>
          <w:rPr>
            <w:rFonts w:ascii="Times New Roman" w:eastAsia="Times New Roman" w:hAnsi="Times New Roman" w:cs="Times New Roman"/>
            <w:sz w:val="24"/>
            <w:szCs w:val="24"/>
          </w:rPr>
          <w:t>…………………………………………………………………………………………..</w:t>
        </w:r>
      </w:moveFrom>
    </w:p>
    <w:p w14:paraId="125831BB" w14:textId="7FF7CFB5" w:rsidR="007569A2" w:rsidRDefault="00CE686F" w:rsidP="00475E2F">
      <w:pPr>
        <w:spacing w:before="240" w:after="240"/>
        <w:rPr>
          <w:moveFrom w:id="50" w:author="Việt Lương" w:date="2024-12-24T13:58:00Z" w16du:dateUtc="2024-12-24T06:58:00Z"/>
          <w:rFonts w:ascii="Times New Roman" w:eastAsia="Times New Roman" w:hAnsi="Times New Roman" w:cs="Times New Roman"/>
          <w:sz w:val="24"/>
          <w:szCs w:val="24"/>
        </w:rPr>
      </w:pPr>
      <w:moveFrom w:id="51" w:author="Việt Lương" w:date="2024-12-24T13:58:00Z" w16du:dateUtc="2024-12-24T06:58:00Z">
        <w:r>
          <w:rPr>
            <w:rFonts w:ascii="Times New Roman" w:eastAsia="Times New Roman" w:hAnsi="Times New Roman" w:cs="Times New Roman"/>
            <w:sz w:val="24"/>
            <w:szCs w:val="24"/>
          </w:rPr>
          <w:t>…………………………………………………………………………………………..</w:t>
        </w:r>
      </w:moveFrom>
    </w:p>
    <w:p w14:paraId="538D89B8" w14:textId="4C672B4E" w:rsidR="007569A2" w:rsidRDefault="00CE686F" w:rsidP="00475E2F">
      <w:pPr>
        <w:spacing w:before="240" w:after="240"/>
        <w:rPr>
          <w:moveFrom w:id="52" w:author="Việt Lương" w:date="2024-12-24T13:58:00Z" w16du:dateUtc="2024-12-24T06:58:00Z"/>
          <w:rFonts w:ascii="Times New Roman" w:eastAsia="Times New Roman" w:hAnsi="Times New Roman" w:cs="Times New Roman"/>
          <w:sz w:val="24"/>
          <w:szCs w:val="24"/>
        </w:rPr>
      </w:pPr>
      <w:moveFrom w:id="53" w:author="Việt Lương" w:date="2024-12-24T13:58:00Z" w16du:dateUtc="2024-12-24T06:58:00Z">
        <w:r>
          <w:rPr>
            <w:rFonts w:ascii="Times New Roman" w:eastAsia="Times New Roman" w:hAnsi="Times New Roman" w:cs="Times New Roman"/>
            <w:sz w:val="24"/>
            <w:szCs w:val="24"/>
          </w:rPr>
          <w:t>…………………………………………………………………………………………..</w:t>
        </w:r>
      </w:moveFrom>
    </w:p>
    <w:p w14:paraId="517F205B" w14:textId="53731DF1" w:rsidR="007569A2" w:rsidRDefault="00CE686F" w:rsidP="00475E2F">
      <w:pPr>
        <w:spacing w:before="240" w:after="240"/>
        <w:rPr>
          <w:moveFrom w:id="54" w:author="Việt Lương" w:date="2024-12-24T13:58:00Z" w16du:dateUtc="2024-12-24T06:58:00Z"/>
          <w:rFonts w:ascii="Times New Roman" w:eastAsia="Times New Roman" w:hAnsi="Times New Roman" w:cs="Times New Roman"/>
          <w:sz w:val="24"/>
          <w:szCs w:val="24"/>
        </w:rPr>
      </w:pPr>
      <w:moveFrom w:id="55" w:author="Việt Lương" w:date="2024-12-24T13:58:00Z" w16du:dateUtc="2024-12-24T06:58:00Z">
        <w:r>
          <w:rPr>
            <w:rFonts w:ascii="Times New Roman" w:eastAsia="Times New Roman" w:hAnsi="Times New Roman" w:cs="Times New Roman"/>
            <w:sz w:val="24"/>
            <w:szCs w:val="24"/>
          </w:rPr>
          <w:t>…………………………………………………………………………………………..</w:t>
        </w:r>
      </w:moveFrom>
    </w:p>
    <w:p w14:paraId="1D16582B" w14:textId="67A7937C" w:rsidR="007569A2" w:rsidRDefault="00CE686F" w:rsidP="00475E2F">
      <w:pPr>
        <w:spacing w:before="240" w:after="240"/>
        <w:rPr>
          <w:moveFrom w:id="56" w:author="Việt Lương" w:date="2024-12-24T13:58:00Z" w16du:dateUtc="2024-12-24T06:58:00Z"/>
          <w:rFonts w:ascii="Times New Roman" w:eastAsia="Times New Roman" w:hAnsi="Times New Roman" w:cs="Times New Roman"/>
          <w:sz w:val="24"/>
          <w:szCs w:val="24"/>
        </w:rPr>
      </w:pPr>
      <w:moveFrom w:id="57" w:author="Việt Lương" w:date="2024-12-24T13:58:00Z" w16du:dateUtc="2024-12-24T06:58:00Z">
        <w:r>
          <w:rPr>
            <w:rFonts w:ascii="Times New Roman" w:eastAsia="Times New Roman" w:hAnsi="Times New Roman" w:cs="Times New Roman"/>
            <w:sz w:val="24"/>
            <w:szCs w:val="24"/>
          </w:rPr>
          <w:t>…………………………………………………………………………………………..</w:t>
        </w:r>
      </w:moveFrom>
    </w:p>
    <w:p w14:paraId="49D29BDB" w14:textId="6C962E1F" w:rsidR="007569A2" w:rsidRDefault="00CE686F" w:rsidP="00475E2F">
      <w:pPr>
        <w:spacing w:before="240" w:after="240"/>
        <w:rPr>
          <w:moveFrom w:id="58" w:author="Việt Lương" w:date="2024-12-24T13:58:00Z" w16du:dateUtc="2024-12-24T06:58:00Z"/>
          <w:rFonts w:ascii="Times New Roman" w:eastAsia="Times New Roman" w:hAnsi="Times New Roman" w:cs="Times New Roman"/>
          <w:sz w:val="24"/>
          <w:szCs w:val="24"/>
        </w:rPr>
      </w:pPr>
      <w:moveFrom w:id="59" w:author="Việt Lương" w:date="2024-12-24T13:58:00Z" w16du:dateUtc="2024-12-24T06:58:00Z">
        <w:r>
          <w:rPr>
            <w:rFonts w:ascii="Times New Roman" w:eastAsia="Times New Roman" w:hAnsi="Times New Roman" w:cs="Times New Roman"/>
            <w:sz w:val="24"/>
            <w:szCs w:val="24"/>
          </w:rPr>
          <w:t>…………………………………………………………………………………………..</w:t>
        </w:r>
      </w:moveFrom>
    </w:p>
    <w:p w14:paraId="355AD062" w14:textId="0078D1EA" w:rsidR="007569A2" w:rsidRDefault="00CE686F" w:rsidP="00475E2F">
      <w:pPr>
        <w:spacing w:before="240" w:after="240"/>
        <w:rPr>
          <w:moveFrom w:id="60" w:author="Việt Lương" w:date="2024-12-24T13:58:00Z" w16du:dateUtc="2024-12-24T06:58:00Z"/>
          <w:rFonts w:ascii="Times New Roman" w:eastAsia="Times New Roman" w:hAnsi="Times New Roman" w:cs="Times New Roman"/>
          <w:sz w:val="24"/>
          <w:szCs w:val="24"/>
        </w:rPr>
      </w:pPr>
      <w:moveFrom w:id="61" w:author="Việt Lương" w:date="2024-12-24T13:58:00Z" w16du:dateUtc="2024-12-24T06:58:00Z">
        <w:r>
          <w:rPr>
            <w:rFonts w:ascii="Times New Roman" w:eastAsia="Times New Roman" w:hAnsi="Times New Roman" w:cs="Times New Roman"/>
            <w:sz w:val="24"/>
            <w:szCs w:val="24"/>
          </w:rPr>
          <w:t>…………………………………………………………………………………………..</w:t>
        </w:r>
      </w:moveFrom>
    </w:p>
    <w:p w14:paraId="1470783A" w14:textId="14DFBB06" w:rsidR="007569A2" w:rsidRDefault="00CE686F" w:rsidP="00475E2F">
      <w:pPr>
        <w:spacing w:before="240" w:after="240"/>
        <w:rPr>
          <w:moveFrom w:id="62" w:author="Việt Lương" w:date="2024-12-24T13:58:00Z" w16du:dateUtc="2024-12-24T06:58:00Z"/>
          <w:rFonts w:ascii="Times New Roman" w:eastAsia="Times New Roman" w:hAnsi="Times New Roman" w:cs="Times New Roman"/>
          <w:sz w:val="24"/>
          <w:szCs w:val="24"/>
        </w:rPr>
      </w:pPr>
      <w:moveFrom w:id="63" w:author="Việt Lương" w:date="2024-12-24T13:58:00Z" w16du:dateUtc="2024-12-24T06:58:00Z">
        <w:r>
          <w:rPr>
            <w:rFonts w:ascii="Times New Roman" w:eastAsia="Times New Roman" w:hAnsi="Times New Roman" w:cs="Times New Roman"/>
            <w:sz w:val="24"/>
            <w:szCs w:val="24"/>
          </w:rPr>
          <w:t>…………………………………………………………………………………………..</w:t>
        </w:r>
      </w:moveFrom>
    </w:p>
    <w:p w14:paraId="3C8BFFFE" w14:textId="083235F8" w:rsidR="007569A2" w:rsidRDefault="00CE686F" w:rsidP="00475E2F">
      <w:pPr>
        <w:spacing w:before="240" w:after="240"/>
        <w:rPr>
          <w:moveFrom w:id="64" w:author="Việt Lương" w:date="2024-12-24T13:58:00Z" w16du:dateUtc="2024-12-24T06:58:00Z"/>
          <w:rFonts w:ascii="Times New Roman" w:eastAsia="Times New Roman" w:hAnsi="Times New Roman" w:cs="Times New Roman"/>
          <w:sz w:val="24"/>
          <w:szCs w:val="24"/>
        </w:rPr>
      </w:pPr>
      <w:moveFrom w:id="65" w:author="Việt Lương" w:date="2024-12-24T13:58:00Z" w16du:dateUtc="2024-12-24T06:58:00Z">
        <w:r>
          <w:rPr>
            <w:rFonts w:ascii="Times New Roman" w:eastAsia="Times New Roman" w:hAnsi="Times New Roman" w:cs="Times New Roman"/>
            <w:sz w:val="24"/>
            <w:szCs w:val="24"/>
          </w:rPr>
          <w:t>…………………………………………………………………………………………..</w:t>
        </w:r>
      </w:moveFrom>
    </w:p>
    <w:p w14:paraId="74AF0B66" w14:textId="6CAC2EF4" w:rsidR="007569A2" w:rsidRDefault="00CE686F" w:rsidP="00475E2F">
      <w:pPr>
        <w:spacing w:before="240" w:after="240"/>
        <w:rPr>
          <w:moveFrom w:id="66" w:author="Việt Lương" w:date="2024-12-24T13:58:00Z" w16du:dateUtc="2024-12-24T06:58:00Z"/>
          <w:rFonts w:ascii="Times New Roman" w:eastAsia="Times New Roman" w:hAnsi="Times New Roman" w:cs="Times New Roman"/>
          <w:sz w:val="24"/>
          <w:szCs w:val="24"/>
        </w:rPr>
      </w:pPr>
      <w:moveFrom w:id="67" w:author="Việt Lương" w:date="2024-12-24T13:58:00Z" w16du:dateUtc="2024-12-24T06:58:00Z">
        <w:r>
          <w:rPr>
            <w:rFonts w:ascii="Times New Roman" w:eastAsia="Times New Roman" w:hAnsi="Times New Roman" w:cs="Times New Roman"/>
            <w:sz w:val="24"/>
            <w:szCs w:val="24"/>
          </w:rPr>
          <w:t>…………………………………………………………………………………………..</w:t>
        </w:r>
      </w:moveFrom>
    </w:p>
    <w:p w14:paraId="10696705" w14:textId="17A101A7" w:rsidR="007569A2" w:rsidRDefault="00CE686F" w:rsidP="00475E2F">
      <w:pPr>
        <w:spacing w:before="240" w:after="240"/>
        <w:rPr>
          <w:moveFrom w:id="68" w:author="Việt Lương" w:date="2024-12-24T13:58:00Z" w16du:dateUtc="2024-12-24T06:58:00Z"/>
          <w:rFonts w:ascii="Times New Roman" w:eastAsia="Times New Roman" w:hAnsi="Times New Roman" w:cs="Times New Roman"/>
          <w:sz w:val="24"/>
          <w:szCs w:val="24"/>
        </w:rPr>
      </w:pPr>
      <w:moveFrom w:id="69" w:author="Việt Lương" w:date="2024-12-24T13:58:00Z" w16du:dateUtc="2024-12-24T06:58:00Z">
        <w:r>
          <w:rPr>
            <w:rFonts w:ascii="Times New Roman" w:eastAsia="Times New Roman" w:hAnsi="Times New Roman" w:cs="Times New Roman"/>
            <w:sz w:val="24"/>
            <w:szCs w:val="24"/>
          </w:rPr>
          <w:t>…………………………………………………………………………………………..</w:t>
        </w:r>
      </w:moveFrom>
    </w:p>
    <w:p w14:paraId="5644E27B" w14:textId="3F01F027" w:rsidR="007569A2" w:rsidRDefault="00CE686F" w:rsidP="00475E2F">
      <w:pPr>
        <w:spacing w:before="240" w:after="240"/>
        <w:rPr>
          <w:moveFrom w:id="70" w:author="Việt Lương" w:date="2024-12-24T13:58:00Z" w16du:dateUtc="2024-12-24T06:58:00Z"/>
          <w:rFonts w:ascii="Times New Roman" w:eastAsia="Times New Roman" w:hAnsi="Times New Roman" w:cs="Times New Roman"/>
          <w:sz w:val="24"/>
          <w:szCs w:val="24"/>
        </w:rPr>
      </w:pPr>
      <w:moveFrom w:id="71" w:author="Việt Lương" w:date="2024-12-24T13:58:00Z" w16du:dateUtc="2024-12-24T06:58:00Z">
        <w:r>
          <w:rPr>
            <w:rFonts w:ascii="Times New Roman" w:eastAsia="Times New Roman" w:hAnsi="Times New Roman" w:cs="Times New Roman"/>
            <w:sz w:val="24"/>
            <w:szCs w:val="24"/>
          </w:rPr>
          <w:t>…………………………………………………………………………………………..</w:t>
        </w:r>
      </w:moveFrom>
    </w:p>
    <w:p w14:paraId="413FD80C" w14:textId="2CCB65FB" w:rsidR="007569A2" w:rsidRDefault="00CE686F" w:rsidP="00475E2F">
      <w:pPr>
        <w:spacing w:before="240" w:after="240"/>
        <w:rPr>
          <w:moveFrom w:id="72" w:author="Việt Lương" w:date="2024-12-24T13:58:00Z" w16du:dateUtc="2024-12-24T06:58:00Z"/>
          <w:rFonts w:ascii="Times New Roman" w:eastAsia="Times New Roman" w:hAnsi="Times New Roman" w:cs="Times New Roman"/>
          <w:sz w:val="24"/>
          <w:szCs w:val="24"/>
        </w:rPr>
      </w:pPr>
      <w:moveFrom w:id="73" w:author="Việt Lương" w:date="2024-12-24T13:58:00Z" w16du:dateUtc="2024-12-24T06:58:00Z">
        <w:r>
          <w:rPr>
            <w:rFonts w:ascii="Times New Roman" w:eastAsia="Times New Roman" w:hAnsi="Times New Roman" w:cs="Times New Roman"/>
            <w:sz w:val="24"/>
            <w:szCs w:val="24"/>
          </w:rPr>
          <w:t>…………………………………………………………………………………………..</w:t>
        </w:r>
      </w:moveFrom>
    </w:p>
    <w:p w14:paraId="2A5A5426" w14:textId="261A505A" w:rsidR="007569A2" w:rsidRDefault="00CE686F" w:rsidP="00475E2F">
      <w:pPr>
        <w:spacing w:before="240" w:after="240"/>
        <w:rPr>
          <w:moveFrom w:id="74" w:author="Việt Lương" w:date="2024-12-24T13:58:00Z" w16du:dateUtc="2024-12-24T06:58:00Z"/>
          <w:rFonts w:ascii="Times New Roman" w:eastAsia="Times New Roman" w:hAnsi="Times New Roman" w:cs="Times New Roman"/>
          <w:sz w:val="24"/>
          <w:szCs w:val="24"/>
        </w:rPr>
      </w:pPr>
      <w:moveFrom w:id="75" w:author="Việt Lương" w:date="2024-12-24T13:58:00Z" w16du:dateUtc="2024-12-24T06:58:00Z">
        <w:r>
          <w:rPr>
            <w:rFonts w:ascii="Times New Roman" w:eastAsia="Times New Roman" w:hAnsi="Times New Roman" w:cs="Times New Roman"/>
            <w:sz w:val="24"/>
            <w:szCs w:val="24"/>
          </w:rPr>
          <w:t>…………………………………………………………………………………………..</w:t>
        </w:r>
      </w:moveFrom>
    </w:p>
    <w:p w14:paraId="504D1DCA" w14:textId="5FFF37AE" w:rsidR="007569A2" w:rsidRDefault="00CE686F" w:rsidP="00475E2F">
      <w:pPr>
        <w:spacing w:before="240" w:after="240"/>
        <w:rPr>
          <w:moveFrom w:id="76" w:author="Việt Lương" w:date="2024-12-24T13:58:00Z" w16du:dateUtc="2024-12-24T06:58:00Z"/>
          <w:rFonts w:ascii="Times New Roman" w:eastAsia="Times New Roman" w:hAnsi="Times New Roman" w:cs="Times New Roman"/>
          <w:sz w:val="24"/>
          <w:szCs w:val="24"/>
        </w:rPr>
      </w:pPr>
      <w:moveFrom w:id="77" w:author="Việt Lương" w:date="2024-12-24T13:58:00Z" w16du:dateUtc="2024-12-24T06:58:00Z">
        <w:r>
          <w:rPr>
            <w:rFonts w:ascii="Times New Roman" w:eastAsia="Times New Roman" w:hAnsi="Times New Roman" w:cs="Times New Roman"/>
            <w:sz w:val="24"/>
            <w:szCs w:val="24"/>
          </w:rPr>
          <w:t xml:space="preserve">………………………………………………………………………………………….. </w:t>
        </w:r>
      </w:moveFrom>
    </w:p>
    <w:p w14:paraId="359037AA" w14:textId="180856EA" w:rsidR="007569A2" w:rsidRDefault="00CE686F" w:rsidP="00475E2F">
      <w:pPr>
        <w:spacing w:before="240" w:after="240"/>
        <w:rPr>
          <w:moveFrom w:id="78" w:author="Việt Lương" w:date="2024-12-24T13:58:00Z" w16du:dateUtc="2024-12-24T06:58:00Z"/>
          <w:rFonts w:ascii="Times New Roman" w:eastAsia="Times New Roman" w:hAnsi="Times New Roman" w:cs="Times New Roman"/>
          <w:sz w:val="24"/>
          <w:szCs w:val="24"/>
        </w:rPr>
      </w:pPr>
      <w:moveFrom w:id="79" w:author="Việt Lương" w:date="2024-12-24T13:58:00Z" w16du:dateUtc="2024-12-24T06:58:00Z">
        <w:r>
          <w:rPr>
            <w:rFonts w:ascii="Times New Roman" w:eastAsia="Times New Roman" w:hAnsi="Times New Roman" w:cs="Times New Roman"/>
            <w:b/>
            <w:sz w:val="24"/>
            <w:szCs w:val="24"/>
          </w:rPr>
          <w:t xml:space="preserve">Điểm: </w:t>
        </w:r>
        <w:r>
          <w:rPr>
            <w:rFonts w:ascii="Times New Roman" w:eastAsia="Times New Roman" w:hAnsi="Times New Roman" w:cs="Times New Roman"/>
            <w:sz w:val="24"/>
            <w:szCs w:val="24"/>
          </w:rPr>
          <w:t>…………………….………(bằng chữ: …..…………….……….)</w:t>
        </w:r>
      </w:moveFrom>
    </w:p>
    <w:p w14:paraId="3FFE5CA6" w14:textId="0582E955" w:rsidR="007569A2" w:rsidRDefault="00CE686F" w:rsidP="00475E2F">
      <w:pPr>
        <w:spacing w:before="240" w:after="240"/>
        <w:rPr>
          <w:moveFrom w:id="80" w:author="Việt Lương" w:date="2024-12-24T13:58:00Z" w16du:dateUtc="2024-12-24T06:58:00Z"/>
          <w:rFonts w:ascii="Times New Roman" w:eastAsia="Times New Roman" w:hAnsi="Times New Roman" w:cs="Times New Roman"/>
          <w:sz w:val="24"/>
          <w:szCs w:val="24"/>
        </w:rPr>
      </w:pPr>
      <w:moveFrom w:id="81" w:author="Việt Lương" w:date="2024-12-24T13:58:00Z" w16du:dateUtc="2024-12-24T06:58:00Z">
        <w:r>
          <w:rPr>
            <w:rFonts w:ascii="Times New Roman" w:eastAsia="Times New Roman" w:hAnsi="Times New Roman" w:cs="Times New Roman"/>
            <w:b/>
            <w:sz w:val="24"/>
            <w:szCs w:val="24"/>
          </w:rPr>
          <w:t xml:space="preserve">Đồng ý/Không đồng ý </w:t>
        </w:r>
        <w:r>
          <w:rPr>
            <w:rFonts w:ascii="Times New Roman" w:eastAsia="Times New Roman" w:hAnsi="Times New Roman" w:cs="Times New Roman"/>
            <w:sz w:val="24"/>
            <w:szCs w:val="24"/>
          </w:rPr>
          <w:t>cho sinh viên bảo vệ trước hội đồng chấm đồ án tốt nghiệp?</w:t>
        </w:r>
      </w:moveFrom>
    </w:p>
    <w:p w14:paraId="43EBAC0D" w14:textId="1DD9B4BD" w:rsidR="007569A2" w:rsidRDefault="00CE686F" w:rsidP="00475E2F">
      <w:pPr>
        <w:spacing w:before="240" w:after="240"/>
        <w:rPr>
          <w:moveFrom w:id="82" w:author="Việt Lương" w:date="2024-12-24T13:58:00Z" w16du:dateUtc="2024-12-24T06:58:00Z"/>
          <w:rFonts w:ascii="Times New Roman" w:eastAsia="Times New Roman" w:hAnsi="Times New Roman" w:cs="Times New Roman"/>
          <w:sz w:val="24"/>
          <w:szCs w:val="24"/>
        </w:rPr>
      </w:pPr>
      <w:moveFrom w:id="83" w:author="Việt Lương" w:date="2024-12-24T13:58:00Z" w16du:dateUtc="2024-12-24T06:58:00Z">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ngày   tháng   năm 2024.</w:t>
        </w:r>
      </w:moveFrom>
    </w:p>
    <w:p w14:paraId="2B8478A0" w14:textId="09AEE45A" w:rsidR="007569A2" w:rsidRDefault="00CE686F" w:rsidP="00475E2F">
      <w:pPr>
        <w:spacing w:before="240" w:after="240"/>
        <w:ind w:left="2160" w:firstLine="720"/>
        <w:rPr>
          <w:moveFrom w:id="84" w:author="Việt Lương" w:date="2024-12-24T13:58:00Z" w16du:dateUtc="2024-12-24T06:58:00Z"/>
          <w:rFonts w:ascii="Times New Roman" w:eastAsia="Times New Roman" w:hAnsi="Times New Roman" w:cs="Times New Roman"/>
          <w:b/>
          <w:sz w:val="24"/>
          <w:szCs w:val="24"/>
        </w:rPr>
      </w:pPr>
      <w:moveFrom w:id="85" w:author="Việt Lương" w:date="2024-12-24T13:58:00Z" w16du:dateUtc="2024-12-24T06:58:00Z">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CÁN BỘ - GIẢNG VIÊN HƯỚNG DẪN</w:t>
        </w:r>
      </w:moveFrom>
    </w:p>
    <w:p w14:paraId="20117BF4" w14:textId="29E62E78" w:rsidR="007569A2" w:rsidRDefault="00CE686F" w:rsidP="00475E2F">
      <w:pPr>
        <w:ind w:left="4320" w:firstLine="720"/>
        <w:rPr>
          <w:moveFrom w:id="86" w:author="Việt Lương" w:date="2024-12-24T13:58:00Z" w16du:dateUtc="2024-12-24T06:58:00Z"/>
          <w:rFonts w:ascii="Times New Roman" w:eastAsia="Times New Roman" w:hAnsi="Times New Roman" w:cs="Times New Roman"/>
          <w:sz w:val="28"/>
          <w:szCs w:val="28"/>
        </w:rPr>
      </w:pPr>
      <w:moveFrom w:id="87" w:author="Việt Lương" w:date="2024-12-24T13:58:00Z" w16du:dateUtc="2024-12-24T06:58:00Z">
        <w:r>
          <w:rPr>
            <w:rFonts w:ascii="Times New Roman" w:eastAsia="Times New Roman" w:hAnsi="Times New Roman" w:cs="Times New Roman"/>
            <w:sz w:val="24"/>
            <w:szCs w:val="24"/>
          </w:rPr>
          <w:t xml:space="preserve">(ký, họ tên) </w:t>
        </w:r>
      </w:moveFrom>
    </w:p>
    <w:moveFromRangeEnd w:id="39"/>
    <w:p w14:paraId="72A3D3EC" w14:textId="77777777" w:rsidR="007569A2" w:rsidDel="00B26455" w:rsidRDefault="007569A2" w:rsidP="00475E2F">
      <w:pPr>
        <w:rPr>
          <w:del w:id="88" w:author="Kiên Lê Trung" w:date="2024-12-24T13:53:00Z" w16du:dateUtc="2024-12-24T06:53:00Z"/>
          <w:rFonts w:ascii="Times New Roman" w:eastAsia="Times New Roman" w:hAnsi="Times New Roman" w:cs="Times New Roman"/>
          <w:sz w:val="28"/>
          <w:szCs w:val="28"/>
        </w:rPr>
      </w:pPr>
    </w:p>
    <w:p w14:paraId="0D0B940D" w14:textId="7D41F12E" w:rsidR="007569A2" w:rsidRPr="00B26455" w:rsidRDefault="007569A2" w:rsidP="00475E2F">
      <w:pPr>
        <w:rPr>
          <w:del w:id="89" w:author="Việt Lương" w:date="2024-12-24T13:59:00Z" w16du:dateUtc="2024-12-24T06:59:00Z"/>
          <w:rFonts w:ascii="Times New Roman" w:eastAsia="Times New Roman" w:hAnsi="Times New Roman" w:cs="Times New Roman"/>
          <w:sz w:val="28"/>
          <w:szCs w:val="28"/>
          <w:lang w:val="en-US"/>
          <w:rPrChange w:id="90" w:author="Kiên Lê Trung" w:date="2024-12-24T13:53:00Z" w16du:dateUtc="2024-12-24T06:53:00Z">
            <w:rPr>
              <w:del w:id="91" w:author="Việt Lương" w:date="2024-12-24T13:59:00Z" w16du:dateUtc="2024-12-24T06:59:00Z"/>
              <w:rFonts w:ascii="Times New Roman" w:eastAsia="Times New Roman" w:hAnsi="Times New Roman" w:cs="Times New Roman"/>
              <w:sz w:val="28"/>
              <w:szCs w:val="28"/>
            </w:rPr>
          </w:rPrChange>
        </w:rPr>
      </w:pPr>
    </w:p>
    <w:p w14:paraId="07DDD219" w14:textId="6935CAB6" w:rsidR="00B664BE" w:rsidRDefault="005B5724" w:rsidP="006E382F">
      <w:pPr>
        <w:spacing w:before="240" w:after="240"/>
        <w:rPr>
          <w:ins w:id="92" w:author="Kiên Lê Trung" w:date="2024-12-24T14:15:00Z" w16du:dateUtc="2024-12-24T07:15:00Z"/>
          <w:rFonts w:ascii="Times New Roman" w:eastAsia="Times New Roman" w:hAnsi="Times New Roman" w:cs="Times New Roman"/>
          <w:b/>
          <w:sz w:val="24"/>
          <w:szCs w:val="24"/>
          <w:lang w:val="en-US"/>
        </w:rPr>
        <w:pPrChange w:id="93" w:author="Kiên Lê Trung" w:date="2024-12-24T14:20:00Z" w16du:dateUtc="2024-12-24T07:20:00Z">
          <w:pPr>
            <w:spacing w:before="240" w:after="240"/>
            <w:jc w:val="center"/>
          </w:pPr>
        </w:pPrChange>
      </w:pPr>
      <w:ins w:id="94" w:author="Việt Lương" w:date="2024-12-24T13:58:00Z" w16du:dateUtc="2024-12-24T06:58:00Z">
        <w:del w:id="95" w:author="Kiên Lê Trung" w:date="2024-12-24T14:15:00Z" w16du:dateUtc="2024-12-24T07:15:00Z">
          <w:r w:rsidDel="007F4D77">
            <w:rPr>
              <w:rFonts w:ascii="Times New Roman" w:eastAsia="Times New Roman" w:hAnsi="Times New Roman" w:cs="Times New Roman"/>
              <w:b/>
              <w:sz w:val="24"/>
              <w:szCs w:val="24"/>
            </w:rPr>
            <w:br w:type="page"/>
          </w:r>
        </w:del>
      </w:ins>
    </w:p>
    <w:p w14:paraId="7D1A995D" w14:textId="77777777" w:rsidR="007F4D77" w:rsidRDefault="007F4D77" w:rsidP="005B5724">
      <w:pPr>
        <w:spacing w:before="240" w:after="240"/>
        <w:jc w:val="center"/>
        <w:rPr>
          <w:ins w:id="96" w:author="Kiên Lê Trung" w:date="2024-12-24T14:03:00Z" w16du:dateUtc="2024-12-24T07:03:00Z"/>
          <w:rFonts w:ascii="Times New Roman" w:eastAsia="Times New Roman" w:hAnsi="Times New Roman" w:cs="Times New Roman"/>
          <w:b/>
          <w:sz w:val="24"/>
          <w:szCs w:val="24"/>
        </w:rPr>
      </w:pPr>
    </w:p>
    <w:p w14:paraId="0063DA12" w14:textId="4AF8661D" w:rsidR="005B5724" w:rsidRDefault="005B5724" w:rsidP="005B5724">
      <w:pPr>
        <w:spacing w:before="240" w:after="240"/>
        <w:jc w:val="center"/>
        <w:rPr>
          <w:moveTo w:id="97" w:author="Việt Lương" w:date="2024-12-24T13:58:00Z" w16du:dateUtc="2024-12-24T06:58:00Z"/>
          <w:rFonts w:ascii="Times New Roman" w:eastAsia="Times New Roman" w:hAnsi="Times New Roman" w:cs="Times New Roman"/>
          <w:b/>
          <w:sz w:val="24"/>
          <w:szCs w:val="24"/>
        </w:rPr>
      </w:pPr>
      <w:moveToRangeStart w:id="98" w:author="Việt Lương" w:date="2024-12-24T13:58:00Z" w:name="move185941155"/>
      <w:moveTo w:id="99" w:author="Việt Lương" w:date="2024-12-24T13:58:00Z" w16du:dateUtc="2024-12-24T06:58:00Z">
        <w:r>
          <w:rPr>
            <w:rFonts w:ascii="Times New Roman" w:eastAsia="Times New Roman" w:hAnsi="Times New Roman" w:cs="Times New Roman"/>
            <w:b/>
            <w:sz w:val="24"/>
            <w:szCs w:val="24"/>
          </w:rPr>
          <w:t>NHẬN XÉT, ĐÁNH GIÁ, CHO ĐIỂM</w:t>
        </w:r>
      </w:moveTo>
    </w:p>
    <w:p w14:paraId="11B18549" w14:textId="77777777" w:rsidR="005B5724" w:rsidRDefault="005B5724" w:rsidP="005B5724">
      <w:pPr>
        <w:spacing w:before="240" w:after="240"/>
        <w:jc w:val="center"/>
        <w:rPr>
          <w:moveTo w:id="100" w:author="Việt Lương" w:date="2024-12-24T13:58:00Z" w16du:dateUtc="2024-12-24T06:58:00Z"/>
          <w:rFonts w:ascii="Times New Roman" w:eastAsia="Times New Roman" w:hAnsi="Times New Roman" w:cs="Times New Roman"/>
          <w:b/>
          <w:sz w:val="24"/>
          <w:szCs w:val="24"/>
        </w:rPr>
      </w:pPr>
      <w:moveTo w:id="101" w:author="Việt Lương" w:date="2024-12-24T13:58:00Z" w16du:dateUtc="2024-12-24T06:58:00Z">
        <w:r>
          <w:rPr>
            <w:rFonts w:ascii="Times New Roman" w:eastAsia="Times New Roman" w:hAnsi="Times New Roman" w:cs="Times New Roman"/>
            <w:b/>
            <w:sz w:val="24"/>
            <w:szCs w:val="24"/>
          </w:rPr>
          <w:t>(Của giảng viên hướng dẫn)</w:t>
        </w:r>
      </w:moveTo>
    </w:p>
    <w:p w14:paraId="62530375" w14:textId="77777777" w:rsidR="005B5724" w:rsidRDefault="005B5724" w:rsidP="005B5724">
      <w:pPr>
        <w:spacing w:before="240" w:after="240"/>
        <w:rPr>
          <w:moveTo w:id="102" w:author="Việt Lương" w:date="2024-12-24T13:58:00Z" w16du:dateUtc="2024-12-24T06:58:00Z"/>
          <w:rFonts w:ascii="Times New Roman" w:eastAsia="Times New Roman" w:hAnsi="Times New Roman" w:cs="Times New Roman"/>
          <w:sz w:val="24"/>
          <w:szCs w:val="24"/>
        </w:rPr>
      </w:pPr>
      <w:moveTo w:id="103" w:author="Việt Lương" w:date="2024-12-24T13:58:00Z" w16du:dateUtc="2024-12-24T06:58:00Z">
        <w:r>
          <w:rPr>
            <w:rFonts w:ascii="Times New Roman" w:eastAsia="Times New Roman" w:hAnsi="Times New Roman" w:cs="Times New Roman"/>
            <w:sz w:val="24"/>
            <w:szCs w:val="24"/>
          </w:rPr>
          <w:t>…………………………………………………………………………………………..</w:t>
        </w:r>
      </w:moveTo>
    </w:p>
    <w:p w14:paraId="25B881B8" w14:textId="77777777" w:rsidR="005B5724" w:rsidRDefault="005B5724" w:rsidP="005B5724">
      <w:pPr>
        <w:spacing w:before="240" w:after="240"/>
        <w:rPr>
          <w:moveTo w:id="104" w:author="Việt Lương" w:date="2024-12-24T13:58:00Z" w16du:dateUtc="2024-12-24T06:58:00Z"/>
          <w:rFonts w:ascii="Times New Roman" w:eastAsia="Times New Roman" w:hAnsi="Times New Roman" w:cs="Times New Roman"/>
          <w:sz w:val="24"/>
          <w:szCs w:val="24"/>
        </w:rPr>
      </w:pPr>
      <w:moveTo w:id="105" w:author="Việt Lương" w:date="2024-12-24T13:58:00Z" w16du:dateUtc="2024-12-24T06:58:00Z">
        <w:r>
          <w:rPr>
            <w:rFonts w:ascii="Times New Roman" w:eastAsia="Times New Roman" w:hAnsi="Times New Roman" w:cs="Times New Roman"/>
            <w:sz w:val="24"/>
            <w:szCs w:val="24"/>
          </w:rPr>
          <w:t>…………………………………………………………………………………………..</w:t>
        </w:r>
      </w:moveTo>
    </w:p>
    <w:p w14:paraId="32553035" w14:textId="77777777" w:rsidR="005B5724" w:rsidRDefault="005B5724" w:rsidP="005B5724">
      <w:pPr>
        <w:spacing w:before="240" w:after="240"/>
        <w:rPr>
          <w:moveTo w:id="106" w:author="Việt Lương" w:date="2024-12-24T13:58:00Z" w16du:dateUtc="2024-12-24T06:58:00Z"/>
          <w:rFonts w:ascii="Times New Roman" w:eastAsia="Times New Roman" w:hAnsi="Times New Roman" w:cs="Times New Roman"/>
          <w:sz w:val="24"/>
          <w:szCs w:val="24"/>
        </w:rPr>
      </w:pPr>
      <w:moveTo w:id="107" w:author="Việt Lương" w:date="2024-12-24T13:58:00Z" w16du:dateUtc="2024-12-24T06:58:00Z">
        <w:r>
          <w:rPr>
            <w:rFonts w:ascii="Times New Roman" w:eastAsia="Times New Roman" w:hAnsi="Times New Roman" w:cs="Times New Roman"/>
            <w:sz w:val="24"/>
            <w:szCs w:val="24"/>
          </w:rPr>
          <w:t>…………………………………………………………………………………………..</w:t>
        </w:r>
      </w:moveTo>
    </w:p>
    <w:p w14:paraId="09273C38" w14:textId="77777777" w:rsidR="005B5724" w:rsidRDefault="005B5724" w:rsidP="005B5724">
      <w:pPr>
        <w:spacing w:before="240" w:after="240"/>
        <w:rPr>
          <w:moveTo w:id="108" w:author="Việt Lương" w:date="2024-12-24T13:58:00Z" w16du:dateUtc="2024-12-24T06:58:00Z"/>
          <w:rFonts w:ascii="Times New Roman" w:eastAsia="Times New Roman" w:hAnsi="Times New Roman" w:cs="Times New Roman"/>
          <w:sz w:val="24"/>
          <w:szCs w:val="24"/>
        </w:rPr>
      </w:pPr>
      <w:moveTo w:id="109" w:author="Việt Lương" w:date="2024-12-24T13:58:00Z" w16du:dateUtc="2024-12-24T06:58:00Z">
        <w:r>
          <w:rPr>
            <w:rFonts w:ascii="Times New Roman" w:eastAsia="Times New Roman" w:hAnsi="Times New Roman" w:cs="Times New Roman"/>
            <w:sz w:val="24"/>
            <w:szCs w:val="24"/>
          </w:rPr>
          <w:t>…………………………………………………………………………………………..</w:t>
        </w:r>
      </w:moveTo>
    </w:p>
    <w:p w14:paraId="413DF773" w14:textId="77777777" w:rsidR="005B5724" w:rsidRDefault="005B5724" w:rsidP="005B5724">
      <w:pPr>
        <w:spacing w:before="240" w:after="240"/>
        <w:rPr>
          <w:moveTo w:id="110" w:author="Việt Lương" w:date="2024-12-24T13:58:00Z" w16du:dateUtc="2024-12-24T06:58:00Z"/>
          <w:rFonts w:ascii="Times New Roman" w:eastAsia="Times New Roman" w:hAnsi="Times New Roman" w:cs="Times New Roman"/>
          <w:sz w:val="24"/>
          <w:szCs w:val="24"/>
        </w:rPr>
      </w:pPr>
      <w:moveTo w:id="111" w:author="Việt Lương" w:date="2024-12-24T13:58:00Z" w16du:dateUtc="2024-12-24T06:58:00Z">
        <w:r>
          <w:rPr>
            <w:rFonts w:ascii="Times New Roman" w:eastAsia="Times New Roman" w:hAnsi="Times New Roman" w:cs="Times New Roman"/>
            <w:sz w:val="24"/>
            <w:szCs w:val="24"/>
          </w:rPr>
          <w:t>…………………………………………………………………………………………..</w:t>
        </w:r>
      </w:moveTo>
    </w:p>
    <w:p w14:paraId="014ADF15" w14:textId="77777777" w:rsidR="005B5724" w:rsidRDefault="005B5724" w:rsidP="005B5724">
      <w:pPr>
        <w:spacing w:before="240" w:after="240"/>
        <w:rPr>
          <w:moveTo w:id="112" w:author="Việt Lương" w:date="2024-12-24T13:58:00Z" w16du:dateUtc="2024-12-24T06:58:00Z"/>
          <w:rFonts w:ascii="Times New Roman" w:eastAsia="Times New Roman" w:hAnsi="Times New Roman" w:cs="Times New Roman"/>
          <w:sz w:val="24"/>
          <w:szCs w:val="24"/>
        </w:rPr>
      </w:pPr>
      <w:moveTo w:id="113" w:author="Việt Lương" w:date="2024-12-24T13:58:00Z" w16du:dateUtc="2024-12-24T06:58:00Z">
        <w:r>
          <w:rPr>
            <w:rFonts w:ascii="Times New Roman" w:eastAsia="Times New Roman" w:hAnsi="Times New Roman" w:cs="Times New Roman"/>
            <w:sz w:val="24"/>
            <w:szCs w:val="24"/>
          </w:rPr>
          <w:t>…………………………………………………………………………………………..</w:t>
        </w:r>
      </w:moveTo>
    </w:p>
    <w:p w14:paraId="305CD61D" w14:textId="77777777" w:rsidR="005B5724" w:rsidRDefault="005B5724" w:rsidP="005B5724">
      <w:pPr>
        <w:spacing w:before="240" w:after="240"/>
        <w:rPr>
          <w:moveTo w:id="114" w:author="Việt Lương" w:date="2024-12-24T13:58:00Z" w16du:dateUtc="2024-12-24T06:58:00Z"/>
          <w:rFonts w:ascii="Times New Roman" w:eastAsia="Times New Roman" w:hAnsi="Times New Roman" w:cs="Times New Roman"/>
          <w:sz w:val="24"/>
          <w:szCs w:val="24"/>
        </w:rPr>
      </w:pPr>
      <w:moveTo w:id="115" w:author="Việt Lương" w:date="2024-12-24T13:58:00Z" w16du:dateUtc="2024-12-24T06:58:00Z">
        <w:r>
          <w:rPr>
            <w:rFonts w:ascii="Times New Roman" w:eastAsia="Times New Roman" w:hAnsi="Times New Roman" w:cs="Times New Roman"/>
            <w:sz w:val="24"/>
            <w:szCs w:val="24"/>
          </w:rPr>
          <w:t>…………………………………………………………………………………………..</w:t>
        </w:r>
      </w:moveTo>
    </w:p>
    <w:p w14:paraId="748ED3D3" w14:textId="77777777" w:rsidR="005B5724" w:rsidRDefault="005B5724" w:rsidP="005B5724">
      <w:pPr>
        <w:spacing w:before="240" w:after="240"/>
        <w:rPr>
          <w:moveTo w:id="116" w:author="Việt Lương" w:date="2024-12-24T13:58:00Z" w16du:dateUtc="2024-12-24T06:58:00Z"/>
          <w:rFonts w:ascii="Times New Roman" w:eastAsia="Times New Roman" w:hAnsi="Times New Roman" w:cs="Times New Roman"/>
          <w:sz w:val="24"/>
          <w:szCs w:val="24"/>
        </w:rPr>
      </w:pPr>
      <w:moveTo w:id="117" w:author="Việt Lương" w:date="2024-12-24T13:58:00Z" w16du:dateUtc="2024-12-24T06:58:00Z">
        <w:r>
          <w:rPr>
            <w:rFonts w:ascii="Times New Roman" w:eastAsia="Times New Roman" w:hAnsi="Times New Roman" w:cs="Times New Roman"/>
            <w:sz w:val="24"/>
            <w:szCs w:val="24"/>
          </w:rPr>
          <w:t>…………………………………………………………………………………………..</w:t>
        </w:r>
      </w:moveTo>
    </w:p>
    <w:p w14:paraId="26614153" w14:textId="77777777" w:rsidR="005B5724" w:rsidRDefault="005B5724" w:rsidP="005B5724">
      <w:pPr>
        <w:spacing w:before="240" w:after="240"/>
        <w:rPr>
          <w:moveTo w:id="118" w:author="Việt Lương" w:date="2024-12-24T13:58:00Z" w16du:dateUtc="2024-12-24T06:58:00Z"/>
          <w:rFonts w:ascii="Times New Roman" w:eastAsia="Times New Roman" w:hAnsi="Times New Roman" w:cs="Times New Roman"/>
          <w:sz w:val="24"/>
          <w:szCs w:val="24"/>
        </w:rPr>
      </w:pPr>
      <w:moveTo w:id="119" w:author="Việt Lương" w:date="2024-12-24T13:58:00Z" w16du:dateUtc="2024-12-24T06:58:00Z">
        <w:r>
          <w:rPr>
            <w:rFonts w:ascii="Times New Roman" w:eastAsia="Times New Roman" w:hAnsi="Times New Roman" w:cs="Times New Roman"/>
            <w:sz w:val="24"/>
            <w:szCs w:val="24"/>
          </w:rPr>
          <w:t>…………………………………………………………………………………………..</w:t>
        </w:r>
      </w:moveTo>
    </w:p>
    <w:p w14:paraId="7C13CC2A" w14:textId="77777777" w:rsidR="005B5724" w:rsidRDefault="005B5724" w:rsidP="005B5724">
      <w:pPr>
        <w:spacing w:before="240" w:after="240"/>
        <w:rPr>
          <w:moveTo w:id="120" w:author="Việt Lương" w:date="2024-12-24T13:58:00Z" w16du:dateUtc="2024-12-24T06:58:00Z"/>
          <w:rFonts w:ascii="Times New Roman" w:eastAsia="Times New Roman" w:hAnsi="Times New Roman" w:cs="Times New Roman"/>
          <w:sz w:val="24"/>
          <w:szCs w:val="24"/>
        </w:rPr>
      </w:pPr>
      <w:moveTo w:id="121" w:author="Việt Lương" w:date="2024-12-24T13:58:00Z" w16du:dateUtc="2024-12-24T06:58:00Z">
        <w:r>
          <w:rPr>
            <w:rFonts w:ascii="Times New Roman" w:eastAsia="Times New Roman" w:hAnsi="Times New Roman" w:cs="Times New Roman"/>
            <w:sz w:val="24"/>
            <w:szCs w:val="24"/>
          </w:rPr>
          <w:t>…………………………………………………………………………………………..</w:t>
        </w:r>
      </w:moveTo>
    </w:p>
    <w:p w14:paraId="1E8C5E3F" w14:textId="77777777" w:rsidR="005B5724" w:rsidRDefault="005B5724" w:rsidP="005B5724">
      <w:pPr>
        <w:spacing w:before="240" w:after="240"/>
        <w:rPr>
          <w:moveTo w:id="122" w:author="Việt Lương" w:date="2024-12-24T13:58:00Z" w16du:dateUtc="2024-12-24T06:58:00Z"/>
          <w:rFonts w:ascii="Times New Roman" w:eastAsia="Times New Roman" w:hAnsi="Times New Roman" w:cs="Times New Roman"/>
          <w:sz w:val="24"/>
          <w:szCs w:val="24"/>
        </w:rPr>
      </w:pPr>
      <w:moveTo w:id="123" w:author="Việt Lương" w:date="2024-12-24T13:58:00Z" w16du:dateUtc="2024-12-24T06:58:00Z">
        <w:r>
          <w:rPr>
            <w:rFonts w:ascii="Times New Roman" w:eastAsia="Times New Roman" w:hAnsi="Times New Roman" w:cs="Times New Roman"/>
            <w:sz w:val="24"/>
            <w:szCs w:val="24"/>
          </w:rPr>
          <w:t>…………………………………………………………………………………………..</w:t>
        </w:r>
      </w:moveTo>
    </w:p>
    <w:p w14:paraId="0A085B73" w14:textId="77777777" w:rsidR="005B5724" w:rsidRDefault="005B5724" w:rsidP="005B5724">
      <w:pPr>
        <w:spacing w:before="240" w:after="240"/>
        <w:rPr>
          <w:moveTo w:id="124" w:author="Việt Lương" w:date="2024-12-24T13:58:00Z" w16du:dateUtc="2024-12-24T06:58:00Z"/>
          <w:rFonts w:ascii="Times New Roman" w:eastAsia="Times New Roman" w:hAnsi="Times New Roman" w:cs="Times New Roman"/>
          <w:sz w:val="24"/>
          <w:szCs w:val="24"/>
        </w:rPr>
      </w:pPr>
      <w:moveTo w:id="125" w:author="Việt Lương" w:date="2024-12-24T13:58:00Z" w16du:dateUtc="2024-12-24T06:58:00Z">
        <w:r>
          <w:rPr>
            <w:rFonts w:ascii="Times New Roman" w:eastAsia="Times New Roman" w:hAnsi="Times New Roman" w:cs="Times New Roman"/>
            <w:sz w:val="24"/>
            <w:szCs w:val="24"/>
          </w:rPr>
          <w:t>…………………………………………………………………………………………..</w:t>
        </w:r>
      </w:moveTo>
    </w:p>
    <w:p w14:paraId="7DA905F8" w14:textId="77777777" w:rsidR="005B5724" w:rsidRDefault="005B5724" w:rsidP="005B5724">
      <w:pPr>
        <w:spacing w:before="240" w:after="240"/>
        <w:rPr>
          <w:moveTo w:id="126" w:author="Việt Lương" w:date="2024-12-24T13:58:00Z" w16du:dateUtc="2024-12-24T06:58:00Z"/>
          <w:rFonts w:ascii="Times New Roman" w:eastAsia="Times New Roman" w:hAnsi="Times New Roman" w:cs="Times New Roman"/>
          <w:sz w:val="24"/>
          <w:szCs w:val="24"/>
        </w:rPr>
      </w:pPr>
      <w:moveTo w:id="127" w:author="Việt Lương" w:date="2024-12-24T13:58:00Z" w16du:dateUtc="2024-12-24T06:58:00Z">
        <w:r>
          <w:rPr>
            <w:rFonts w:ascii="Times New Roman" w:eastAsia="Times New Roman" w:hAnsi="Times New Roman" w:cs="Times New Roman"/>
            <w:sz w:val="24"/>
            <w:szCs w:val="24"/>
          </w:rPr>
          <w:t>…………………………………………………………………………………………..</w:t>
        </w:r>
      </w:moveTo>
    </w:p>
    <w:p w14:paraId="5856E7F7" w14:textId="77777777" w:rsidR="005B5724" w:rsidRDefault="005B5724" w:rsidP="005B5724">
      <w:pPr>
        <w:spacing w:before="240" w:after="240"/>
        <w:rPr>
          <w:moveTo w:id="128" w:author="Việt Lương" w:date="2024-12-24T13:58:00Z" w16du:dateUtc="2024-12-24T06:58:00Z"/>
          <w:rFonts w:ascii="Times New Roman" w:eastAsia="Times New Roman" w:hAnsi="Times New Roman" w:cs="Times New Roman"/>
          <w:sz w:val="24"/>
          <w:szCs w:val="24"/>
        </w:rPr>
      </w:pPr>
      <w:moveTo w:id="129" w:author="Việt Lương" w:date="2024-12-24T13:58:00Z" w16du:dateUtc="2024-12-24T06:58:00Z">
        <w:r>
          <w:rPr>
            <w:rFonts w:ascii="Times New Roman" w:eastAsia="Times New Roman" w:hAnsi="Times New Roman" w:cs="Times New Roman"/>
            <w:sz w:val="24"/>
            <w:szCs w:val="24"/>
          </w:rPr>
          <w:t>…………………………………………………………………………………………..</w:t>
        </w:r>
      </w:moveTo>
    </w:p>
    <w:p w14:paraId="190DC5BA" w14:textId="77777777" w:rsidR="005B5724" w:rsidRDefault="005B5724" w:rsidP="005B5724">
      <w:pPr>
        <w:spacing w:before="240" w:after="240"/>
        <w:rPr>
          <w:moveTo w:id="130" w:author="Việt Lương" w:date="2024-12-24T13:58:00Z" w16du:dateUtc="2024-12-24T06:58:00Z"/>
          <w:rFonts w:ascii="Times New Roman" w:eastAsia="Times New Roman" w:hAnsi="Times New Roman" w:cs="Times New Roman"/>
          <w:sz w:val="24"/>
          <w:szCs w:val="24"/>
        </w:rPr>
      </w:pPr>
      <w:moveTo w:id="131" w:author="Việt Lương" w:date="2024-12-24T13:58:00Z" w16du:dateUtc="2024-12-24T06:58:00Z">
        <w:r>
          <w:rPr>
            <w:rFonts w:ascii="Times New Roman" w:eastAsia="Times New Roman" w:hAnsi="Times New Roman" w:cs="Times New Roman"/>
            <w:sz w:val="24"/>
            <w:szCs w:val="24"/>
          </w:rPr>
          <w:t>…………………………………………………………………………………………..</w:t>
        </w:r>
      </w:moveTo>
    </w:p>
    <w:p w14:paraId="40671FA0" w14:textId="77777777" w:rsidR="005B5724" w:rsidRDefault="005B5724" w:rsidP="005B5724">
      <w:pPr>
        <w:spacing w:before="240" w:after="240"/>
        <w:rPr>
          <w:moveTo w:id="132" w:author="Việt Lương" w:date="2024-12-24T13:58:00Z" w16du:dateUtc="2024-12-24T06:58:00Z"/>
          <w:rFonts w:ascii="Times New Roman" w:eastAsia="Times New Roman" w:hAnsi="Times New Roman" w:cs="Times New Roman"/>
          <w:sz w:val="24"/>
          <w:szCs w:val="24"/>
        </w:rPr>
      </w:pPr>
      <w:moveTo w:id="133" w:author="Việt Lương" w:date="2024-12-24T13:58:00Z" w16du:dateUtc="2024-12-24T06:58:00Z">
        <w:r>
          <w:rPr>
            <w:rFonts w:ascii="Times New Roman" w:eastAsia="Times New Roman" w:hAnsi="Times New Roman" w:cs="Times New Roman"/>
            <w:sz w:val="24"/>
            <w:szCs w:val="24"/>
          </w:rPr>
          <w:t>…………………………………………………………………………………………..</w:t>
        </w:r>
      </w:moveTo>
    </w:p>
    <w:p w14:paraId="4F3519A9" w14:textId="77777777" w:rsidR="005B5724" w:rsidRDefault="005B5724" w:rsidP="005B5724">
      <w:pPr>
        <w:spacing w:before="240" w:after="240"/>
        <w:rPr>
          <w:moveTo w:id="134" w:author="Việt Lương" w:date="2024-12-24T13:58:00Z" w16du:dateUtc="2024-12-24T06:58:00Z"/>
          <w:rFonts w:ascii="Times New Roman" w:eastAsia="Times New Roman" w:hAnsi="Times New Roman" w:cs="Times New Roman"/>
          <w:sz w:val="24"/>
          <w:szCs w:val="24"/>
        </w:rPr>
      </w:pPr>
      <w:moveTo w:id="135" w:author="Việt Lương" w:date="2024-12-24T13:58:00Z" w16du:dateUtc="2024-12-24T06:58:00Z">
        <w:r>
          <w:rPr>
            <w:rFonts w:ascii="Times New Roman" w:eastAsia="Times New Roman" w:hAnsi="Times New Roman" w:cs="Times New Roman"/>
            <w:sz w:val="24"/>
            <w:szCs w:val="24"/>
          </w:rPr>
          <w:t xml:space="preserve">………………………………………………………………………………………….. </w:t>
        </w:r>
      </w:moveTo>
    </w:p>
    <w:p w14:paraId="43264EBF" w14:textId="77777777" w:rsidR="005B5724" w:rsidRDefault="005B5724" w:rsidP="005B5724">
      <w:pPr>
        <w:spacing w:before="240" w:after="240"/>
        <w:rPr>
          <w:moveTo w:id="136" w:author="Việt Lương" w:date="2024-12-24T13:58:00Z" w16du:dateUtc="2024-12-24T06:58:00Z"/>
          <w:rFonts w:ascii="Times New Roman" w:eastAsia="Times New Roman" w:hAnsi="Times New Roman" w:cs="Times New Roman"/>
          <w:sz w:val="24"/>
          <w:szCs w:val="24"/>
        </w:rPr>
      </w:pPr>
      <w:moveTo w:id="137" w:author="Việt Lương" w:date="2024-12-24T13:58:00Z" w16du:dateUtc="2024-12-24T06:58:00Z">
        <w:r>
          <w:rPr>
            <w:rFonts w:ascii="Times New Roman" w:eastAsia="Times New Roman" w:hAnsi="Times New Roman" w:cs="Times New Roman"/>
            <w:b/>
            <w:sz w:val="24"/>
            <w:szCs w:val="24"/>
          </w:rPr>
          <w:t xml:space="preserve">Điểm: </w:t>
        </w:r>
        <w:r>
          <w:rPr>
            <w:rFonts w:ascii="Times New Roman" w:eastAsia="Times New Roman" w:hAnsi="Times New Roman" w:cs="Times New Roman"/>
            <w:sz w:val="24"/>
            <w:szCs w:val="24"/>
          </w:rPr>
          <w:t>…………………….………(bằng chữ: …..…………….……….)</w:t>
        </w:r>
      </w:moveTo>
    </w:p>
    <w:p w14:paraId="2FA7D3DF" w14:textId="77777777" w:rsidR="005B5724" w:rsidRDefault="005B5724" w:rsidP="005B5724">
      <w:pPr>
        <w:spacing w:before="240" w:after="240"/>
        <w:rPr>
          <w:moveTo w:id="138" w:author="Việt Lương" w:date="2024-12-24T13:58:00Z" w16du:dateUtc="2024-12-24T06:58:00Z"/>
          <w:rFonts w:ascii="Times New Roman" w:eastAsia="Times New Roman" w:hAnsi="Times New Roman" w:cs="Times New Roman"/>
          <w:sz w:val="24"/>
          <w:szCs w:val="24"/>
        </w:rPr>
      </w:pPr>
      <w:moveTo w:id="139" w:author="Việt Lương" w:date="2024-12-24T13:58:00Z" w16du:dateUtc="2024-12-24T06:58:00Z">
        <w:r>
          <w:rPr>
            <w:rFonts w:ascii="Times New Roman" w:eastAsia="Times New Roman" w:hAnsi="Times New Roman" w:cs="Times New Roman"/>
            <w:b/>
            <w:sz w:val="24"/>
            <w:szCs w:val="24"/>
          </w:rPr>
          <w:t xml:space="preserve">Đồng ý/Không đồng ý </w:t>
        </w:r>
        <w:r>
          <w:rPr>
            <w:rFonts w:ascii="Times New Roman" w:eastAsia="Times New Roman" w:hAnsi="Times New Roman" w:cs="Times New Roman"/>
            <w:sz w:val="24"/>
            <w:szCs w:val="24"/>
          </w:rPr>
          <w:t>cho sinh viên bảo vệ trước hội đồng chấm đồ án tốt nghiệp?</w:t>
        </w:r>
      </w:moveTo>
    </w:p>
    <w:p w14:paraId="5477EDB9" w14:textId="77777777" w:rsidR="005B5724" w:rsidRDefault="005B5724" w:rsidP="005B5724">
      <w:pPr>
        <w:spacing w:before="240" w:after="240"/>
        <w:rPr>
          <w:moveTo w:id="140" w:author="Việt Lương" w:date="2024-12-24T13:58:00Z" w16du:dateUtc="2024-12-24T06:58:00Z"/>
          <w:rFonts w:ascii="Times New Roman" w:eastAsia="Times New Roman" w:hAnsi="Times New Roman" w:cs="Times New Roman"/>
          <w:sz w:val="24"/>
          <w:szCs w:val="24"/>
        </w:rPr>
      </w:pPr>
      <w:moveTo w:id="141" w:author="Việt Lương" w:date="2024-12-24T13:58:00Z" w16du:dateUtc="2024-12-24T06:58:00Z">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ngày   tháng   năm 2024.</w:t>
        </w:r>
      </w:moveTo>
    </w:p>
    <w:p w14:paraId="17E7B8A3" w14:textId="77777777" w:rsidR="005B5724" w:rsidRDefault="005B5724" w:rsidP="005B5724">
      <w:pPr>
        <w:spacing w:before="240" w:after="240"/>
        <w:ind w:left="2160" w:firstLine="720"/>
        <w:rPr>
          <w:moveTo w:id="142" w:author="Việt Lương" w:date="2024-12-24T13:58:00Z" w16du:dateUtc="2024-12-24T06:58:00Z"/>
          <w:rFonts w:ascii="Times New Roman" w:eastAsia="Times New Roman" w:hAnsi="Times New Roman" w:cs="Times New Roman"/>
          <w:b/>
          <w:sz w:val="24"/>
          <w:szCs w:val="24"/>
        </w:rPr>
      </w:pPr>
      <w:moveTo w:id="143" w:author="Việt Lương" w:date="2024-12-24T13:58:00Z" w16du:dateUtc="2024-12-24T06:58:00Z">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CÁN BỘ - GIẢNG VIÊN HƯỚNG DẪN</w:t>
        </w:r>
      </w:moveTo>
    </w:p>
    <w:p w14:paraId="2FA3044E" w14:textId="77777777" w:rsidR="005B5724" w:rsidRDefault="005B5724" w:rsidP="005B5724">
      <w:pPr>
        <w:ind w:left="4320" w:firstLine="720"/>
        <w:rPr>
          <w:moveTo w:id="144" w:author="Việt Lương" w:date="2024-12-24T13:58:00Z" w16du:dateUtc="2024-12-24T06:58:00Z"/>
          <w:rFonts w:ascii="Times New Roman" w:eastAsia="Times New Roman" w:hAnsi="Times New Roman" w:cs="Times New Roman"/>
          <w:sz w:val="28"/>
          <w:szCs w:val="28"/>
        </w:rPr>
      </w:pPr>
      <w:moveTo w:id="145" w:author="Việt Lương" w:date="2024-12-24T13:58:00Z" w16du:dateUtc="2024-12-24T06:58:00Z">
        <w:r>
          <w:rPr>
            <w:rFonts w:ascii="Times New Roman" w:eastAsia="Times New Roman" w:hAnsi="Times New Roman" w:cs="Times New Roman"/>
            <w:sz w:val="24"/>
            <w:szCs w:val="24"/>
          </w:rPr>
          <w:t xml:space="preserve">(ký, họ tên) </w:t>
        </w:r>
      </w:moveTo>
    </w:p>
    <w:moveToRangeEnd w:id="98"/>
    <w:p w14:paraId="225AB610" w14:textId="1BE8FBEE" w:rsidR="005B5724" w:rsidRDefault="005B5724">
      <w:pPr>
        <w:rPr>
          <w:ins w:id="146" w:author="Việt Lương" w:date="2024-12-24T13:58:00Z" w16du:dateUtc="2024-12-24T06:58:00Z"/>
          <w:rFonts w:ascii="Times New Roman" w:eastAsia="Times New Roman" w:hAnsi="Times New Roman" w:cs="Times New Roman"/>
          <w:b/>
          <w:sz w:val="24"/>
          <w:szCs w:val="24"/>
        </w:rPr>
      </w:pPr>
    </w:p>
    <w:p w14:paraId="5F325D70" w14:textId="5FE65513" w:rsidR="007569A2" w:rsidRDefault="00CE686F">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NHẬN XÉT, ĐÁNH GIÁ, CHO ĐIỂM</w:t>
      </w:r>
    </w:p>
    <w:p w14:paraId="5F48C238" w14:textId="77777777" w:rsidR="007569A2" w:rsidRDefault="00CE686F">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(Của giảng viên phản biện)</w:t>
      </w:r>
    </w:p>
    <w:p w14:paraId="1F893DB6"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CC1352F"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EAD2525"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4E7FFA3"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C895FA9"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5C29D3D"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255A204"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48022AF"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17A61D4"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66AC70B"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9D8AE7A"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820B5DD"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4BFBFC3"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D97DEF3"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4FBE73A"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94EE98C"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0D1527C"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CE63E29"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Điểm: </w:t>
      </w:r>
      <w:r>
        <w:rPr>
          <w:rFonts w:ascii="Times New Roman" w:eastAsia="Times New Roman" w:hAnsi="Times New Roman" w:cs="Times New Roman"/>
          <w:sz w:val="24"/>
          <w:szCs w:val="24"/>
        </w:rPr>
        <w:t>…………………….………(bằng chữ: …..…………….……….)</w:t>
      </w:r>
    </w:p>
    <w:p w14:paraId="48FF449A"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Đồng ý/Không đồng ý </w:t>
      </w:r>
      <w:r>
        <w:rPr>
          <w:rFonts w:ascii="Times New Roman" w:eastAsia="Times New Roman" w:hAnsi="Times New Roman" w:cs="Times New Roman"/>
          <w:sz w:val="24"/>
          <w:szCs w:val="24"/>
        </w:rPr>
        <w:t>cho sinh viên bảo vệ trước hội đồng chấm đồ án tốt nghiệp?</w:t>
      </w:r>
    </w:p>
    <w:p w14:paraId="4A39B948"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ngày   tháng   năm 2024.</w:t>
      </w:r>
    </w:p>
    <w:p w14:paraId="67B23419" w14:textId="77777777" w:rsidR="007569A2" w:rsidRDefault="00CE686F">
      <w:pPr>
        <w:spacing w:before="240" w:after="240"/>
        <w:ind w:left="216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CÁN BỘ - GIẢNG VIÊN HƯỚNG DẪN</w:t>
      </w:r>
    </w:p>
    <w:p w14:paraId="1DE855FF" w14:textId="77777777" w:rsidR="007569A2" w:rsidRDefault="00CE686F">
      <w:pPr>
        <w:spacing w:before="240" w:after="240"/>
        <w:ind w:left="43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(ký, họ tên) </w:t>
      </w:r>
    </w:p>
    <w:p w14:paraId="588E2206" w14:textId="77777777" w:rsidR="007569A2" w:rsidDel="007F4D77" w:rsidRDefault="007569A2">
      <w:pPr>
        <w:rPr>
          <w:del w:id="147" w:author="Kiên Lê Trung" w:date="2024-12-24T14:05:00Z" w16du:dateUtc="2024-12-24T07:05:00Z"/>
          <w:rFonts w:ascii="Times New Roman" w:eastAsia="Times New Roman" w:hAnsi="Times New Roman" w:cs="Times New Roman"/>
          <w:sz w:val="28"/>
          <w:szCs w:val="28"/>
          <w:lang w:val="en-US"/>
        </w:rPr>
      </w:pPr>
    </w:p>
    <w:p w14:paraId="78DC7C80" w14:textId="77777777" w:rsidR="007F4D77" w:rsidRPr="007F4D77" w:rsidRDefault="007F4D77">
      <w:pPr>
        <w:rPr>
          <w:ins w:id="148" w:author="Kiên Lê Trung" w:date="2024-12-24T14:14:00Z" w16du:dateUtc="2024-12-24T07:14:00Z"/>
          <w:rFonts w:ascii="Times New Roman" w:eastAsia="Times New Roman" w:hAnsi="Times New Roman" w:cs="Times New Roman"/>
          <w:sz w:val="28"/>
          <w:szCs w:val="28"/>
          <w:lang w:val="en-US"/>
          <w:rPrChange w:id="149" w:author="Kiên Lê Trung" w:date="2024-12-24T14:14:00Z" w16du:dateUtc="2024-12-24T07:14:00Z">
            <w:rPr>
              <w:ins w:id="150" w:author="Kiên Lê Trung" w:date="2024-12-24T14:14:00Z" w16du:dateUtc="2024-12-24T07:14:00Z"/>
              <w:rFonts w:ascii="Times New Roman" w:eastAsia="Times New Roman" w:hAnsi="Times New Roman" w:cs="Times New Roman"/>
              <w:sz w:val="28"/>
              <w:szCs w:val="28"/>
            </w:rPr>
          </w:rPrChange>
        </w:rPr>
      </w:pPr>
    </w:p>
    <w:p w14:paraId="60061E4C" w14:textId="77777777" w:rsidR="007569A2" w:rsidRDefault="007569A2">
      <w:pPr>
        <w:rPr>
          <w:rFonts w:ascii="Times New Roman" w:eastAsia="Times New Roman" w:hAnsi="Times New Roman" w:cs="Times New Roman"/>
          <w:sz w:val="28"/>
          <w:szCs w:val="28"/>
        </w:rPr>
      </w:pPr>
    </w:p>
    <w:p w14:paraId="6CB8DD6C" w14:textId="0B74D732" w:rsidR="5A64F9FC" w:rsidRDefault="5A64F9FC" w:rsidP="5A64F9FC">
      <w:pPr>
        <w:ind w:left="2880" w:firstLine="720"/>
        <w:rPr>
          <w:rFonts w:ascii="Times New Roman" w:eastAsia="Times New Roman" w:hAnsi="Times New Roman" w:cs="Times New Roman"/>
          <w:sz w:val="28"/>
          <w:szCs w:val="28"/>
        </w:rPr>
      </w:pPr>
    </w:p>
    <w:p w14:paraId="2A21A3DD" w14:textId="77777777" w:rsidR="007569A2" w:rsidRPr="00C2186E" w:rsidRDefault="00CE686F" w:rsidP="00C2186E">
      <w:pPr>
        <w:ind w:left="2880" w:firstLine="720"/>
        <w:rPr>
          <w:rFonts w:ascii="Times New Roman" w:eastAsia="Times New Roman" w:hAnsi="Times New Roman" w:cs="Times New Roman"/>
          <w:b/>
          <w:bCs/>
          <w:sz w:val="40"/>
          <w:szCs w:val="40"/>
          <w:rPrChange w:id="151" w:author="Kiên Lê Trung" w:date="2024-12-25T14:14:00Z" w16du:dateUtc="2024-12-25T07:14:00Z">
            <w:rPr>
              <w:rFonts w:ascii="Times New Roman" w:eastAsia="Times New Roman" w:hAnsi="Times New Roman" w:cs="Times New Roman"/>
              <w:sz w:val="28"/>
              <w:szCs w:val="28"/>
            </w:rPr>
          </w:rPrChange>
        </w:rPr>
      </w:pPr>
      <w:r w:rsidRPr="00C2186E">
        <w:rPr>
          <w:rFonts w:ascii="Times New Roman" w:eastAsia="Times New Roman" w:hAnsi="Times New Roman" w:cs="Times New Roman"/>
          <w:b/>
          <w:bCs/>
          <w:sz w:val="40"/>
          <w:szCs w:val="40"/>
          <w:rPrChange w:id="152" w:author="Kiên Lê Trung" w:date="2024-12-25T14:14:00Z" w16du:dateUtc="2024-12-25T07:14:00Z">
            <w:rPr>
              <w:rFonts w:ascii="Times New Roman" w:eastAsia="Times New Roman" w:hAnsi="Times New Roman" w:cs="Times New Roman"/>
              <w:sz w:val="28"/>
              <w:szCs w:val="28"/>
            </w:rPr>
          </w:rPrChange>
        </w:rPr>
        <w:t>LỜI CẢM ƠN</w:t>
      </w:r>
    </w:p>
    <w:p w14:paraId="44EAFD9C" w14:textId="77777777" w:rsidR="007569A2" w:rsidRDefault="007569A2">
      <w:pPr>
        <w:rPr>
          <w:rFonts w:ascii="Times New Roman" w:eastAsia="Times New Roman" w:hAnsi="Times New Roman" w:cs="Times New Roman"/>
          <w:sz w:val="28"/>
          <w:szCs w:val="28"/>
        </w:rPr>
      </w:pPr>
    </w:p>
    <w:p w14:paraId="29611B0D" w14:textId="77777777" w:rsidR="007569A2" w:rsidRPr="00C2186E" w:rsidRDefault="00CE686F">
      <w:pPr>
        <w:rPr>
          <w:rFonts w:ascii="Times New Roman" w:eastAsia="Times New Roman" w:hAnsi="Times New Roman" w:cs="Times New Roman"/>
          <w:sz w:val="24"/>
          <w:szCs w:val="24"/>
          <w:rPrChange w:id="153" w:author="Kiên Lê Trung" w:date="2024-12-25T14:14:00Z" w16du:dateUtc="2024-12-25T07:14:00Z">
            <w:rPr>
              <w:rFonts w:ascii="Times New Roman" w:eastAsia="Times New Roman" w:hAnsi="Times New Roman" w:cs="Times New Roman"/>
              <w:sz w:val="28"/>
              <w:szCs w:val="28"/>
            </w:rPr>
          </w:rPrChange>
        </w:rPr>
      </w:pPr>
      <w:r w:rsidRPr="00C2186E">
        <w:rPr>
          <w:rFonts w:ascii="Times New Roman" w:eastAsia="Times New Roman" w:hAnsi="Times New Roman" w:cs="Times New Roman"/>
          <w:sz w:val="24"/>
          <w:szCs w:val="24"/>
          <w:rPrChange w:id="154" w:author="Kiên Lê Trung" w:date="2024-12-25T14:14:00Z" w16du:dateUtc="2024-12-25T07:14:00Z">
            <w:rPr>
              <w:rFonts w:ascii="Times New Roman" w:eastAsia="Times New Roman" w:hAnsi="Times New Roman" w:cs="Times New Roman"/>
              <w:sz w:val="28"/>
              <w:szCs w:val="28"/>
            </w:rPr>
          </w:rPrChange>
        </w:rPr>
        <w:t>Đầu tiên em xin gửi lời cảm ơn sâu sắc tới thầy cô trong Học Viện Công Nghệ Bưu Chính Viễn Thông nói chung và trong khoa Công nghệ thông tin 1 nói riêng đã luôn nhiệt huyết, tận tình trong từng bài giảng và tạo điều kiện thuận lợi nhất cho em trong thời gian học tập tại trường.</w:t>
      </w:r>
    </w:p>
    <w:p w14:paraId="4B94D5A5" w14:textId="77777777" w:rsidR="007569A2" w:rsidRPr="00C2186E" w:rsidRDefault="007569A2">
      <w:pPr>
        <w:rPr>
          <w:rFonts w:ascii="Times New Roman" w:eastAsia="Times New Roman" w:hAnsi="Times New Roman" w:cs="Times New Roman"/>
          <w:sz w:val="24"/>
          <w:szCs w:val="24"/>
          <w:rPrChange w:id="155" w:author="Kiên Lê Trung" w:date="2024-12-25T14:14:00Z" w16du:dateUtc="2024-12-25T07:14:00Z">
            <w:rPr>
              <w:rFonts w:ascii="Times New Roman" w:eastAsia="Times New Roman" w:hAnsi="Times New Roman" w:cs="Times New Roman"/>
              <w:sz w:val="28"/>
              <w:szCs w:val="28"/>
            </w:rPr>
          </w:rPrChange>
        </w:rPr>
      </w:pPr>
    </w:p>
    <w:p w14:paraId="6CEEE426" w14:textId="77777777" w:rsidR="007569A2" w:rsidRPr="00C2186E" w:rsidRDefault="00CE686F">
      <w:pPr>
        <w:rPr>
          <w:rFonts w:ascii="Times New Roman" w:eastAsia="Times New Roman" w:hAnsi="Times New Roman" w:cs="Times New Roman"/>
          <w:sz w:val="24"/>
          <w:szCs w:val="24"/>
          <w:rPrChange w:id="156" w:author="Kiên Lê Trung" w:date="2024-12-25T14:14:00Z" w16du:dateUtc="2024-12-25T07:14:00Z">
            <w:rPr>
              <w:rFonts w:ascii="Times New Roman" w:eastAsia="Times New Roman" w:hAnsi="Times New Roman" w:cs="Times New Roman"/>
              <w:sz w:val="28"/>
              <w:szCs w:val="28"/>
            </w:rPr>
          </w:rPrChange>
        </w:rPr>
      </w:pPr>
      <w:r w:rsidRPr="00C2186E">
        <w:rPr>
          <w:rFonts w:ascii="Times New Roman" w:eastAsia="Times New Roman" w:hAnsi="Times New Roman" w:cs="Times New Roman"/>
          <w:sz w:val="24"/>
          <w:szCs w:val="24"/>
          <w:rPrChange w:id="157" w:author="Kiên Lê Trung" w:date="2024-12-25T14:14:00Z" w16du:dateUtc="2024-12-25T07:14:00Z">
            <w:rPr>
              <w:rFonts w:ascii="Times New Roman" w:eastAsia="Times New Roman" w:hAnsi="Times New Roman" w:cs="Times New Roman"/>
              <w:sz w:val="28"/>
              <w:szCs w:val="28"/>
            </w:rPr>
          </w:rPrChange>
        </w:rPr>
        <w:t>Em xin gửi lời cảm ơn chân thành tới thầy Bùi Văn Kiên, người đã hướng dẫn em tận tình, chia sẻ những ý kiến và kinh nghiệm quý báu trong quá trình em học tập và thực hiện đồ án tốt nghiệp này.</w:t>
      </w:r>
    </w:p>
    <w:p w14:paraId="3DEEC669" w14:textId="77777777" w:rsidR="007569A2" w:rsidRPr="00C2186E" w:rsidRDefault="007569A2">
      <w:pPr>
        <w:rPr>
          <w:rFonts w:ascii="Times New Roman" w:eastAsia="Times New Roman" w:hAnsi="Times New Roman" w:cs="Times New Roman"/>
          <w:sz w:val="24"/>
          <w:szCs w:val="24"/>
          <w:rPrChange w:id="158" w:author="Kiên Lê Trung" w:date="2024-12-25T14:14:00Z" w16du:dateUtc="2024-12-25T07:14:00Z">
            <w:rPr>
              <w:rFonts w:ascii="Times New Roman" w:eastAsia="Times New Roman" w:hAnsi="Times New Roman" w:cs="Times New Roman"/>
              <w:sz w:val="28"/>
              <w:szCs w:val="28"/>
            </w:rPr>
          </w:rPrChange>
        </w:rPr>
      </w:pPr>
    </w:p>
    <w:p w14:paraId="391CF975" w14:textId="77777777" w:rsidR="007569A2" w:rsidRPr="00C2186E" w:rsidRDefault="00CE686F">
      <w:pPr>
        <w:rPr>
          <w:rFonts w:ascii="Times New Roman" w:eastAsia="Times New Roman" w:hAnsi="Times New Roman" w:cs="Times New Roman"/>
          <w:sz w:val="24"/>
          <w:szCs w:val="24"/>
          <w:rPrChange w:id="159" w:author="Kiên Lê Trung" w:date="2024-12-25T14:14:00Z" w16du:dateUtc="2024-12-25T07:14:00Z">
            <w:rPr>
              <w:rFonts w:ascii="Times New Roman" w:eastAsia="Times New Roman" w:hAnsi="Times New Roman" w:cs="Times New Roman"/>
              <w:sz w:val="28"/>
              <w:szCs w:val="28"/>
            </w:rPr>
          </w:rPrChange>
        </w:rPr>
      </w:pPr>
      <w:r w:rsidRPr="00C2186E">
        <w:rPr>
          <w:rFonts w:ascii="Times New Roman" w:eastAsia="Times New Roman" w:hAnsi="Times New Roman" w:cs="Times New Roman"/>
          <w:sz w:val="24"/>
          <w:szCs w:val="24"/>
          <w:rPrChange w:id="160" w:author="Kiên Lê Trung" w:date="2024-12-25T14:14:00Z" w16du:dateUtc="2024-12-25T07:14:00Z">
            <w:rPr>
              <w:rFonts w:ascii="Times New Roman" w:eastAsia="Times New Roman" w:hAnsi="Times New Roman" w:cs="Times New Roman"/>
              <w:sz w:val="28"/>
              <w:szCs w:val="28"/>
            </w:rPr>
          </w:rPrChange>
        </w:rPr>
        <w:t>Em xin chân thành cảm ơn các thầy, cô giáo trong khoa Công nghệ thông tin 1 đã dạy dỗ và truyền đạt cho em rất nhiều kiến thức quý báu trong suốt những năm học tập tại trường. Trong quá trình thực hiện không thể tránh khỏi những thiếu sót do thời gian có hạn và kiến thức còn hạn chế. Em rất mong nhận được sự đóng góp ý kiến tới từ các thầy, cô để qua đó giúp đồ án của em được hoàn thiện hơn.</w:t>
      </w:r>
    </w:p>
    <w:p w14:paraId="3656B9AB" w14:textId="77777777" w:rsidR="007569A2" w:rsidRPr="00C2186E" w:rsidRDefault="007569A2">
      <w:pPr>
        <w:rPr>
          <w:rFonts w:ascii="Times New Roman" w:eastAsia="Times New Roman" w:hAnsi="Times New Roman" w:cs="Times New Roman"/>
          <w:sz w:val="24"/>
          <w:szCs w:val="24"/>
          <w:rPrChange w:id="161" w:author="Kiên Lê Trung" w:date="2024-12-25T14:14:00Z" w16du:dateUtc="2024-12-25T07:14:00Z">
            <w:rPr>
              <w:rFonts w:ascii="Times New Roman" w:eastAsia="Times New Roman" w:hAnsi="Times New Roman" w:cs="Times New Roman"/>
              <w:sz w:val="28"/>
              <w:szCs w:val="28"/>
            </w:rPr>
          </w:rPrChange>
        </w:rPr>
      </w:pPr>
    </w:p>
    <w:p w14:paraId="52913DB3" w14:textId="77777777" w:rsidR="007569A2" w:rsidRPr="00C2186E" w:rsidRDefault="00CE686F">
      <w:pPr>
        <w:rPr>
          <w:rFonts w:ascii="Times New Roman" w:eastAsia="Times New Roman" w:hAnsi="Times New Roman" w:cs="Times New Roman"/>
          <w:sz w:val="24"/>
          <w:szCs w:val="24"/>
          <w:rPrChange w:id="162" w:author="Kiên Lê Trung" w:date="2024-12-25T14:14:00Z" w16du:dateUtc="2024-12-25T07:14:00Z">
            <w:rPr>
              <w:rFonts w:ascii="Times New Roman" w:eastAsia="Times New Roman" w:hAnsi="Times New Roman" w:cs="Times New Roman"/>
              <w:sz w:val="28"/>
              <w:szCs w:val="28"/>
            </w:rPr>
          </w:rPrChange>
        </w:rPr>
      </w:pPr>
      <w:r w:rsidRPr="00C2186E">
        <w:rPr>
          <w:rFonts w:ascii="Times New Roman" w:eastAsia="Times New Roman" w:hAnsi="Times New Roman" w:cs="Times New Roman"/>
          <w:sz w:val="24"/>
          <w:szCs w:val="24"/>
          <w:rPrChange w:id="163" w:author="Kiên Lê Trung" w:date="2024-12-25T14:14:00Z" w16du:dateUtc="2024-12-25T07:14:00Z">
            <w:rPr>
              <w:rFonts w:ascii="Times New Roman" w:eastAsia="Times New Roman" w:hAnsi="Times New Roman" w:cs="Times New Roman"/>
              <w:sz w:val="28"/>
              <w:szCs w:val="28"/>
            </w:rPr>
          </w:rPrChange>
        </w:rPr>
        <w:t>Một lần nữa em xin chân thành cảm ơn !</w:t>
      </w:r>
    </w:p>
    <w:p w14:paraId="45FB0818" w14:textId="77777777" w:rsidR="007569A2" w:rsidRPr="00C2186E" w:rsidRDefault="007569A2">
      <w:pPr>
        <w:rPr>
          <w:rFonts w:ascii="Times New Roman" w:eastAsia="Times New Roman" w:hAnsi="Times New Roman" w:cs="Times New Roman"/>
          <w:sz w:val="24"/>
          <w:szCs w:val="24"/>
          <w:rPrChange w:id="164" w:author="Kiên Lê Trung" w:date="2024-12-25T14:14:00Z" w16du:dateUtc="2024-12-25T07:14:00Z">
            <w:rPr>
              <w:rFonts w:ascii="Times New Roman" w:eastAsia="Times New Roman" w:hAnsi="Times New Roman" w:cs="Times New Roman"/>
              <w:sz w:val="28"/>
              <w:szCs w:val="28"/>
            </w:rPr>
          </w:rPrChange>
        </w:rPr>
      </w:pPr>
    </w:p>
    <w:p w14:paraId="77FBEEB6" w14:textId="77777777" w:rsidR="007569A2" w:rsidRPr="00C2186E" w:rsidRDefault="00CE686F">
      <w:pPr>
        <w:ind w:left="3600" w:firstLine="720"/>
        <w:rPr>
          <w:rFonts w:ascii="Times New Roman" w:eastAsia="Times New Roman" w:hAnsi="Times New Roman" w:cs="Times New Roman"/>
          <w:sz w:val="24"/>
          <w:szCs w:val="24"/>
          <w:rPrChange w:id="165" w:author="Kiên Lê Trung" w:date="2024-12-25T14:14:00Z" w16du:dateUtc="2024-12-25T07:14:00Z">
            <w:rPr>
              <w:rFonts w:ascii="Times New Roman" w:eastAsia="Times New Roman" w:hAnsi="Times New Roman" w:cs="Times New Roman"/>
              <w:sz w:val="28"/>
              <w:szCs w:val="28"/>
            </w:rPr>
          </w:rPrChange>
        </w:rPr>
      </w:pPr>
      <w:r w:rsidRPr="00C2186E">
        <w:rPr>
          <w:rFonts w:ascii="Times New Roman" w:eastAsia="Times New Roman" w:hAnsi="Times New Roman" w:cs="Times New Roman"/>
          <w:sz w:val="24"/>
          <w:szCs w:val="24"/>
          <w:rPrChange w:id="166" w:author="Kiên Lê Trung" w:date="2024-12-25T14:14:00Z" w16du:dateUtc="2024-12-25T07:14:00Z">
            <w:rPr>
              <w:rFonts w:ascii="Times New Roman" w:eastAsia="Times New Roman" w:hAnsi="Times New Roman" w:cs="Times New Roman"/>
              <w:sz w:val="28"/>
              <w:szCs w:val="28"/>
            </w:rPr>
          </w:rPrChange>
        </w:rPr>
        <w:t xml:space="preserve">Hà Nội, tháng 12 năm 2024 </w:t>
      </w:r>
    </w:p>
    <w:p w14:paraId="2BCB6D6F" w14:textId="77777777" w:rsidR="007569A2" w:rsidRPr="00C2186E" w:rsidRDefault="00CE686F">
      <w:pPr>
        <w:ind w:left="3600" w:firstLine="720"/>
        <w:rPr>
          <w:rFonts w:ascii="Times New Roman" w:eastAsia="Times New Roman" w:hAnsi="Times New Roman" w:cs="Times New Roman"/>
          <w:sz w:val="24"/>
          <w:szCs w:val="24"/>
          <w:rPrChange w:id="167" w:author="Kiên Lê Trung" w:date="2024-12-25T14:14:00Z" w16du:dateUtc="2024-12-25T07:14:00Z">
            <w:rPr>
              <w:rFonts w:ascii="Times New Roman" w:eastAsia="Times New Roman" w:hAnsi="Times New Roman" w:cs="Times New Roman"/>
              <w:sz w:val="28"/>
              <w:szCs w:val="28"/>
            </w:rPr>
          </w:rPrChange>
        </w:rPr>
      </w:pPr>
      <w:r w:rsidRPr="00C2186E">
        <w:rPr>
          <w:rFonts w:ascii="Times New Roman" w:eastAsia="Times New Roman" w:hAnsi="Times New Roman" w:cs="Times New Roman"/>
          <w:sz w:val="24"/>
          <w:szCs w:val="24"/>
          <w:rPrChange w:id="168" w:author="Kiên Lê Trung" w:date="2024-12-25T14:14:00Z" w16du:dateUtc="2024-12-25T07:14:00Z">
            <w:rPr>
              <w:rFonts w:ascii="Times New Roman" w:eastAsia="Times New Roman" w:hAnsi="Times New Roman" w:cs="Times New Roman"/>
              <w:sz w:val="28"/>
              <w:szCs w:val="28"/>
            </w:rPr>
          </w:rPrChange>
        </w:rPr>
        <w:t xml:space="preserve">Sinh viên thực hiện </w:t>
      </w:r>
    </w:p>
    <w:p w14:paraId="1AB17329" w14:textId="77777777" w:rsidR="007569A2" w:rsidRPr="00C2186E" w:rsidRDefault="00CE686F">
      <w:pPr>
        <w:ind w:left="3600" w:firstLine="720"/>
        <w:rPr>
          <w:rFonts w:ascii="Times New Roman" w:eastAsia="Times New Roman" w:hAnsi="Times New Roman" w:cs="Times New Roman"/>
          <w:sz w:val="24"/>
          <w:szCs w:val="24"/>
          <w:rPrChange w:id="169" w:author="Kiên Lê Trung" w:date="2024-12-25T14:14:00Z" w16du:dateUtc="2024-12-25T07:14:00Z">
            <w:rPr>
              <w:rFonts w:ascii="Times New Roman" w:eastAsia="Times New Roman" w:hAnsi="Times New Roman" w:cs="Times New Roman"/>
              <w:sz w:val="28"/>
              <w:szCs w:val="28"/>
            </w:rPr>
          </w:rPrChange>
        </w:rPr>
      </w:pPr>
      <w:r w:rsidRPr="00C2186E">
        <w:rPr>
          <w:rFonts w:ascii="Times New Roman" w:eastAsia="Times New Roman" w:hAnsi="Times New Roman" w:cs="Times New Roman"/>
          <w:sz w:val="24"/>
          <w:szCs w:val="24"/>
          <w:rPrChange w:id="170" w:author="Kiên Lê Trung" w:date="2024-12-25T14:14:00Z" w16du:dateUtc="2024-12-25T07:14:00Z">
            <w:rPr>
              <w:rFonts w:ascii="Times New Roman" w:eastAsia="Times New Roman" w:hAnsi="Times New Roman" w:cs="Times New Roman"/>
              <w:sz w:val="28"/>
              <w:szCs w:val="28"/>
            </w:rPr>
          </w:rPrChange>
        </w:rPr>
        <w:t>Phạm Quốc Khánh</w:t>
      </w:r>
    </w:p>
    <w:p w14:paraId="1876CE7A" w14:textId="77777777" w:rsidR="007569A2" w:rsidRPr="00C2186E" w:rsidRDefault="00CE686F">
      <w:pPr>
        <w:ind w:left="3600" w:firstLine="720"/>
        <w:rPr>
          <w:rFonts w:ascii="Times New Roman" w:eastAsia="Times New Roman" w:hAnsi="Times New Roman" w:cs="Times New Roman"/>
          <w:sz w:val="24"/>
          <w:szCs w:val="24"/>
          <w:rPrChange w:id="171" w:author="Kiên Lê Trung" w:date="2024-12-25T14:14:00Z" w16du:dateUtc="2024-12-25T07:14:00Z">
            <w:rPr>
              <w:rFonts w:ascii="Times New Roman" w:eastAsia="Times New Roman" w:hAnsi="Times New Roman" w:cs="Times New Roman"/>
              <w:sz w:val="28"/>
              <w:szCs w:val="28"/>
            </w:rPr>
          </w:rPrChange>
        </w:rPr>
      </w:pPr>
      <w:r w:rsidRPr="00C2186E">
        <w:rPr>
          <w:rFonts w:ascii="Times New Roman" w:eastAsia="Times New Roman" w:hAnsi="Times New Roman" w:cs="Times New Roman"/>
          <w:sz w:val="24"/>
          <w:szCs w:val="24"/>
          <w:rPrChange w:id="172" w:author="Kiên Lê Trung" w:date="2024-12-25T14:14:00Z" w16du:dateUtc="2024-12-25T07:14:00Z">
            <w:rPr>
              <w:rFonts w:ascii="Times New Roman" w:eastAsia="Times New Roman" w:hAnsi="Times New Roman" w:cs="Times New Roman"/>
              <w:sz w:val="28"/>
              <w:szCs w:val="28"/>
            </w:rPr>
          </w:rPrChange>
        </w:rPr>
        <w:t>Lê Trung Kiên</w:t>
      </w:r>
    </w:p>
    <w:p w14:paraId="06AE9B91" w14:textId="77777777" w:rsidR="007569A2" w:rsidRPr="00C2186E" w:rsidRDefault="00CE686F">
      <w:pPr>
        <w:ind w:left="3600" w:firstLine="720"/>
        <w:rPr>
          <w:rFonts w:ascii="Times New Roman" w:eastAsia="Times New Roman" w:hAnsi="Times New Roman" w:cs="Times New Roman"/>
          <w:sz w:val="24"/>
          <w:szCs w:val="24"/>
          <w:rPrChange w:id="173" w:author="Kiên Lê Trung" w:date="2024-12-25T14:14:00Z" w16du:dateUtc="2024-12-25T07:14:00Z">
            <w:rPr>
              <w:rFonts w:ascii="Times New Roman" w:eastAsia="Times New Roman" w:hAnsi="Times New Roman" w:cs="Times New Roman"/>
              <w:sz w:val="28"/>
              <w:szCs w:val="28"/>
            </w:rPr>
          </w:rPrChange>
        </w:rPr>
      </w:pPr>
      <w:r w:rsidRPr="00C2186E">
        <w:rPr>
          <w:rFonts w:ascii="Times New Roman" w:eastAsia="Times New Roman" w:hAnsi="Times New Roman" w:cs="Times New Roman"/>
          <w:sz w:val="24"/>
          <w:szCs w:val="24"/>
          <w:rPrChange w:id="174" w:author="Kiên Lê Trung" w:date="2024-12-25T14:14:00Z" w16du:dateUtc="2024-12-25T07:14:00Z">
            <w:rPr>
              <w:rFonts w:ascii="Times New Roman" w:eastAsia="Times New Roman" w:hAnsi="Times New Roman" w:cs="Times New Roman"/>
              <w:sz w:val="28"/>
              <w:szCs w:val="28"/>
            </w:rPr>
          </w:rPrChange>
        </w:rPr>
        <w:t>Nguyễn Việt Lương</w:t>
      </w:r>
    </w:p>
    <w:p w14:paraId="049F31CB" w14:textId="77777777" w:rsidR="007569A2" w:rsidRDefault="007569A2">
      <w:pPr>
        <w:rPr>
          <w:rFonts w:ascii="Times New Roman" w:eastAsia="Times New Roman" w:hAnsi="Times New Roman" w:cs="Times New Roman"/>
          <w:sz w:val="28"/>
          <w:szCs w:val="28"/>
        </w:rPr>
      </w:pPr>
    </w:p>
    <w:p w14:paraId="53128261" w14:textId="77777777" w:rsidR="007569A2" w:rsidRDefault="007569A2">
      <w:pPr>
        <w:rPr>
          <w:rFonts w:ascii="Times New Roman" w:eastAsia="Times New Roman" w:hAnsi="Times New Roman" w:cs="Times New Roman"/>
          <w:sz w:val="28"/>
          <w:szCs w:val="28"/>
        </w:rPr>
      </w:pPr>
    </w:p>
    <w:p w14:paraId="62486C05" w14:textId="77777777" w:rsidR="007569A2" w:rsidRDefault="007569A2">
      <w:pPr>
        <w:rPr>
          <w:rFonts w:ascii="Times New Roman" w:eastAsia="Times New Roman" w:hAnsi="Times New Roman" w:cs="Times New Roman"/>
          <w:sz w:val="28"/>
          <w:szCs w:val="28"/>
        </w:rPr>
      </w:pPr>
    </w:p>
    <w:p w14:paraId="4101652C" w14:textId="1733EAB8" w:rsidR="007569A2" w:rsidRPr="00BF0318" w:rsidRDefault="007569A2">
      <w:pPr>
        <w:rPr>
          <w:rFonts w:ascii="Times New Roman" w:eastAsia="Times New Roman" w:hAnsi="Times New Roman" w:cs="Times New Roman"/>
          <w:sz w:val="28"/>
          <w:szCs w:val="28"/>
          <w:lang w:val="en-US"/>
          <w:rPrChange w:id="175" w:author="Kiên Lê Trung" w:date="2024-12-25T12:20:00Z" w16du:dateUtc="2024-12-25T05:20:00Z">
            <w:rPr>
              <w:rFonts w:ascii="Times New Roman" w:eastAsia="Times New Roman" w:hAnsi="Times New Roman" w:cs="Times New Roman"/>
              <w:sz w:val="28"/>
              <w:szCs w:val="28"/>
            </w:rPr>
          </w:rPrChange>
        </w:rPr>
      </w:pPr>
    </w:p>
    <w:p w14:paraId="4B99056E" w14:textId="77777777" w:rsidR="007569A2" w:rsidDel="009747D8" w:rsidRDefault="007569A2">
      <w:pPr>
        <w:rPr>
          <w:del w:id="176" w:author="Kiên Lê Trung" w:date="2024-12-25T12:17:00Z" w16du:dateUtc="2024-12-25T05:17:00Z"/>
          <w:rFonts w:ascii="Times New Roman" w:eastAsia="Times New Roman" w:hAnsi="Times New Roman" w:cs="Times New Roman"/>
          <w:sz w:val="28"/>
          <w:szCs w:val="28"/>
        </w:rPr>
      </w:pPr>
    </w:p>
    <w:p w14:paraId="1299C43A" w14:textId="77777777" w:rsidR="007569A2" w:rsidRPr="009747D8" w:rsidDel="009747D8" w:rsidRDefault="007569A2">
      <w:pPr>
        <w:rPr>
          <w:del w:id="177" w:author="Kiên Lê Trung" w:date="2024-12-25T12:17:00Z" w16du:dateUtc="2024-12-25T05:17:00Z"/>
          <w:rFonts w:ascii="Times New Roman" w:eastAsia="Times New Roman" w:hAnsi="Times New Roman" w:cs="Times New Roman"/>
          <w:sz w:val="28"/>
          <w:szCs w:val="28"/>
          <w:lang w:val="en-US"/>
          <w:rPrChange w:id="178" w:author="Kiên Lê Trung" w:date="2024-12-25T12:17:00Z" w16du:dateUtc="2024-12-25T05:17:00Z">
            <w:rPr>
              <w:del w:id="179" w:author="Kiên Lê Trung" w:date="2024-12-25T12:17:00Z" w16du:dateUtc="2024-12-25T05:17:00Z"/>
              <w:rFonts w:ascii="Times New Roman" w:eastAsia="Times New Roman" w:hAnsi="Times New Roman" w:cs="Times New Roman"/>
              <w:sz w:val="28"/>
              <w:szCs w:val="28"/>
            </w:rPr>
          </w:rPrChange>
        </w:rPr>
      </w:pPr>
    </w:p>
    <w:p w14:paraId="4DDBEF00" w14:textId="77777777" w:rsidR="007569A2" w:rsidRPr="009747D8" w:rsidDel="009747D8" w:rsidRDefault="007569A2">
      <w:pPr>
        <w:rPr>
          <w:del w:id="180" w:author="Kiên Lê Trung" w:date="2024-12-25T12:17:00Z" w16du:dateUtc="2024-12-25T05:17:00Z"/>
          <w:rFonts w:ascii="Times New Roman" w:eastAsia="Times New Roman" w:hAnsi="Times New Roman" w:cs="Times New Roman"/>
          <w:sz w:val="28"/>
          <w:szCs w:val="28"/>
          <w:lang w:val="en-US"/>
          <w:rPrChange w:id="181" w:author="Kiên Lê Trung" w:date="2024-12-25T12:17:00Z" w16du:dateUtc="2024-12-25T05:17:00Z">
            <w:rPr>
              <w:del w:id="182" w:author="Kiên Lê Trung" w:date="2024-12-25T12:17:00Z" w16du:dateUtc="2024-12-25T05:17:00Z"/>
              <w:rFonts w:ascii="Times New Roman" w:eastAsia="Times New Roman" w:hAnsi="Times New Roman" w:cs="Times New Roman"/>
              <w:sz w:val="28"/>
              <w:szCs w:val="28"/>
            </w:rPr>
          </w:rPrChange>
        </w:rPr>
      </w:pPr>
    </w:p>
    <w:p w14:paraId="3461D779" w14:textId="77777777" w:rsidR="007569A2" w:rsidRPr="009747D8" w:rsidDel="00F01CDA" w:rsidRDefault="007569A2">
      <w:pPr>
        <w:rPr>
          <w:del w:id="183" w:author="Kiên Lê Trung" w:date="2024-12-24T17:52:00Z" w16du:dateUtc="2024-12-24T10:52:00Z"/>
          <w:rFonts w:ascii="Times New Roman" w:eastAsia="Times New Roman" w:hAnsi="Times New Roman" w:cs="Times New Roman"/>
          <w:sz w:val="28"/>
          <w:szCs w:val="28"/>
          <w:lang w:val="en-US"/>
          <w:rPrChange w:id="184" w:author="Kiên Lê Trung" w:date="2024-12-25T12:17:00Z" w16du:dateUtc="2024-12-25T05:17:00Z">
            <w:rPr>
              <w:del w:id="185" w:author="Kiên Lê Trung" w:date="2024-12-24T17:52:00Z" w16du:dateUtc="2024-12-24T10:52:00Z"/>
              <w:rFonts w:ascii="Times New Roman" w:eastAsia="Times New Roman" w:hAnsi="Times New Roman" w:cs="Times New Roman"/>
              <w:sz w:val="28"/>
              <w:szCs w:val="28"/>
            </w:rPr>
          </w:rPrChange>
        </w:rPr>
      </w:pPr>
    </w:p>
    <w:p w14:paraId="3CF2D8B6" w14:textId="77777777" w:rsidR="007569A2" w:rsidRPr="00F01CDA" w:rsidDel="00F01CDA" w:rsidRDefault="007569A2">
      <w:pPr>
        <w:rPr>
          <w:del w:id="186" w:author="Kiên Lê Trung" w:date="2024-12-24T17:52:00Z" w16du:dateUtc="2024-12-24T10:52:00Z"/>
          <w:rFonts w:ascii="Times New Roman" w:eastAsia="Times New Roman" w:hAnsi="Times New Roman" w:cs="Times New Roman"/>
          <w:sz w:val="28"/>
          <w:szCs w:val="28"/>
          <w:lang w:val="en-US"/>
          <w:rPrChange w:id="187" w:author="Kiên Lê Trung" w:date="2024-12-24T17:52:00Z" w16du:dateUtc="2024-12-24T10:52:00Z">
            <w:rPr>
              <w:del w:id="188" w:author="Kiên Lê Trung" w:date="2024-12-24T17:52:00Z" w16du:dateUtc="2024-12-24T10:52:00Z"/>
              <w:rFonts w:ascii="Times New Roman" w:eastAsia="Times New Roman" w:hAnsi="Times New Roman" w:cs="Times New Roman"/>
              <w:sz w:val="28"/>
              <w:szCs w:val="28"/>
            </w:rPr>
          </w:rPrChange>
        </w:rPr>
      </w:pPr>
    </w:p>
    <w:p w14:paraId="4393076D" w14:textId="77777777" w:rsidR="004841B2" w:rsidRPr="00F01CDA" w:rsidRDefault="004841B2">
      <w:pPr>
        <w:rPr>
          <w:ins w:id="189" w:author="Kiên Lê Trung" w:date="2024-12-24T14:32:00Z" w16du:dateUtc="2024-12-24T07:32:00Z"/>
          <w:rFonts w:ascii="Times New Roman" w:eastAsia="Times New Roman" w:hAnsi="Times New Roman" w:cs="Times New Roman"/>
          <w:sz w:val="28"/>
          <w:szCs w:val="28"/>
          <w:lang w:val="en-US"/>
          <w:rPrChange w:id="190" w:author="Kiên Lê Trung" w:date="2024-12-24T17:52:00Z" w16du:dateUtc="2024-12-24T10:52:00Z">
            <w:rPr>
              <w:ins w:id="191" w:author="Kiên Lê Trung" w:date="2024-12-24T14:32:00Z" w16du:dateUtc="2024-12-24T07:32:00Z"/>
              <w:rFonts w:ascii="Times New Roman" w:eastAsia="Times New Roman" w:hAnsi="Times New Roman" w:cs="Times New Roman"/>
              <w:sz w:val="28"/>
              <w:szCs w:val="28"/>
            </w:rPr>
          </w:rPrChange>
        </w:rPr>
        <w:sectPr w:rsidR="004841B2" w:rsidRPr="00F01CDA" w:rsidSect="00062456">
          <w:footerReference w:type="default" r:id="rId11"/>
          <w:footerReference w:type="first" r:id="rId12"/>
          <w:type w:val="continuous"/>
          <w:pgSz w:w="11909" w:h="16834"/>
          <w:pgMar w:top="1440" w:right="1440" w:bottom="1440" w:left="1440" w:header="720" w:footer="720" w:gutter="0"/>
          <w:pgNumType w:start="1"/>
          <w:cols w:space="720"/>
          <w:titlePg/>
        </w:sectPr>
      </w:pPr>
    </w:p>
    <w:p w14:paraId="0FB78278" w14:textId="77777777" w:rsidR="007569A2" w:rsidRPr="00F01CDA" w:rsidDel="00F01CDA" w:rsidRDefault="007569A2">
      <w:pPr>
        <w:rPr>
          <w:del w:id="204" w:author="Kiên Lê Trung" w:date="2024-12-24T17:52:00Z" w16du:dateUtc="2024-12-24T10:52:00Z"/>
          <w:rFonts w:ascii="Times New Roman" w:eastAsia="Times New Roman" w:hAnsi="Times New Roman" w:cs="Times New Roman"/>
          <w:sz w:val="28"/>
          <w:szCs w:val="28"/>
          <w:lang w:val="en-US"/>
          <w:rPrChange w:id="205" w:author="Kiên Lê Trung" w:date="2024-12-24T17:52:00Z" w16du:dateUtc="2024-12-24T10:52:00Z">
            <w:rPr>
              <w:del w:id="206" w:author="Kiên Lê Trung" w:date="2024-12-24T17:52:00Z" w16du:dateUtc="2024-12-24T10:52:00Z"/>
              <w:rFonts w:ascii="Times New Roman" w:eastAsia="Times New Roman" w:hAnsi="Times New Roman" w:cs="Times New Roman"/>
              <w:sz w:val="28"/>
              <w:szCs w:val="28"/>
            </w:rPr>
          </w:rPrChange>
        </w:rPr>
      </w:pPr>
    </w:p>
    <w:p w14:paraId="1FC39945" w14:textId="77777777" w:rsidR="007569A2" w:rsidRPr="00F01CDA" w:rsidDel="009747D8" w:rsidRDefault="007569A2">
      <w:pPr>
        <w:rPr>
          <w:del w:id="207" w:author="Kiên Lê Trung" w:date="2024-12-25T12:17:00Z" w16du:dateUtc="2024-12-25T05:17:00Z"/>
          <w:rFonts w:ascii="Times New Roman" w:eastAsia="Times New Roman" w:hAnsi="Times New Roman" w:cs="Times New Roman"/>
          <w:sz w:val="28"/>
          <w:szCs w:val="28"/>
          <w:lang w:val="en-US"/>
          <w:rPrChange w:id="208" w:author="Kiên Lê Trung" w:date="2024-12-24T17:52:00Z" w16du:dateUtc="2024-12-24T10:52:00Z">
            <w:rPr>
              <w:del w:id="209" w:author="Kiên Lê Trung" w:date="2024-12-25T12:17:00Z" w16du:dateUtc="2024-12-25T05:17:00Z"/>
              <w:rFonts w:ascii="Times New Roman" w:eastAsia="Times New Roman" w:hAnsi="Times New Roman" w:cs="Times New Roman"/>
              <w:sz w:val="28"/>
              <w:szCs w:val="28"/>
            </w:rPr>
          </w:rPrChange>
        </w:rPr>
      </w:pPr>
    </w:p>
    <w:p w14:paraId="028D163F" w14:textId="77777777" w:rsidR="007569A2" w:rsidRPr="00531DC2" w:rsidRDefault="00CE686F" w:rsidP="00140777">
      <w:pPr>
        <w:pStyle w:val="Heading1"/>
        <w:rPr>
          <w:sz w:val="56"/>
          <w:szCs w:val="56"/>
          <w:rPrChange w:id="210" w:author="Kiên Lê Trung" w:date="2024-12-24T17:53:00Z" w16du:dateUtc="2024-12-24T10:53:00Z">
            <w:rPr>
              <w:szCs w:val="28"/>
            </w:rPr>
          </w:rPrChange>
        </w:rPr>
        <w:pPrChange w:id="211" w:author="Kiên Lê Trung" w:date="2024-12-24T17:49:00Z" w16du:dateUtc="2024-12-24T10:49:00Z">
          <w:pPr/>
        </w:pPrChange>
      </w:pPr>
      <w:r>
        <w:rPr>
          <w:szCs w:val="28"/>
        </w:rPr>
        <w:tab/>
      </w:r>
      <w:r>
        <w:rPr>
          <w:szCs w:val="28"/>
        </w:rPr>
        <w:tab/>
      </w:r>
      <w:r>
        <w:rPr>
          <w:szCs w:val="28"/>
        </w:rPr>
        <w:tab/>
      </w:r>
      <w:r>
        <w:rPr>
          <w:szCs w:val="28"/>
        </w:rPr>
        <w:tab/>
      </w:r>
      <w:r>
        <w:rPr>
          <w:szCs w:val="28"/>
        </w:rPr>
        <w:tab/>
      </w:r>
      <w:bookmarkStart w:id="212" w:name="_Toc185955135"/>
      <w:bookmarkStart w:id="213" w:name="_Toc186021561"/>
      <w:r w:rsidRPr="00531DC2">
        <w:rPr>
          <w:sz w:val="56"/>
          <w:szCs w:val="56"/>
          <w:rPrChange w:id="214" w:author="Kiên Lê Trung" w:date="2024-12-24T17:53:00Z" w16du:dateUtc="2024-12-24T10:53:00Z">
            <w:rPr/>
          </w:rPrChange>
        </w:rPr>
        <w:t>Mục lục</w:t>
      </w:r>
      <w:bookmarkEnd w:id="212"/>
      <w:bookmarkEnd w:id="213"/>
      <w:r w:rsidRPr="00531DC2">
        <w:rPr>
          <w:sz w:val="56"/>
          <w:szCs w:val="56"/>
          <w:rPrChange w:id="215" w:author="Kiên Lê Trung" w:date="2024-12-24T17:53:00Z" w16du:dateUtc="2024-12-24T10:53:00Z">
            <w:rPr/>
          </w:rPrChange>
        </w:rPr>
        <w:t xml:space="preserve"> </w:t>
      </w:r>
    </w:p>
    <w:customXmlInsRangeStart w:id="216" w:author="Kiên Lê Trung" w:date="2024-12-25T12:19:00Z"/>
    <w:sdt>
      <w:sdtPr>
        <w:id w:val="-318580123"/>
        <w:docPartObj>
          <w:docPartGallery w:val="Table of Contents"/>
          <w:docPartUnique/>
        </w:docPartObj>
      </w:sdtPr>
      <w:sdtEndPr>
        <w:rPr>
          <w:rFonts w:ascii="Arial" w:eastAsia="Arial" w:hAnsi="Arial" w:cs="Arial"/>
          <w:b/>
          <w:bCs/>
          <w:noProof/>
          <w:color w:val="auto"/>
          <w:sz w:val="22"/>
          <w:szCs w:val="22"/>
          <w:lang w:val="vi" w:eastAsia="ja-JP"/>
        </w:rPr>
      </w:sdtEndPr>
      <w:sdtContent>
        <w:customXmlInsRangeEnd w:id="216"/>
        <w:p w14:paraId="5B872C20" w14:textId="5CC0653B" w:rsidR="00364182" w:rsidRDefault="00364182">
          <w:pPr>
            <w:pStyle w:val="TOCHeading"/>
            <w:rPr>
              <w:ins w:id="217" w:author="Kiên Lê Trung" w:date="2024-12-25T12:19:00Z" w16du:dateUtc="2024-12-25T05:19:00Z"/>
            </w:rPr>
          </w:pPr>
        </w:p>
        <w:p w14:paraId="4A2208A5" w14:textId="34C76B5B" w:rsidR="00364182" w:rsidRPr="00BF0318" w:rsidRDefault="00364182">
          <w:pPr>
            <w:pStyle w:val="TOC1"/>
            <w:tabs>
              <w:tab w:val="right" w:leader="dot" w:pos="9019"/>
            </w:tabs>
            <w:rPr>
              <w:rFonts w:ascii="Times New Roman" w:eastAsiaTheme="minorEastAsia" w:hAnsi="Times New Roman" w:cs="Times New Roman"/>
              <w:noProof/>
              <w:kern w:val="2"/>
              <w:sz w:val="24"/>
              <w:szCs w:val="24"/>
              <w:lang w:val="en-US" w:eastAsia="en-US"/>
              <w14:ligatures w14:val="standardContextual"/>
              <w:rPrChange w:id="218"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ins w:id="219" w:author="Kiên Lê Trung" w:date="2024-12-25T12:19:00Z" w16du:dateUtc="2024-12-25T05:19:00Z">
            <w:r>
              <w:fldChar w:fldCharType="begin"/>
            </w:r>
            <w:r>
              <w:instrText xml:space="preserve"> TOC \o "1-3" \h \z \u </w:instrText>
            </w:r>
            <w:r>
              <w:fldChar w:fldCharType="separate"/>
            </w:r>
          </w:ins>
          <w:r w:rsidRPr="00BF0318">
            <w:rPr>
              <w:rStyle w:val="Hyperlink"/>
              <w:rFonts w:ascii="Times New Roman" w:hAnsi="Times New Roman" w:cs="Times New Roman"/>
              <w:noProof/>
              <w:sz w:val="24"/>
              <w:szCs w:val="24"/>
              <w:rPrChange w:id="220"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221"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222" w:author="Kiên Lê Trung" w:date="2024-12-25T12:20:00Z" w16du:dateUtc="2024-12-25T05:20:00Z">
                <w:rPr>
                  <w:noProof/>
                </w:rPr>
              </w:rPrChange>
            </w:rPr>
            <w:instrText>HYPERLINK \l "_Toc186021561"</w:instrText>
          </w:r>
          <w:r w:rsidRPr="00BF0318">
            <w:rPr>
              <w:rStyle w:val="Hyperlink"/>
              <w:rFonts w:ascii="Times New Roman" w:hAnsi="Times New Roman" w:cs="Times New Roman"/>
              <w:noProof/>
              <w:sz w:val="24"/>
              <w:szCs w:val="24"/>
              <w:rPrChange w:id="223"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224"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225"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226" w:author="Kiên Lê Trung" w:date="2024-12-25T12:20:00Z" w16du:dateUtc="2024-12-25T05:20:00Z">
                <w:rPr>
                  <w:rStyle w:val="Hyperlink"/>
                  <w:noProof/>
                </w:rPr>
              </w:rPrChange>
            </w:rPr>
            <w:t>Mục lục</w:t>
          </w:r>
          <w:r w:rsidRPr="00BF0318">
            <w:rPr>
              <w:rFonts w:ascii="Times New Roman" w:hAnsi="Times New Roman" w:cs="Times New Roman"/>
              <w:noProof/>
              <w:webHidden/>
              <w:sz w:val="24"/>
              <w:szCs w:val="24"/>
              <w:rPrChange w:id="227"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228"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229" w:author="Kiên Lê Trung" w:date="2024-12-25T12:20:00Z" w16du:dateUtc="2024-12-25T05:20:00Z">
                <w:rPr>
                  <w:noProof/>
                  <w:webHidden/>
                </w:rPr>
              </w:rPrChange>
            </w:rPr>
            <w:instrText xml:space="preserve"> PAGEREF _Toc186021561 \h </w:instrText>
          </w:r>
          <w:r w:rsidRPr="00BF0318">
            <w:rPr>
              <w:rFonts w:ascii="Times New Roman" w:hAnsi="Times New Roman" w:cs="Times New Roman"/>
              <w:noProof/>
              <w:webHidden/>
              <w:sz w:val="24"/>
              <w:szCs w:val="24"/>
              <w:rPrChange w:id="230" w:author="Kiên Lê Trung" w:date="2024-12-25T12:20:00Z" w16du:dateUtc="2024-12-25T05:20:00Z">
                <w:rPr>
                  <w:noProof/>
                  <w:webHidden/>
                </w:rPr>
              </w:rPrChange>
            </w:rPr>
          </w:r>
          <w:r w:rsidRPr="00BF0318">
            <w:rPr>
              <w:rFonts w:ascii="Times New Roman" w:hAnsi="Times New Roman" w:cs="Times New Roman"/>
              <w:noProof/>
              <w:webHidden/>
              <w:sz w:val="24"/>
              <w:szCs w:val="24"/>
              <w:rPrChange w:id="231"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232" w:author="Kiên Lê Trung" w:date="2024-12-25T12:20:00Z" w16du:dateUtc="2024-12-25T05:20:00Z">
                <w:rPr>
                  <w:noProof/>
                  <w:webHidden/>
                </w:rPr>
              </w:rPrChange>
            </w:rPr>
            <w:t>i</w:t>
          </w:r>
          <w:r w:rsidRPr="00BF0318">
            <w:rPr>
              <w:rFonts w:ascii="Times New Roman" w:hAnsi="Times New Roman" w:cs="Times New Roman"/>
              <w:noProof/>
              <w:webHidden/>
              <w:sz w:val="24"/>
              <w:szCs w:val="24"/>
              <w:rPrChange w:id="233"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234" w:author="Kiên Lê Trung" w:date="2024-12-25T12:20:00Z" w16du:dateUtc="2024-12-25T05:20:00Z">
                <w:rPr>
                  <w:rStyle w:val="Hyperlink"/>
                  <w:noProof/>
                </w:rPr>
              </w:rPrChange>
            </w:rPr>
            <w:fldChar w:fldCharType="end"/>
          </w:r>
        </w:p>
        <w:p w14:paraId="16B28D3E" w14:textId="544BF108" w:rsidR="00364182" w:rsidRPr="00BF0318" w:rsidRDefault="00364182">
          <w:pPr>
            <w:pStyle w:val="TOC1"/>
            <w:tabs>
              <w:tab w:val="right" w:leader="dot" w:pos="9019"/>
            </w:tabs>
            <w:rPr>
              <w:rFonts w:ascii="Times New Roman" w:eastAsiaTheme="minorEastAsia" w:hAnsi="Times New Roman" w:cs="Times New Roman"/>
              <w:noProof/>
              <w:kern w:val="2"/>
              <w:sz w:val="24"/>
              <w:szCs w:val="24"/>
              <w:lang w:val="en-US" w:eastAsia="en-US"/>
              <w14:ligatures w14:val="standardContextual"/>
              <w:rPrChange w:id="235"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236"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237"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238" w:author="Kiên Lê Trung" w:date="2024-12-25T12:20:00Z" w16du:dateUtc="2024-12-25T05:20:00Z">
                <w:rPr>
                  <w:noProof/>
                </w:rPr>
              </w:rPrChange>
            </w:rPr>
            <w:instrText>HYPERLINK \l "_Toc186021562"</w:instrText>
          </w:r>
          <w:r w:rsidRPr="00BF0318">
            <w:rPr>
              <w:rStyle w:val="Hyperlink"/>
              <w:rFonts w:ascii="Times New Roman" w:hAnsi="Times New Roman" w:cs="Times New Roman"/>
              <w:noProof/>
              <w:sz w:val="24"/>
              <w:szCs w:val="24"/>
              <w:rPrChange w:id="239"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240"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241"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242" w:author="Kiên Lê Trung" w:date="2024-12-25T12:20:00Z" w16du:dateUtc="2024-12-25T05:20:00Z">
                <w:rPr>
                  <w:rStyle w:val="Hyperlink"/>
                  <w:noProof/>
                </w:rPr>
              </w:rPrChange>
            </w:rPr>
            <w:t>Danh mục Bảng biểu</w:t>
          </w:r>
          <w:r w:rsidRPr="00BF0318">
            <w:rPr>
              <w:rFonts w:ascii="Times New Roman" w:hAnsi="Times New Roman" w:cs="Times New Roman"/>
              <w:noProof/>
              <w:webHidden/>
              <w:sz w:val="24"/>
              <w:szCs w:val="24"/>
              <w:rPrChange w:id="243"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244"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245" w:author="Kiên Lê Trung" w:date="2024-12-25T12:20:00Z" w16du:dateUtc="2024-12-25T05:20:00Z">
                <w:rPr>
                  <w:noProof/>
                  <w:webHidden/>
                </w:rPr>
              </w:rPrChange>
            </w:rPr>
            <w:instrText xml:space="preserve"> PAGEREF _Toc186021562 \h </w:instrText>
          </w:r>
          <w:r w:rsidRPr="00BF0318">
            <w:rPr>
              <w:rFonts w:ascii="Times New Roman" w:hAnsi="Times New Roman" w:cs="Times New Roman"/>
              <w:noProof/>
              <w:webHidden/>
              <w:sz w:val="24"/>
              <w:szCs w:val="24"/>
              <w:rPrChange w:id="246" w:author="Kiên Lê Trung" w:date="2024-12-25T12:20:00Z" w16du:dateUtc="2024-12-25T05:20:00Z">
                <w:rPr>
                  <w:noProof/>
                  <w:webHidden/>
                </w:rPr>
              </w:rPrChange>
            </w:rPr>
          </w:r>
          <w:r w:rsidRPr="00BF0318">
            <w:rPr>
              <w:rFonts w:ascii="Times New Roman" w:hAnsi="Times New Roman" w:cs="Times New Roman"/>
              <w:noProof/>
              <w:webHidden/>
              <w:sz w:val="24"/>
              <w:szCs w:val="24"/>
              <w:rPrChange w:id="247"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248" w:author="Kiên Lê Trung" w:date="2024-12-25T12:20:00Z" w16du:dateUtc="2024-12-25T05:20:00Z">
                <w:rPr>
                  <w:noProof/>
                  <w:webHidden/>
                </w:rPr>
              </w:rPrChange>
            </w:rPr>
            <w:t>ii</w:t>
          </w:r>
          <w:r w:rsidRPr="00BF0318">
            <w:rPr>
              <w:rFonts w:ascii="Times New Roman" w:hAnsi="Times New Roman" w:cs="Times New Roman"/>
              <w:noProof/>
              <w:webHidden/>
              <w:sz w:val="24"/>
              <w:szCs w:val="24"/>
              <w:rPrChange w:id="249"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250" w:author="Kiên Lê Trung" w:date="2024-12-25T12:20:00Z" w16du:dateUtc="2024-12-25T05:20:00Z">
                <w:rPr>
                  <w:rStyle w:val="Hyperlink"/>
                  <w:noProof/>
                </w:rPr>
              </w:rPrChange>
            </w:rPr>
            <w:fldChar w:fldCharType="end"/>
          </w:r>
        </w:p>
        <w:p w14:paraId="5AE13B32" w14:textId="7267E2B1" w:rsidR="00364182" w:rsidRPr="00BF0318" w:rsidRDefault="00364182">
          <w:pPr>
            <w:pStyle w:val="TOC1"/>
            <w:tabs>
              <w:tab w:val="right" w:leader="dot" w:pos="9019"/>
            </w:tabs>
            <w:rPr>
              <w:rFonts w:ascii="Times New Roman" w:eastAsiaTheme="minorEastAsia" w:hAnsi="Times New Roman" w:cs="Times New Roman"/>
              <w:noProof/>
              <w:kern w:val="2"/>
              <w:sz w:val="24"/>
              <w:szCs w:val="24"/>
              <w:lang w:val="en-US" w:eastAsia="en-US"/>
              <w14:ligatures w14:val="standardContextual"/>
              <w:rPrChange w:id="251"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252"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253"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254" w:author="Kiên Lê Trung" w:date="2024-12-25T12:20:00Z" w16du:dateUtc="2024-12-25T05:20:00Z">
                <w:rPr>
                  <w:noProof/>
                </w:rPr>
              </w:rPrChange>
            </w:rPr>
            <w:instrText>HYPERLINK \l "_Toc186021563"</w:instrText>
          </w:r>
          <w:r w:rsidRPr="00BF0318">
            <w:rPr>
              <w:rStyle w:val="Hyperlink"/>
              <w:rFonts w:ascii="Times New Roman" w:hAnsi="Times New Roman" w:cs="Times New Roman"/>
              <w:noProof/>
              <w:sz w:val="24"/>
              <w:szCs w:val="24"/>
              <w:rPrChange w:id="255"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256"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257"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258" w:author="Kiên Lê Trung" w:date="2024-12-25T12:20:00Z" w16du:dateUtc="2024-12-25T05:20:00Z">
                <w:rPr>
                  <w:rStyle w:val="Hyperlink"/>
                  <w:noProof/>
                </w:rPr>
              </w:rPrChange>
            </w:rPr>
            <w:t>Danh mục các hình vẽ</w:t>
          </w:r>
          <w:r w:rsidRPr="00BF0318">
            <w:rPr>
              <w:rFonts w:ascii="Times New Roman" w:hAnsi="Times New Roman" w:cs="Times New Roman"/>
              <w:noProof/>
              <w:webHidden/>
              <w:sz w:val="24"/>
              <w:szCs w:val="24"/>
              <w:rPrChange w:id="259"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260"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261" w:author="Kiên Lê Trung" w:date="2024-12-25T12:20:00Z" w16du:dateUtc="2024-12-25T05:20:00Z">
                <w:rPr>
                  <w:noProof/>
                  <w:webHidden/>
                </w:rPr>
              </w:rPrChange>
            </w:rPr>
            <w:instrText xml:space="preserve"> PAGEREF _Toc186021563 \h </w:instrText>
          </w:r>
          <w:r w:rsidRPr="00BF0318">
            <w:rPr>
              <w:rFonts w:ascii="Times New Roman" w:hAnsi="Times New Roman" w:cs="Times New Roman"/>
              <w:noProof/>
              <w:webHidden/>
              <w:sz w:val="24"/>
              <w:szCs w:val="24"/>
              <w:rPrChange w:id="262" w:author="Kiên Lê Trung" w:date="2024-12-25T12:20:00Z" w16du:dateUtc="2024-12-25T05:20:00Z">
                <w:rPr>
                  <w:noProof/>
                  <w:webHidden/>
                </w:rPr>
              </w:rPrChange>
            </w:rPr>
          </w:r>
          <w:r w:rsidRPr="00BF0318">
            <w:rPr>
              <w:rFonts w:ascii="Times New Roman" w:hAnsi="Times New Roman" w:cs="Times New Roman"/>
              <w:noProof/>
              <w:webHidden/>
              <w:sz w:val="24"/>
              <w:szCs w:val="24"/>
              <w:rPrChange w:id="263"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264" w:author="Kiên Lê Trung" w:date="2024-12-25T12:20:00Z" w16du:dateUtc="2024-12-25T05:20:00Z">
                <w:rPr>
                  <w:noProof/>
                  <w:webHidden/>
                </w:rPr>
              </w:rPrChange>
            </w:rPr>
            <w:t>ii</w:t>
          </w:r>
          <w:r w:rsidRPr="00BF0318">
            <w:rPr>
              <w:rFonts w:ascii="Times New Roman" w:hAnsi="Times New Roman" w:cs="Times New Roman"/>
              <w:noProof/>
              <w:webHidden/>
              <w:sz w:val="24"/>
              <w:szCs w:val="24"/>
              <w:rPrChange w:id="265"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266" w:author="Kiên Lê Trung" w:date="2024-12-25T12:20:00Z" w16du:dateUtc="2024-12-25T05:20:00Z">
                <w:rPr>
                  <w:rStyle w:val="Hyperlink"/>
                  <w:noProof/>
                </w:rPr>
              </w:rPrChange>
            </w:rPr>
            <w:fldChar w:fldCharType="end"/>
          </w:r>
        </w:p>
        <w:p w14:paraId="0DA8C56F" w14:textId="4C715379" w:rsidR="00364182" w:rsidRPr="00BF0318" w:rsidRDefault="00364182">
          <w:pPr>
            <w:pStyle w:val="TOC1"/>
            <w:tabs>
              <w:tab w:val="right" w:leader="dot" w:pos="9019"/>
            </w:tabs>
            <w:rPr>
              <w:rFonts w:ascii="Times New Roman" w:eastAsiaTheme="minorEastAsia" w:hAnsi="Times New Roman" w:cs="Times New Roman"/>
              <w:noProof/>
              <w:kern w:val="2"/>
              <w:sz w:val="24"/>
              <w:szCs w:val="24"/>
              <w:lang w:val="en-US" w:eastAsia="en-US"/>
              <w14:ligatures w14:val="standardContextual"/>
              <w:rPrChange w:id="267"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268"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269"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270" w:author="Kiên Lê Trung" w:date="2024-12-25T12:20:00Z" w16du:dateUtc="2024-12-25T05:20:00Z">
                <w:rPr>
                  <w:noProof/>
                </w:rPr>
              </w:rPrChange>
            </w:rPr>
            <w:instrText>HYPERLINK \l "_Toc186021564"</w:instrText>
          </w:r>
          <w:r w:rsidRPr="00BF0318">
            <w:rPr>
              <w:rStyle w:val="Hyperlink"/>
              <w:rFonts w:ascii="Times New Roman" w:hAnsi="Times New Roman" w:cs="Times New Roman"/>
              <w:noProof/>
              <w:sz w:val="24"/>
              <w:szCs w:val="24"/>
              <w:rPrChange w:id="271"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272"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273"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274" w:author="Kiên Lê Trung" w:date="2024-12-25T12:20:00Z" w16du:dateUtc="2024-12-25T05:20:00Z">
                <w:rPr>
                  <w:rStyle w:val="Hyperlink"/>
                  <w:noProof/>
                </w:rPr>
              </w:rPrChange>
            </w:rPr>
            <w:t>Danh mục các từ + thuật ngữ viết tắt</w:t>
          </w:r>
          <w:r w:rsidRPr="00BF0318">
            <w:rPr>
              <w:rFonts w:ascii="Times New Roman" w:hAnsi="Times New Roman" w:cs="Times New Roman"/>
              <w:noProof/>
              <w:webHidden/>
              <w:sz w:val="24"/>
              <w:szCs w:val="24"/>
              <w:rPrChange w:id="275"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276"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277" w:author="Kiên Lê Trung" w:date="2024-12-25T12:20:00Z" w16du:dateUtc="2024-12-25T05:20:00Z">
                <w:rPr>
                  <w:noProof/>
                  <w:webHidden/>
                </w:rPr>
              </w:rPrChange>
            </w:rPr>
            <w:instrText xml:space="preserve"> PAGEREF _Toc186021564 \h </w:instrText>
          </w:r>
          <w:r w:rsidRPr="00BF0318">
            <w:rPr>
              <w:rFonts w:ascii="Times New Roman" w:hAnsi="Times New Roman" w:cs="Times New Roman"/>
              <w:noProof/>
              <w:webHidden/>
              <w:sz w:val="24"/>
              <w:szCs w:val="24"/>
              <w:rPrChange w:id="278" w:author="Kiên Lê Trung" w:date="2024-12-25T12:20:00Z" w16du:dateUtc="2024-12-25T05:20:00Z">
                <w:rPr>
                  <w:noProof/>
                  <w:webHidden/>
                </w:rPr>
              </w:rPrChange>
            </w:rPr>
          </w:r>
          <w:r w:rsidRPr="00BF0318">
            <w:rPr>
              <w:rFonts w:ascii="Times New Roman" w:hAnsi="Times New Roman" w:cs="Times New Roman"/>
              <w:noProof/>
              <w:webHidden/>
              <w:sz w:val="24"/>
              <w:szCs w:val="24"/>
              <w:rPrChange w:id="279"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280" w:author="Kiên Lê Trung" w:date="2024-12-25T12:20:00Z" w16du:dateUtc="2024-12-25T05:20:00Z">
                <w:rPr>
                  <w:noProof/>
                  <w:webHidden/>
                </w:rPr>
              </w:rPrChange>
            </w:rPr>
            <w:t>iv</w:t>
          </w:r>
          <w:r w:rsidRPr="00BF0318">
            <w:rPr>
              <w:rFonts w:ascii="Times New Roman" w:hAnsi="Times New Roman" w:cs="Times New Roman"/>
              <w:noProof/>
              <w:webHidden/>
              <w:sz w:val="24"/>
              <w:szCs w:val="24"/>
              <w:rPrChange w:id="281"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282" w:author="Kiên Lê Trung" w:date="2024-12-25T12:20:00Z" w16du:dateUtc="2024-12-25T05:20:00Z">
                <w:rPr>
                  <w:rStyle w:val="Hyperlink"/>
                  <w:noProof/>
                </w:rPr>
              </w:rPrChange>
            </w:rPr>
            <w:fldChar w:fldCharType="end"/>
          </w:r>
        </w:p>
        <w:p w14:paraId="1EAAE5C1" w14:textId="1E870FEF" w:rsidR="00364182" w:rsidRPr="00BF0318" w:rsidRDefault="00364182">
          <w:pPr>
            <w:pStyle w:val="TOC1"/>
            <w:tabs>
              <w:tab w:val="right" w:leader="dot" w:pos="9019"/>
            </w:tabs>
            <w:rPr>
              <w:rFonts w:ascii="Times New Roman" w:eastAsiaTheme="minorEastAsia" w:hAnsi="Times New Roman" w:cs="Times New Roman"/>
              <w:noProof/>
              <w:kern w:val="2"/>
              <w:sz w:val="24"/>
              <w:szCs w:val="24"/>
              <w:lang w:val="en-US" w:eastAsia="en-US"/>
              <w14:ligatures w14:val="standardContextual"/>
              <w:rPrChange w:id="283"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284"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285"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286" w:author="Kiên Lê Trung" w:date="2024-12-25T12:20:00Z" w16du:dateUtc="2024-12-25T05:20:00Z">
                <w:rPr>
                  <w:noProof/>
                </w:rPr>
              </w:rPrChange>
            </w:rPr>
            <w:instrText>HYPERLINK \l "_Toc186021565"</w:instrText>
          </w:r>
          <w:r w:rsidRPr="00BF0318">
            <w:rPr>
              <w:rStyle w:val="Hyperlink"/>
              <w:rFonts w:ascii="Times New Roman" w:hAnsi="Times New Roman" w:cs="Times New Roman"/>
              <w:noProof/>
              <w:sz w:val="24"/>
              <w:szCs w:val="24"/>
              <w:rPrChange w:id="287"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288"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289"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290" w:author="Kiên Lê Trung" w:date="2024-12-25T12:20:00Z" w16du:dateUtc="2024-12-25T05:20:00Z">
                <w:rPr>
                  <w:rStyle w:val="Hyperlink"/>
                  <w:noProof/>
                </w:rPr>
              </w:rPrChange>
            </w:rPr>
            <w:t>Lời mở đầu</w:t>
          </w:r>
          <w:r w:rsidRPr="00BF0318">
            <w:rPr>
              <w:rFonts w:ascii="Times New Roman" w:hAnsi="Times New Roman" w:cs="Times New Roman"/>
              <w:noProof/>
              <w:webHidden/>
              <w:sz w:val="24"/>
              <w:szCs w:val="24"/>
              <w:rPrChange w:id="291"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292"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293" w:author="Kiên Lê Trung" w:date="2024-12-25T12:20:00Z" w16du:dateUtc="2024-12-25T05:20:00Z">
                <w:rPr>
                  <w:noProof/>
                  <w:webHidden/>
                </w:rPr>
              </w:rPrChange>
            </w:rPr>
            <w:instrText xml:space="preserve"> PAGEREF _Toc186021565 \h </w:instrText>
          </w:r>
          <w:r w:rsidRPr="00BF0318">
            <w:rPr>
              <w:rFonts w:ascii="Times New Roman" w:hAnsi="Times New Roman" w:cs="Times New Roman"/>
              <w:noProof/>
              <w:webHidden/>
              <w:sz w:val="24"/>
              <w:szCs w:val="24"/>
              <w:rPrChange w:id="294" w:author="Kiên Lê Trung" w:date="2024-12-25T12:20:00Z" w16du:dateUtc="2024-12-25T05:20:00Z">
                <w:rPr>
                  <w:noProof/>
                  <w:webHidden/>
                </w:rPr>
              </w:rPrChange>
            </w:rPr>
          </w:r>
          <w:r w:rsidRPr="00BF0318">
            <w:rPr>
              <w:rFonts w:ascii="Times New Roman" w:hAnsi="Times New Roman" w:cs="Times New Roman"/>
              <w:noProof/>
              <w:webHidden/>
              <w:sz w:val="24"/>
              <w:szCs w:val="24"/>
              <w:rPrChange w:id="295"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296" w:author="Kiên Lê Trung" w:date="2024-12-25T12:20:00Z" w16du:dateUtc="2024-12-25T05:20:00Z">
                <w:rPr>
                  <w:noProof/>
                  <w:webHidden/>
                </w:rPr>
              </w:rPrChange>
            </w:rPr>
            <w:t>v</w:t>
          </w:r>
          <w:r w:rsidRPr="00BF0318">
            <w:rPr>
              <w:rFonts w:ascii="Times New Roman" w:hAnsi="Times New Roman" w:cs="Times New Roman"/>
              <w:noProof/>
              <w:webHidden/>
              <w:sz w:val="24"/>
              <w:szCs w:val="24"/>
              <w:rPrChange w:id="297"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298" w:author="Kiên Lê Trung" w:date="2024-12-25T12:20:00Z" w16du:dateUtc="2024-12-25T05:20:00Z">
                <w:rPr>
                  <w:rStyle w:val="Hyperlink"/>
                  <w:noProof/>
                </w:rPr>
              </w:rPrChange>
            </w:rPr>
            <w:fldChar w:fldCharType="end"/>
          </w:r>
        </w:p>
        <w:p w14:paraId="1D3CD9F5" w14:textId="772ECCA9" w:rsidR="00364182" w:rsidRPr="00BF0318" w:rsidRDefault="00364182">
          <w:pPr>
            <w:pStyle w:val="TOC1"/>
            <w:tabs>
              <w:tab w:val="left" w:pos="440"/>
              <w:tab w:val="right" w:leader="dot" w:pos="9019"/>
            </w:tabs>
            <w:rPr>
              <w:rFonts w:ascii="Times New Roman" w:eastAsiaTheme="minorEastAsia" w:hAnsi="Times New Roman" w:cs="Times New Roman"/>
              <w:noProof/>
              <w:kern w:val="2"/>
              <w:sz w:val="24"/>
              <w:szCs w:val="24"/>
              <w:lang w:val="en-US" w:eastAsia="en-US"/>
              <w14:ligatures w14:val="standardContextual"/>
              <w:rPrChange w:id="299"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300"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301"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302" w:author="Kiên Lê Trung" w:date="2024-12-25T12:20:00Z" w16du:dateUtc="2024-12-25T05:20:00Z">
                <w:rPr>
                  <w:noProof/>
                </w:rPr>
              </w:rPrChange>
            </w:rPr>
            <w:instrText>HYPERLINK \l "_Toc186021567"</w:instrText>
          </w:r>
          <w:r w:rsidRPr="00BF0318">
            <w:rPr>
              <w:rStyle w:val="Hyperlink"/>
              <w:rFonts w:ascii="Times New Roman" w:hAnsi="Times New Roman" w:cs="Times New Roman"/>
              <w:noProof/>
              <w:sz w:val="24"/>
              <w:szCs w:val="24"/>
              <w:rPrChange w:id="303"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304"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305" w:author="Kiên Lê Trung" w:date="2024-12-25T12:20:00Z" w16du:dateUtc="2024-12-25T05:20:00Z">
                <w:rPr>
                  <w:rStyle w:val="Hyperlink"/>
                  <w:noProof/>
                </w:rPr>
              </w:rPrChange>
            </w:rPr>
            <w:fldChar w:fldCharType="separate"/>
          </w:r>
          <w:del w:id="306" w:author="Kiên Lê Trung" w:date="2024-12-25T12:19:00Z" w16du:dateUtc="2024-12-25T05:19:00Z">
            <w:r w:rsidRPr="00BF0318" w:rsidDel="00BF0318">
              <w:rPr>
                <w:rStyle w:val="Hyperlink"/>
                <w:rFonts w:ascii="Times New Roman" w:hAnsi="Times New Roman" w:cs="Times New Roman"/>
                <w:noProof/>
                <w:sz w:val="24"/>
                <w:szCs w:val="24"/>
                <w:rPrChange w:id="307" w:author="Kiên Lê Trung" w:date="2024-12-25T12:20:00Z" w16du:dateUtc="2024-12-25T05:20:00Z">
                  <w:rPr>
                    <w:rStyle w:val="Hyperlink"/>
                    <w:noProof/>
                  </w:rPr>
                </w:rPrChange>
              </w:rPr>
              <w:delText>1.</w:delText>
            </w:r>
            <w:r w:rsidRPr="00BF0318" w:rsidDel="00BF0318">
              <w:rPr>
                <w:rFonts w:ascii="Times New Roman" w:eastAsiaTheme="minorEastAsia" w:hAnsi="Times New Roman" w:cs="Times New Roman"/>
                <w:noProof/>
                <w:kern w:val="2"/>
                <w:sz w:val="24"/>
                <w:szCs w:val="24"/>
                <w:lang w:val="en-US" w:eastAsia="en-US"/>
                <w14:ligatures w14:val="standardContextual"/>
                <w:rPrChange w:id="308"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tab/>
            </w:r>
          </w:del>
          <w:r w:rsidRPr="00BF0318">
            <w:rPr>
              <w:rStyle w:val="Hyperlink"/>
              <w:rFonts w:ascii="Times New Roman" w:hAnsi="Times New Roman" w:cs="Times New Roman"/>
              <w:noProof/>
              <w:sz w:val="24"/>
              <w:szCs w:val="24"/>
              <w:rPrChange w:id="309" w:author="Kiên Lê Trung" w:date="2024-12-25T12:20:00Z" w16du:dateUtc="2024-12-25T05:20:00Z">
                <w:rPr>
                  <w:rStyle w:val="Hyperlink"/>
                  <w:noProof/>
                </w:rPr>
              </w:rPrChange>
            </w:rPr>
            <w:t>CHƯƠNG 1: GIỚI THIỆU BÀI TOÁN VÀ CÔNG NGHỆ LIÊN QUAN</w:t>
          </w:r>
          <w:r w:rsidRPr="00BF0318">
            <w:rPr>
              <w:rFonts w:ascii="Times New Roman" w:hAnsi="Times New Roman" w:cs="Times New Roman"/>
              <w:noProof/>
              <w:webHidden/>
              <w:sz w:val="24"/>
              <w:szCs w:val="24"/>
              <w:rPrChange w:id="310"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311"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312" w:author="Kiên Lê Trung" w:date="2024-12-25T12:20:00Z" w16du:dateUtc="2024-12-25T05:20:00Z">
                <w:rPr>
                  <w:noProof/>
                  <w:webHidden/>
                </w:rPr>
              </w:rPrChange>
            </w:rPr>
            <w:instrText xml:space="preserve"> PAGEREF _Toc186021567 \h </w:instrText>
          </w:r>
          <w:r w:rsidRPr="00BF0318">
            <w:rPr>
              <w:rFonts w:ascii="Times New Roman" w:hAnsi="Times New Roman" w:cs="Times New Roman"/>
              <w:noProof/>
              <w:webHidden/>
              <w:sz w:val="24"/>
              <w:szCs w:val="24"/>
              <w:rPrChange w:id="313" w:author="Kiên Lê Trung" w:date="2024-12-25T12:20:00Z" w16du:dateUtc="2024-12-25T05:20:00Z">
                <w:rPr>
                  <w:noProof/>
                  <w:webHidden/>
                </w:rPr>
              </w:rPrChange>
            </w:rPr>
          </w:r>
          <w:r w:rsidRPr="00BF0318">
            <w:rPr>
              <w:rFonts w:ascii="Times New Roman" w:hAnsi="Times New Roman" w:cs="Times New Roman"/>
              <w:noProof/>
              <w:webHidden/>
              <w:sz w:val="24"/>
              <w:szCs w:val="24"/>
              <w:rPrChange w:id="314"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315" w:author="Kiên Lê Trung" w:date="2024-12-25T12:20:00Z" w16du:dateUtc="2024-12-25T05:20:00Z">
                <w:rPr>
                  <w:noProof/>
                  <w:webHidden/>
                </w:rPr>
              </w:rPrChange>
            </w:rPr>
            <w:t>1</w:t>
          </w:r>
          <w:r w:rsidRPr="00BF0318">
            <w:rPr>
              <w:rFonts w:ascii="Times New Roman" w:hAnsi="Times New Roman" w:cs="Times New Roman"/>
              <w:noProof/>
              <w:webHidden/>
              <w:sz w:val="24"/>
              <w:szCs w:val="24"/>
              <w:rPrChange w:id="316"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317" w:author="Kiên Lê Trung" w:date="2024-12-25T12:20:00Z" w16du:dateUtc="2024-12-25T05:20:00Z">
                <w:rPr>
                  <w:rStyle w:val="Hyperlink"/>
                  <w:noProof/>
                </w:rPr>
              </w:rPrChange>
            </w:rPr>
            <w:fldChar w:fldCharType="end"/>
          </w:r>
        </w:p>
        <w:p w14:paraId="4282525D" w14:textId="66864474" w:rsidR="00364182" w:rsidRPr="00BF0318" w:rsidRDefault="00364182">
          <w:pPr>
            <w:pStyle w:val="TOC2"/>
            <w:tabs>
              <w:tab w:val="right" w:leader="dot" w:pos="9019"/>
            </w:tabs>
            <w:rPr>
              <w:rFonts w:ascii="Times New Roman" w:eastAsiaTheme="minorEastAsia" w:hAnsi="Times New Roman" w:cs="Times New Roman"/>
              <w:noProof/>
              <w:kern w:val="2"/>
              <w:sz w:val="24"/>
              <w:szCs w:val="24"/>
              <w:lang w:val="en-US" w:eastAsia="en-US"/>
              <w14:ligatures w14:val="standardContextual"/>
              <w:rPrChange w:id="318"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319"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320"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321" w:author="Kiên Lê Trung" w:date="2024-12-25T12:20:00Z" w16du:dateUtc="2024-12-25T05:20:00Z">
                <w:rPr>
                  <w:noProof/>
                </w:rPr>
              </w:rPrChange>
            </w:rPr>
            <w:instrText>HYPERLINK \l "_Toc186021568"</w:instrText>
          </w:r>
          <w:r w:rsidRPr="00BF0318">
            <w:rPr>
              <w:rStyle w:val="Hyperlink"/>
              <w:rFonts w:ascii="Times New Roman" w:hAnsi="Times New Roman" w:cs="Times New Roman"/>
              <w:noProof/>
              <w:sz w:val="24"/>
              <w:szCs w:val="24"/>
              <w:rPrChange w:id="322"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323"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324"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325" w:author="Kiên Lê Trung" w:date="2024-12-25T12:20:00Z" w16du:dateUtc="2024-12-25T05:20:00Z">
                <w:rPr>
                  <w:rStyle w:val="Hyperlink"/>
                  <w:noProof/>
                </w:rPr>
              </w:rPrChange>
            </w:rPr>
            <w:t>1.1 Tổng quan về hệ thống website bán đồ điện tử</w:t>
          </w:r>
          <w:r w:rsidRPr="00BF0318">
            <w:rPr>
              <w:rFonts w:ascii="Times New Roman" w:hAnsi="Times New Roman" w:cs="Times New Roman"/>
              <w:noProof/>
              <w:webHidden/>
              <w:sz w:val="24"/>
              <w:szCs w:val="24"/>
              <w:rPrChange w:id="326"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327"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328" w:author="Kiên Lê Trung" w:date="2024-12-25T12:20:00Z" w16du:dateUtc="2024-12-25T05:20:00Z">
                <w:rPr>
                  <w:noProof/>
                  <w:webHidden/>
                </w:rPr>
              </w:rPrChange>
            </w:rPr>
            <w:instrText xml:space="preserve"> PAGEREF _Toc186021568 \h </w:instrText>
          </w:r>
          <w:r w:rsidRPr="00BF0318">
            <w:rPr>
              <w:rFonts w:ascii="Times New Roman" w:hAnsi="Times New Roman" w:cs="Times New Roman"/>
              <w:noProof/>
              <w:webHidden/>
              <w:sz w:val="24"/>
              <w:szCs w:val="24"/>
              <w:rPrChange w:id="329" w:author="Kiên Lê Trung" w:date="2024-12-25T12:20:00Z" w16du:dateUtc="2024-12-25T05:20:00Z">
                <w:rPr>
                  <w:noProof/>
                  <w:webHidden/>
                </w:rPr>
              </w:rPrChange>
            </w:rPr>
          </w:r>
          <w:r w:rsidRPr="00BF0318">
            <w:rPr>
              <w:rFonts w:ascii="Times New Roman" w:hAnsi="Times New Roman" w:cs="Times New Roman"/>
              <w:noProof/>
              <w:webHidden/>
              <w:sz w:val="24"/>
              <w:szCs w:val="24"/>
              <w:rPrChange w:id="330"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331" w:author="Kiên Lê Trung" w:date="2024-12-25T12:20:00Z" w16du:dateUtc="2024-12-25T05:20:00Z">
                <w:rPr>
                  <w:noProof/>
                  <w:webHidden/>
                </w:rPr>
              </w:rPrChange>
            </w:rPr>
            <w:t>1</w:t>
          </w:r>
          <w:r w:rsidRPr="00BF0318">
            <w:rPr>
              <w:rFonts w:ascii="Times New Roman" w:hAnsi="Times New Roman" w:cs="Times New Roman"/>
              <w:noProof/>
              <w:webHidden/>
              <w:sz w:val="24"/>
              <w:szCs w:val="24"/>
              <w:rPrChange w:id="332"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333" w:author="Kiên Lê Trung" w:date="2024-12-25T12:20:00Z" w16du:dateUtc="2024-12-25T05:20:00Z">
                <w:rPr>
                  <w:rStyle w:val="Hyperlink"/>
                  <w:noProof/>
                </w:rPr>
              </w:rPrChange>
            </w:rPr>
            <w:fldChar w:fldCharType="end"/>
          </w:r>
        </w:p>
        <w:p w14:paraId="1C9E82C5" w14:textId="1B91DCE4" w:rsidR="00364182" w:rsidRPr="00BF0318" w:rsidRDefault="00364182">
          <w:pPr>
            <w:pStyle w:val="TOC3"/>
            <w:tabs>
              <w:tab w:val="right" w:leader="dot" w:pos="9019"/>
            </w:tabs>
            <w:rPr>
              <w:rFonts w:ascii="Times New Roman" w:eastAsiaTheme="minorEastAsia" w:hAnsi="Times New Roman" w:cs="Times New Roman"/>
              <w:noProof/>
              <w:kern w:val="2"/>
              <w:sz w:val="24"/>
              <w:szCs w:val="24"/>
              <w:lang w:val="en-US" w:eastAsia="en-US"/>
              <w14:ligatures w14:val="standardContextual"/>
              <w:rPrChange w:id="334"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335"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336"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337" w:author="Kiên Lê Trung" w:date="2024-12-25T12:20:00Z" w16du:dateUtc="2024-12-25T05:20:00Z">
                <w:rPr>
                  <w:noProof/>
                </w:rPr>
              </w:rPrChange>
            </w:rPr>
            <w:instrText>HYPERLINK \l "_Toc186021569"</w:instrText>
          </w:r>
          <w:r w:rsidRPr="00BF0318">
            <w:rPr>
              <w:rStyle w:val="Hyperlink"/>
              <w:rFonts w:ascii="Times New Roman" w:hAnsi="Times New Roman" w:cs="Times New Roman"/>
              <w:noProof/>
              <w:sz w:val="24"/>
              <w:szCs w:val="24"/>
              <w:rPrChange w:id="338"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339"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340"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341" w:author="Kiên Lê Trung" w:date="2024-12-25T12:20:00Z" w16du:dateUtc="2024-12-25T05:20:00Z">
                <w:rPr>
                  <w:rStyle w:val="Hyperlink"/>
                  <w:noProof/>
                </w:rPr>
              </w:rPrChange>
            </w:rPr>
            <w:t>1.1.1 Giới thiệu hệ thống</w:t>
          </w:r>
          <w:r w:rsidRPr="00BF0318">
            <w:rPr>
              <w:rFonts w:ascii="Times New Roman" w:hAnsi="Times New Roman" w:cs="Times New Roman"/>
              <w:noProof/>
              <w:webHidden/>
              <w:sz w:val="24"/>
              <w:szCs w:val="24"/>
              <w:rPrChange w:id="342"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343"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344" w:author="Kiên Lê Trung" w:date="2024-12-25T12:20:00Z" w16du:dateUtc="2024-12-25T05:20:00Z">
                <w:rPr>
                  <w:noProof/>
                  <w:webHidden/>
                </w:rPr>
              </w:rPrChange>
            </w:rPr>
            <w:instrText xml:space="preserve"> PAGEREF _Toc186021569 \h </w:instrText>
          </w:r>
          <w:r w:rsidRPr="00BF0318">
            <w:rPr>
              <w:rFonts w:ascii="Times New Roman" w:hAnsi="Times New Roman" w:cs="Times New Roman"/>
              <w:noProof/>
              <w:webHidden/>
              <w:sz w:val="24"/>
              <w:szCs w:val="24"/>
              <w:rPrChange w:id="345" w:author="Kiên Lê Trung" w:date="2024-12-25T12:20:00Z" w16du:dateUtc="2024-12-25T05:20:00Z">
                <w:rPr>
                  <w:noProof/>
                  <w:webHidden/>
                </w:rPr>
              </w:rPrChange>
            </w:rPr>
          </w:r>
          <w:r w:rsidRPr="00BF0318">
            <w:rPr>
              <w:rFonts w:ascii="Times New Roman" w:hAnsi="Times New Roman" w:cs="Times New Roman"/>
              <w:noProof/>
              <w:webHidden/>
              <w:sz w:val="24"/>
              <w:szCs w:val="24"/>
              <w:rPrChange w:id="346"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347" w:author="Kiên Lê Trung" w:date="2024-12-25T12:20:00Z" w16du:dateUtc="2024-12-25T05:20:00Z">
                <w:rPr>
                  <w:noProof/>
                  <w:webHidden/>
                </w:rPr>
              </w:rPrChange>
            </w:rPr>
            <w:t>1</w:t>
          </w:r>
          <w:r w:rsidRPr="00BF0318">
            <w:rPr>
              <w:rFonts w:ascii="Times New Roman" w:hAnsi="Times New Roman" w:cs="Times New Roman"/>
              <w:noProof/>
              <w:webHidden/>
              <w:sz w:val="24"/>
              <w:szCs w:val="24"/>
              <w:rPrChange w:id="348"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349" w:author="Kiên Lê Trung" w:date="2024-12-25T12:20:00Z" w16du:dateUtc="2024-12-25T05:20:00Z">
                <w:rPr>
                  <w:rStyle w:val="Hyperlink"/>
                  <w:noProof/>
                </w:rPr>
              </w:rPrChange>
            </w:rPr>
            <w:fldChar w:fldCharType="end"/>
          </w:r>
        </w:p>
        <w:p w14:paraId="080B6FE6" w14:textId="058BC5C3" w:rsidR="00364182" w:rsidRPr="00BF0318" w:rsidRDefault="00364182">
          <w:pPr>
            <w:pStyle w:val="TOC3"/>
            <w:tabs>
              <w:tab w:val="right" w:leader="dot" w:pos="9019"/>
            </w:tabs>
            <w:rPr>
              <w:rFonts w:ascii="Times New Roman" w:eastAsiaTheme="minorEastAsia" w:hAnsi="Times New Roman" w:cs="Times New Roman"/>
              <w:noProof/>
              <w:kern w:val="2"/>
              <w:sz w:val="24"/>
              <w:szCs w:val="24"/>
              <w:lang w:val="en-US" w:eastAsia="en-US"/>
              <w14:ligatures w14:val="standardContextual"/>
              <w:rPrChange w:id="350"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351"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352"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353" w:author="Kiên Lê Trung" w:date="2024-12-25T12:20:00Z" w16du:dateUtc="2024-12-25T05:20:00Z">
                <w:rPr>
                  <w:noProof/>
                </w:rPr>
              </w:rPrChange>
            </w:rPr>
            <w:instrText>HYPERLINK \l "_Toc186021570"</w:instrText>
          </w:r>
          <w:r w:rsidRPr="00BF0318">
            <w:rPr>
              <w:rStyle w:val="Hyperlink"/>
              <w:rFonts w:ascii="Times New Roman" w:hAnsi="Times New Roman" w:cs="Times New Roman"/>
              <w:noProof/>
              <w:sz w:val="24"/>
              <w:szCs w:val="24"/>
              <w:rPrChange w:id="354"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355"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356"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357" w:author="Kiên Lê Trung" w:date="2024-12-25T12:20:00Z" w16du:dateUtc="2024-12-25T05:20:00Z">
                <w:rPr>
                  <w:rStyle w:val="Hyperlink"/>
                  <w:noProof/>
                </w:rPr>
              </w:rPrChange>
            </w:rPr>
            <w:t>1.1.2 Khảo sát các sản phẩm tương tự</w:t>
          </w:r>
          <w:r w:rsidRPr="00BF0318">
            <w:rPr>
              <w:rFonts w:ascii="Times New Roman" w:hAnsi="Times New Roman" w:cs="Times New Roman"/>
              <w:noProof/>
              <w:webHidden/>
              <w:sz w:val="24"/>
              <w:szCs w:val="24"/>
              <w:rPrChange w:id="358"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359"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360" w:author="Kiên Lê Trung" w:date="2024-12-25T12:20:00Z" w16du:dateUtc="2024-12-25T05:20:00Z">
                <w:rPr>
                  <w:noProof/>
                  <w:webHidden/>
                </w:rPr>
              </w:rPrChange>
            </w:rPr>
            <w:instrText xml:space="preserve"> PAGEREF _Toc186021570 \h </w:instrText>
          </w:r>
          <w:r w:rsidRPr="00BF0318">
            <w:rPr>
              <w:rFonts w:ascii="Times New Roman" w:hAnsi="Times New Roman" w:cs="Times New Roman"/>
              <w:noProof/>
              <w:webHidden/>
              <w:sz w:val="24"/>
              <w:szCs w:val="24"/>
              <w:rPrChange w:id="361" w:author="Kiên Lê Trung" w:date="2024-12-25T12:20:00Z" w16du:dateUtc="2024-12-25T05:20:00Z">
                <w:rPr>
                  <w:noProof/>
                  <w:webHidden/>
                </w:rPr>
              </w:rPrChange>
            </w:rPr>
          </w:r>
          <w:r w:rsidRPr="00BF0318">
            <w:rPr>
              <w:rFonts w:ascii="Times New Roman" w:hAnsi="Times New Roman" w:cs="Times New Roman"/>
              <w:noProof/>
              <w:webHidden/>
              <w:sz w:val="24"/>
              <w:szCs w:val="24"/>
              <w:rPrChange w:id="362"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363" w:author="Kiên Lê Trung" w:date="2024-12-25T12:20:00Z" w16du:dateUtc="2024-12-25T05:20:00Z">
                <w:rPr>
                  <w:noProof/>
                  <w:webHidden/>
                </w:rPr>
              </w:rPrChange>
            </w:rPr>
            <w:t>1</w:t>
          </w:r>
          <w:r w:rsidRPr="00BF0318">
            <w:rPr>
              <w:rFonts w:ascii="Times New Roman" w:hAnsi="Times New Roman" w:cs="Times New Roman"/>
              <w:noProof/>
              <w:webHidden/>
              <w:sz w:val="24"/>
              <w:szCs w:val="24"/>
              <w:rPrChange w:id="364"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365" w:author="Kiên Lê Trung" w:date="2024-12-25T12:20:00Z" w16du:dateUtc="2024-12-25T05:20:00Z">
                <w:rPr>
                  <w:rStyle w:val="Hyperlink"/>
                  <w:noProof/>
                </w:rPr>
              </w:rPrChange>
            </w:rPr>
            <w:fldChar w:fldCharType="end"/>
          </w:r>
        </w:p>
        <w:p w14:paraId="39D0841A" w14:textId="1C059B9F" w:rsidR="00364182" w:rsidRPr="00BF0318" w:rsidRDefault="00364182">
          <w:pPr>
            <w:pStyle w:val="TOC3"/>
            <w:tabs>
              <w:tab w:val="right" w:leader="dot" w:pos="9019"/>
            </w:tabs>
            <w:rPr>
              <w:rFonts w:ascii="Times New Roman" w:eastAsiaTheme="minorEastAsia" w:hAnsi="Times New Roman" w:cs="Times New Roman"/>
              <w:noProof/>
              <w:kern w:val="2"/>
              <w:sz w:val="24"/>
              <w:szCs w:val="24"/>
              <w:lang w:val="en-US" w:eastAsia="en-US"/>
              <w14:ligatures w14:val="standardContextual"/>
              <w:rPrChange w:id="366"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367"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368"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369" w:author="Kiên Lê Trung" w:date="2024-12-25T12:20:00Z" w16du:dateUtc="2024-12-25T05:20:00Z">
                <w:rPr>
                  <w:noProof/>
                </w:rPr>
              </w:rPrChange>
            </w:rPr>
            <w:instrText>HYPERLINK \l "_Toc186021571"</w:instrText>
          </w:r>
          <w:r w:rsidRPr="00BF0318">
            <w:rPr>
              <w:rStyle w:val="Hyperlink"/>
              <w:rFonts w:ascii="Times New Roman" w:hAnsi="Times New Roman" w:cs="Times New Roman"/>
              <w:noProof/>
              <w:sz w:val="24"/>
              <w:szCs w:val="24"/>
              <w:rPrChange w:id="370"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371"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372"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373" w:author="Kiên Lê Trung" w:date="2024-12-25T12:20:00Z" w16du:dateUtc="2024-12-25T05:20:00Z">
                <w:rPr>
                  <w:rStyle w:val="Hyperlink"/>
                  <w:noProof/>
                </w:rPr>
              </w:rPrChange>
            </w:rPr>
            <w:t>1.1.</w:t>
          </w:r>
          <w:r w:rsidRPr="00BF0318">
            <w:rPr>
              <w:rStyle w:val="Hyperlink"/>
              <w:rFonts w:ascii="Times New Roman" w:hAnsi="Times New Roman" w:cs="Times New Roman"/>
              <w:noProof/>
              <w:sz w:val="24"/>
              <w:szCs w:val="24"/>
              <w:lang w:val="en-US"/>
              <w:rPrChange w:id="374" w:author="Kiên Lê Trung" w:date="2024-12-25T12:20:00Z" w16du:dateUtc="2024-12-25T05:20:00Z">
                <w:rPr>
                  <w:rStyle w:val="Hyperlink"/>
                  <w:noProof/>
                  <w:lang w:val="en-US"/>
                </w:rPr>
              </w:rPrChange>
            </w:rPr>
            <w:t>3</w:t>
          </w:r>
          <w:r w:rsidRPr="00BF0318">
            <w:rPr>
              <w:rStyle w:val="Hyperlink"/>
              <w:rFonts w:ascii="Times New Roman" w:hAnsi="Times New Roman" w:cs="Times New Roman"/>
              <w:noProof/>
              <w:sz w:val="24"/>
              <w:szCs w:val="24"/>
              <w:rPrChange w:id="375" w:author="Kiên Lê Trung" w:date="2024-12-25T12:20:00Z" w16du:dateUtc="2024-12-25T05:20:00Z">
                <w:rPr>
                  <w:rStyle w:val="Hyperlink"/>
                  <w:noProof/>
                </w:rPr>
              </w:rPrChange>
            </w:rPr>
            <w:t xml:space="preserve"> Xác định yêu cầu nghiệp vụ</w:t>
          </w:r>
          <w:r w:rsidRPr="00BF0318">
            <w:rPr>
              <w:rFonts w:ascii="Times New Roman" w:hAnsi="Times New Roman" w:cs="Times New Roman"/>
              <w:noProof/>
              <w:webHidden/>
              <w:sz w:val="24"/>
              <w:szCs w:val="24"/>
              <w:rPrChange w:id="376"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377"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378" w:author="Kiên Lê Trung" w:date="2024-12-25T12:20:00Z" w16du:dateUtc="2024-12-25T05:20:00Z">
                <w:rPr>
                  <w:noProof/>
                  <w:webHidden/>
                </w:rPr>
              </w:rPrChange>
            </w:rPr>
            <w:instrText xml:space="preserve"> PAGEREF _Toc186021571 \h </w:instrText>
          </w:r>
          <w:r w:rsidRPr="00BF0318">
            <w:rPr>
              <w:rFonts w:ascii="Times New Roman" w:hAnsi="Times New Roman" w:cs="Times New Roman"/>
              <w:noProof/>
              <w:webHidden/>
              <w:sz w:val="24"/>
              <w:szCs w:val="24"/>
              <w:rPrChange w:id="379" w:author="Kiên Lê Trung" w:date="2024-12-25T12:20:00Z" w16du:dateUtc="2024-12-25T05:20:00Z">
                <w:rPr>
                  <w:noProof/>
                  <w:webHidden/>
                </w:rPr>
              </w:rPrChange>
            </w:rPr>
          </w:r>
          <w:r w:rsidRPr="00BF0318">
            <w:rPr>
              <w:rFonts w:ascii="Times New Roman" w:hAnsi="Times New Roman" w:cs="Times New Roman"/>
              <w:noProof/>
              <w:webHidden/>
              <w:sz w:val="24"/>
              <w:szCs w:val="24"/>
              <w:rPrChange w:id="380"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381" w:author="Kiên Lê Trung" w:date="2024-12-25T12:20:00Z" w16du:dateUtc="2024-12-25T05:20:00Z">
                <w:rPr>
                  <w:noProof/>
                  <w:webHidden/>
                </w:rPr>
              </w:rPrChange>
            </w:rPr>
            <w:t>2</w:t>
          </w:r>
          <w:r w:rsidRPr="00BF0318">
            <w:rPr>
              <w:rFonts w:ascii="Times New Roman" w:hAnsi="Times New Roman" w:cs="Times New Roman"/>
              <w:noProof/>
              <w:webHidden/>
              <w:sz w:val="24"/>
              <w:szCs w:val="24"/>
              <w:rPrChange w:id="382"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383" w:author="Kiên Lê Trung" w:date="2024-12-25T12:20:00Z" w16du:dateUtc="2024-12-25T05:20:00Z">
                <w:rPr>
                  <w:rStyle w:val="Hyperlink"/>
                  <w:noProof/>
                </w:rPr>
              </w:rPrChange>
            </w:rPr>
            <w:fldChar w:fldCharType="end"/>
          </w:r>
        </w:p>
        <w:p w14:paraId="0F68A01B" w14:textId="649B5882" w:rsidR="00364182" w:rsidRPr="00BF0318" w:rsidRDefault="00364182">
          <w:pPr>
            <w:pStyle w:val="TOC2"/>
            <w:tabs>
              <w:tab w:val="right" w:leader="dot" w:pos="9019"/>
            </w:tabs>
            <w:rPr>
              <w:rFonts w:ascii="Times New Roman" w:eastAsiaTheme="minorEastAsia" w:hAnsi="Times New Roman" w:cs="Times New Roman"/>
              <w:noProof/>
              <w:kern w:val="2"/>
              <w:sz w:val="24"/>
              <w:szCs w:val="24"/>
              <w:lang w:val="en-US" w:eastAsia="en-US"/>
              <w14:ligatures w14:val="standardContextual"/>
              <w:rPrChange w:id="384"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385"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386"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387" w:author="Kiên Lê Trung" w:date="2024-12-25T12:20:00Z" w16du:dateUtc="2024-12-25T05:20:00Z">
                <w:rPr>
                  <w:noProof/>
                </w:rPr>
              </w:rPrChange>
            </w:rPr>
            <w:instrText>HYPERLINK \l "_Toc186021572"</w:instrText>
          </w:r>
          <w:r w:rsidRPr="00BF0318">
            <w:rPr>
              <w:rStyle w:val="Hyperlink"/>
              <w:rFonts w:ascii="Times New Roman" w:hAnsi="Times New Roman" w:cs="Times New Roman"/>
              <w:noProof/>
              <w:sz w:val="24"/>
              <w:szCs w:val="24"/>
              <w:rPrChange w:id="388"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389"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390"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391" w:author="Kiên Lê Trung" w:date="2024-12-25T12:20:00Z" w16du:dateUtc="2024-12-25T05:20:00Z">
                <w:rPr>
                  <w:rStyle w:val="Hyperlink"/>
                  <w:noProof/>
                </w:rPr>
              </w:rPrChange>
            </w:rPr>
            <w:t>1.2 Tìm hiểu một số công nghệ liên quan</w:t>
          </w:r>
          <w:r w:rsidRPr="00BF0318">
            <w:rPr>
              <w:rFonts w:ascii="Times New Roman" w:hAnsi="Times New Roman" w:cs="Times New Roman"/>
              <w:noProof/>
              <w:webHidden/>
              <w:sz w:val="24"/>
              <w:szCs w:val="24"/>
              <w:rPrChange w:id="392"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393"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394" w:author="Kiên Lê Trung" w:date="2024-12-25T12:20:00Z" w16du:dateUtc="2024-12-25T05:20:00Z">
                <w:rPr>
                  <w:noProof/>
                  <w:webHidden/>
                </w:rPr>
              </w:rPrChange>
            </w:rPr>
            <w:instrText xml:space="preserve"> PAGEREF _Toc186021572 \h </w:instrText>
          </w:r>
          <w:r w:rsidRPr="00BF0318">
            <w:rPr>
              <w:rFonts w:ascii="Times New Roman" w:hAnsi="Times New Roman" w:cs="Times New Roman"/>
              <w:noProof/>
              <w:webHidden/>
              <w:sz w:val="24"/>
              <w:szCs w:val="24"/>
              <w:rPrChange w:id="395" w:author="Kiên Lê Trung" w:date="2024-12-25T12:20:00Z" w16du:dateUtc="2024-12-25T05:20:00Z">
                <w:rPr>
                  <w:noProof/>
                  <w:webHidden/>
                </w:rPr>
              </w:rPrChange>
            </w:rPr>
          </w:r>
          <w:r w:rsidRPr="00BF0318">
            <w:rPr>
              <w:rFonts w:ascii="Times New Roman" w:hAnsi="Times New Roman" w:cs="Times New Roman"/>
              <w:noProof/>
              <w:webHidden/>
              <w:sz w:val="24"/>
              <w:szCs w:val="24"/>
              <w:rPrChange w:id="396"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397" w:author="Kiên Lê Trung" w:date="2024-12-25T12:20:00Z" w16du:dateUtc="2024-12-25T05:20:00Z">
                <w:rPr>
                  <w:noProof/>
                  <w:webHidden/>
                </w:rPr>
              </w:rPrChange>
            </w:rPr>
            <w:t>3</w:t>
          </w:r>
          <w:r w:rsidRPr="00BF0318">
            <w:rPr>
              <w:rFonts w:ascii="Times New Roman" w:hAnsi="Times New Roman" w:cs="Times New Roman"/>
              <w:noProof/>
              <w:webHidden/>
              <w:sz w:val="24"/>
              <w:szCs w:val="24"/>
              <w:rPrChange w:id="398"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399" w:author="Kiên Lê Trung" w:date="2024-12-25T12:20:00Z" w16du:dateUtc="2024-12-25T05:20:00Z">
                <w:rPr>
                  <w:rStyle w:val="Hyperlink"/>
                  <w:noProof/>
                </w:rPr>
              </w:rPrChange>
            </w:rPr>
            <w:fldChar w:fldCharType="end"/>
          </w:r>
        </w:p>
        <w:p w14:paraId="3BD2EA4D" w14:textId="5FB676DD" w:rsidR="00364182" w:rsidRPr="00BF0318" w:rsidRDefault="00364182">
          <w:pPr>
            <w:pStyle w:val="TOC3"/>
            <w:tabs>
              <w:tab w:val="right" w:leader="dot" w:pos="9019"/>
            </w:tabs>
            <w:rPr>
              <w:rFonts w:ascii="Times New Roman" w:eastAsiaTheme="minorEastAsia" w:hAnsi="Times New Roman" w:cs="Times New Roman"/>
              <w:noProof/>
              <w:kern w:val="2"/>
              <w:sz w:val="24"/>
              <w:szCs w:val="24"/>
              <w:lang w:val="en-US" w:eastAsia="en-US"/>
              <w14:ligatures w14:val="standardContextual"/>
              <w:rPrChange w:id="400"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401"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402"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403" w:author="Kiên Lê Trung" w:date="2024-12-25T12:20:00Z" w16du:dateUtc="2024-12-25T05:20:00Z">
                <w:rPr>
                  <w:noProof/>
                </w:rPr>
              </w:rPrChange>
            </w:rPr>
            <w:instrText>HYPERLINK \l "_Toc186021573"</w:instrText>
          </w:r>
          <w:r w:rsidRPr="00BF0318">
            <w:rPr>
              <w:rStyle w:val="Hyperlink"/>
              <w:rFonts w:ascii="Times New Roman" w:hAnsi="Times New Roman" w:cs="Times New Roman"/>
              <w:noProof/>
              <w:sz w:val="24"/>
              <w:szCs w:val="24"/>
              <w:rPrChange w:id="404"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405"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406"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407" w:author="Kiên Lê Trung" w:date="2024-12-25T12:20:00Z" w16du:dateUtc="2024-12-25T05:20:00Z">
                <w:rPr>
                  <w:rStyle w:val="Hyperlink"/>
                  <w:noProof/>
                </w:rPr>
              </w:rPrChange>
            </w:rPr>
            <w:t>1.2.1 Front-End</w:t>
          </w:r>
          <w:r w:rsidRPr="00BF0318">
            <w:rPr>
              <w:rFonts w:ascii="Times New Roman" w:hAnsi="Times New Roman" w:cs="Times New Roman"/>
              <w:noProof/>
              <w:webHidden/>
              <w:sz w:val="24"/>
              <w:szCs w:val="24"/>
              <w:rPrChange w:id="408"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409"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410" w:author="Kiên Lê Trung" w:date="2024-12-25T12:20:00Z" w16du:dateUtc="2024-12-25T05:20:00Z">
                <w:rPr>
                  <w:noProof/>
                  <w:webHidden/>
                </w:rPr>
              </w:rPrChange>
            </w:rPr>
            <w:instrText xml:space="preserve"> PAGEREF _Toc186021573 \h </w:instrText>
          </w:r>
          <w:r w:rsidRPr="00BF0318">
            <w:rPr>
              <w:rFonts w:ascii="Times New Roman" w:hAnsi="Times New Roman" w:cs="Times New Roman"/>
              <w:noProof/>
              <w:webHidden/>
              <w:sz w:val="24"/>
              <w:szCs w:val="24"/>
              <w:rPrChange w:id="411" w:author="Kiên Lê Trung" w:date="2024-12-25T12:20:00Z" w16du:dateUtc="2024-12-25T05:20:00Z">
                <w:rPr>
                  <w:noProof/>
                  <w:webHidden/>
                </w:rPr>
              </w:rPrChange>
            </w:rPr>
          </w:r>
          <w:r w:rsidRPr="00BF0318">
            <w:rPr>
              <w:rFonts w:ascii="Times New Roman" w:hAnsi="Times New Roman" w:cs="Times New Roman"/>
              <w:noProof/>
              <w:webHidden/>
              <w:sz w:val="24"/>
              <w:szCs w:val="24"/>
              <w:rPrChange w:id="412"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413" w:author="Kiên Lê Trung" w:date="2024-12-25T12:20:00Z" w16du:dateUtc="2024-12-25T05:20:00Z">
                <w:rPr>
                  <w:noProof/>
                  <w:webHidden/>
                </w:rPr>
              </w:rPrChange>
            </w:rPr>
            <w:t>3</w:t>
          </w:r>
          <w:r w:rsidRPr="00BF0318">
            <w:rPr>
              <w:rFonts w:ascii="Times New Roman" w:hAnsi="Times New Roman" w:cs="Times New Roman"/>
              <w:noProof/>
              <w:webHidden/>
              <w:sz w:val="24"/>
              <w:szCs w:val="24"/>
              <w:rPrChange w:id="414"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415" w:author="Kiên Lê Trung" w:date="2024-12-25T12:20:00Z" w16du:dateUtc="2024-12-25T05:20:00Z">
                <w:rPr>
                  <w:rStyle w:val="Hyperlink"/>
                  <w:noProof/>
                </w:rPr>
              </w:rPrChange>
            </w:rPr>
            <w:fldChar w:fldCharType="end"/>
          </w:r>
        </w:p>
        <w:p w14:paraId="2573522F" w14:textId="20EC542A" w:rsidR="00364182" w:rsidRPr="00BF0318" w:rsidRDefault="00364182">
          <w:pPr>
            <w:pStyle w:val="TOC3"/>
            <w:tabs>
              <w:tab w:val="right" w:leader="dot" w:pos="9019"/>
            </w:tabs>
            <w:rPr>
              <w:rFonts w:ascii="Times New Roman" w:eastAsiaTheme="minorEastAsia" w:hAnsi="Times New Roman" w:cs="Times New Roman"/>
              <w:noProof/>
              <w:kern w:val="2"/>
              <w:sz w:val="24"/>
              <w:szCs w:val="24"/>
              <w:lang w:val="en-US" w:eastAsia="en-US"/>
              <w14:ligatures w14:val="standardContextual"/>
              <w:rPrChange w:id="416"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417"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418"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419" w:author="Kiên Lê Trung" w:date="2024-12-25T12:20:00Z" w16du:dateUtc="2024-12-25T05:20:00Z">
                <w:rPr>
                  <w:noProof/>
                </w:rPr>
              </w:rPrChange>
            </w:rPr>
            <w:instrText>HYPERLINK \l "_Toc186021574"</w:instrText>
          </w:r>
          <w:r w:rsidRPr="00BF0318">
            <w:rPr>
              <w:rStyle w:val="Hyperlink"/>
              <w:rFonts w:ascii="Times New Roman" w:hAnsi="Times New Roman" w:cs="Times New Roman"/>
              <w:noProof/>
              <w:sz w:val="24"/>
              <w:szCs w:val="24"/>
              <w:rPrChange w:id="420"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421"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422"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423" w:author="Kiên Lê Trung" w:date="2024-12-25T12:20:00Z" w16du:dateUtc="2024-12-25T05:20:00Z">
                <w:rPr>
                  <w:rStyle w:val="Hyperlink"/>
                  <w:noProof/>
                </w:rPr>
              </w:rPrChange>
            </w:rPr>
            <w:t>1.2.2 Back-End</w:t>
          </w:r>
          <w:r w:rsidRPr="00BF0318">
            <w:rPr>
              <w:rFonts w:ascii="Times New Roman" w:hAnsi="Times New Roman" w:cs="Times New Roman"/>
              <w:noProof/>
              <w:webHidden/>
              <w:sz w:val="24"/>
              <w:szCs w:val="24"/>
              <w:rPrChange w:id="424"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425"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426" w:author="Kiên Lê Trung" w:date="2024-12-25T12:20:00Z" w16du:dateUtc="2024-12-25T05:20:00Z">
                <w:rPr>
                  <w:noProof/>
                  <w:webHidden/>
                </w:rPr>
              </w:rPrChange>
            </w:rPr>
            <w:instrText xml:space="preserve"> PAGEREF _Toc186021574 \h </w:instrText>
          </w:r>
          <w:r w:rsidRPr="00BF0318">
            <w:rPr>
              <w:rFonts w:ascii="Times New Roman" w:hAnsi="Times New Roman" w:cs="Times New Roman"/>
              <w:noProof/>
              <w:webHidden/>
              <w:sz w:val="24"/>
              <w:szCs w:val="24"/>
              <w:rPrChange w:id="427" w:author="Kiên Lê Trung" w:date="2024-12-25T12:20:00Z" w16du:dateUtc="2024-12-25T05:20:00Z">
                <w:rPr>
                  <w:noProof/>
                  <w:webHidden/>
                </w:rPr>
              </w:rPrChange>
            </w:rPr>
          </w:r>
          <w:r w:rsidRPr="00BF0318">
            <w:rPr>
              <w:rFonts w:ascii="Times New Roman" w:hAnsi="Times New Roman" w:cs="Times New Roman"/>
              <w:noProof/>
              <w:webHidden/>
              <w:sz w:val="24"/>
              <w:szCs w:val="24"/>
              <w:rPrChange w:id="428"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429" w:author="Kiên Lê Trung" w:date="2024-12-25T12:20:00Z" w16du:dateUtc="2024-12-25T05:20:00Z">
                <w:rPr>
                  <w:noProof/>
                  <w:webHidden/>
                </w:rPr>
              </w:rPrChange>
            </w:rPr>
            <w:t>4</w:t>
          </w:r>
          <w:r w:rsidRPr="00BF0318">
            <w:rPr>
              <w:rFonts w:ascii="Times New Roman" w:hAnsi="Times New Roman" w:cs="Times New Roman"/>
              <w:noProof/>
              <w:webHidden/>
              <w:sz w:val="24"/>
              <w:szCs w:val="24"/>
              <w:rPrChange w:id="430"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431" w:author="Kiên Lê Trung" w:date="2024-12-25T12:20:00Z" w16du:dateUtc="2024-12-25T05:20:00Z">
                <w:rPr>
                  <w:rStyle w:val="Hyperlink"/>
                  <w:noProof/>
                </w:rPr>
              </w:rPrChange>
            </w:rPr>
            <w:fldChar w:fldCharType="end"/>
          </w:r>
        </w:p>
        <w:p w14:paraId="5424901E" w14:textId="7F8BF1A8" w:rsidR="00364182" w:rsidRPr="00BF0318" w:rsidRDefault="00364182">
          <w:pPr>
            <w:pStyle w:val="TOC3"/>
            <w:tabs>
              <w:tab w:val="right" w:leader="dot" w:pos="9019"/>
            </w:tabs>
            <w:rPr>
              <w:rFonts w:ascii="Times New Roman" w:eastAsiaTheme="minorEastAsia" w:hAnsi="Times New Roman" w:cs="Times New Roman"/>
              <w:noProof/>
              <w:kern w:val="2"/>
              <w:sz w:val="24"/>
              <w:szCs w:val="24"/>
              <w:lang w:val="en-US" w:eastAsia="en-US"/>
              <w14:ligatures w14:val="standardContextual"/>
              <w:rPrChange w:id="432"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433"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434"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435" w:author="Kiên Lê Trung" w:date="2024-12-25T12:20:00Z" w16du:dateUtc="2024-12-25T05:20:00Z">
                <w:rPr>
                  <w:noProof/>
                </w:rPr>
              </w:rPrChange>
            </w:rPr>
            <w:instrText>HYPERLINK \l "_Toc186021575"</w:instrText>
          </w:r>
          <w:r w:rsidRPr="00BF0318">
            <w:rPr>
              <w:rStyle w:val="Hyperlink"/>
              <w:rFonts w:ascii="Times New Roman" w:hAnsi="Times New Roman" w:cs="Times New Roman"/>
              <w:noProof/>
              <w:sz w:val="24"/>
              <w:szCs w:val="24"/>
              <w:rPrChange w:id="436"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437"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438"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439" w:author="Kiên Lê Trung" w:date="2024-12-25T12:20:00Z" w16du:dateUtc="2024-12-25T05:20:00Z">
                <w:rPr>
                  <w:rStyle w:val="Hyperlink"/>
                  <w:noProof/>
                </w:rPr>
              </w:rPrChange>
            </w:rPr>
            <w:t>1.2.3 Cơ sở dữ liệu</w:t>
          </w:r>
          <w:r w:rsidRPr="00BF0318">
            <w:rPr>
              <w:rFonts w:ascii="Times New Roman" w:hAnsi="Times New Roman" w:cs="Times New Roman"/>
              <w:noProof/>
              <w:webHidden/>
              <w:sz w:val="24"/>
              <w:szCs w:val="24"/>
              <w:rPrChange w:id="440"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441"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442" w:author="Kiên Lê Trung" w:date="2024-12-25T12:20:00Z" w16du:dateUtc="2024-12-25T05:20:00Z">
                <w:rPr>
                  <w:noProof/>
                  <w:webHidden/>
                </w:rPr>
              </w:rPrChange>
            </w:rPr>
            <w:instrText xml:space="preserve"> PAGEREF _Toc186021575 \h </w:instrText>
          </w:r>
          <w:r w:rsidRPr="00BF0318">
            <w:rPr>
              <w:rFonts w:ascii="Times New Roman" w:hAnsi="Times New Roman" w:cs="Times New Roman"/>
              <w:noProof/>
              <w:webHidden/>
              <w:sz w:val="24"/>
              <w:szCs w:val="24"/>
              <w:rPrChange w:id="443" w:author="Kiên Lê Trung" w:date="2024-12-25T12:20:00Z" w16du:dateUtc="2024-12-25T05:20:00Z">
                <w:rPr>
                  <w:noProof/>
                  <w:webHidden/>
                </w:rPr>
              </w:rPrChange>
            </w:rPr>
          </w:r>
          <w:r w:rsidRPr="00BF0318">
            <w:rPr>
              <w:rFonts w:ascii="Times New Roman" w:hAnsi="Times New Roman" w:cs="Times New Roman"/>
              <w:noProof/>
              <w:webHidden/>
              <w:sz w:val="24"/>
              <w:szCs w:val="24"/>
              <w:rPrChange w:id="444"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445" w:author="Kiên Lê Trung" w:date="2024-12-25T12:20:00Z" w16du:dateUtc="2024-12-25T05:20:00Z">
                <w:rPr>
                  <w:noProof/>
                  <w:webHidden/>
                </w:rPr>
              </w:rPrChange>
            </w:rPr>
            <w:t>4</w:t>
          </w:r>
          <w:r w:rsidRPr="00BF0318">
            <w:rPr>
              <w:rFonts w:ascii="Times New Roman" w:hAnsi="Times New Roman" w:cs="Times New Roman"/>
              <w:noProof/>
              <w:webHidden/>
              <w:sz w:val="24"/>
              <w:szCs w:val="24"/>
              <w:rPrChange w:id="446"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447" w:author="Kiên Lê Trung" w:date="2024-12-25T12:20:00Z" w16du:dateUtc="2024-12-25T05:20:00Z">
                <w:rPr>
                  <w:rStyle w:val="Hyperlink"/>
                  <w:noProof/>
                </w:rPr>
              </w:rPrChange>
            </w:rPr>
            <w:fldChar w:fldCharType="end"/>
          </w:r>
        </w:p>
        <w:p w14:paraId="19B9ADD6" w14:textId="1FAECCAA" w:rsidR="00364182" w:rsidRPr="00BF0318" w:rsidRDefault="00364182">
          <w:pPr>
            <w:pStyle w:val="TOC2"/>
            <w:tabs>
              <w:tab w:val="right" w:leader="dot" w:pos="9019"/>
            </w:tabs>
            <w:rPr>
              <w:rFonts w:ascii="Times New Roman" w:eastAsiaTheme="minorEastAsia" w:hAnsi="Times New Roman" w:cs="Times New Roman"/>
              <w:noProof/>
              <w:kern w:val="2"/>
              <w:sz w:val="24"/>
              <w:szCs w:val="24"/>
              <w:lang w:val="en-US" w:eastAsia="en-US"/>
              <w14:ligatures w14:val="standardContextual"/>
              <w:rPrChange w:id="448"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449"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450"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451" w:author="Kiên Lê Trung" w:date="2024-12-25T12:20:00Z" w16du:dateUtc="2024-12-25T05:20:00Z">
                <w:rPr>
                  <w:noProof/>
                </w:rPr>
              </w:rPrChange>
            </w:rPr>
            <w:instrText>HYPERLINK \l "_Toc186021576"</w:instrText>
          </w:r>
          <w:r w:rsidRPr="00BF0318">
            <w:rPr>
              <w:rStyle w:val="Hyperlink"/>
              <w:rFonts w:ascii="Times New Roman" w:hAnsi="Times New Roman" w:cs="Times New Roman"/>
              <w:noProof/>
              <w:sz w:val="24"/>
              <w:szCs w:val="24"/>
              <w:rPrChange w:id="452"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453"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454"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455" w:author="Kiên Lê Trung" w:date="2024-12-25T12:20:00Z" w16du:dateUtc="2024-12-25T05:20:00Z">
                <w:rPr>
                  <w:rStyle w:val="Hyperlink"/>
                  <w:noProof/>
                </w:rPr>
              </w:rPrChange>
            </w:rPr>
            <w:t>1.3  Kết luận chương</w:t>
          </w:r>
          <w:r w:rsidRPr="00BF0318">
            <w:rPr>
              <w:rFonts w:ascii="Times New Roman" w:hAnsi="Times New Roman" w:cs="Times New Roman"/>
              <w:noProof/>
              <w:webHidden/>
              <w:sz w:val="24"/>
              <w:szCs w:val="24"/>
              <w:rPrChange w:id="456"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457"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458" w:author="Kiên Lê Trung" w:date="2024-12-25T12:20:00Z" w16du:dateUtc="2024-12-25T05:20:00Z">
                <w:rPr>
                  <w:noProof/>
                  <w:webHidden/>
                </w:rPr>
              </w:rPrChange>
            </w:rPr>
            <w:instrText xml:space="preserve"> PAGEREF _Toc186021576 \h </w:instrText>
          </w:r>
          <w:r w:rsidRPr="00BF0318">
            <w:rPr>
              <w:rFonts w:ascii="Times New Roman" w:hAnsi="Times New Roman" w:cs="Times New Roman"/>
              <w:noProof/>
              <w:webHidden/>
              <w:sz w:val="24"/>
              <w:szCs w:val="24"/>
              <w:rPrChange w:id="459" w:author="Kiên Lê Trung" w:date="2024-12-25T12:20:00Z" w16du:dateUtc="2024-12-25T05:20:00Z">
                <w:rPr>
                  <w:noProof/>
                  <w:webHidden/>
                </w:rPr>
              </w:rPrChange>
            </w:rPr>
          </w:r>
          <w:r w:rsidRPr="00BF0318">
            <w:rPr>
              <w:rFonts w:ascii="Times New Roman" w:hAnsi="Times New Roman" w:cs="Times New Roman"/>
              <w:noProof/>
              <w:webHidden/>
              <w:sz w:val="24"/>
              <w:szCs w:val="24"/>
              <w:rPrChange w:id="460"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461" w:author="Kiên Lê Trung" w:date="2024-12-25T12:20:00Z" w16du:dateUtc="2024-12-25T05:20:00Z">
                <w:rPr>
                  <w:noProof/>
                  <w:webHidden/>
                </w:rPr>
              </w:rPrChange>
            </w:rPr>
            <w:t>5</w:t>
          </w:r>
          <w:r w:rsidRPr="00BF0318">
            <w:rPr>
              <w:rFonts w:ascii="Times New Roman" w:hAnsi="Times New Roman" w:cs="Times New Roman"/>
              <w:noProof/>
              <w:webHidden/>
              <w:sz w:val="24"/>
              <w:szCs w:val="24"/>
              <w:rPrChange w:id="462"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463" w:author="Kiên Lê Trung" w:date="2024-12-25T12:20:00Z" w16du:dateUtc="2024-12-25T05:20:00Z">
                <w:rPr>
                  <w:rStyle w:val="Hyperlink"/>
                  <w:noProof/>
                </w:rPr>
              </w:rPrChange>
            </w:rPr>
            <w:fldChar w:fldCharType="end"/>
          </w:r>
        </w:p>
        <w:p w14:paraId="034EA38B" w14:textId="431A5203" w:rsidR="00364182" w:rsidRPr="00BF0318" w:rsidRDefault="00364182">
          <w:pPr>
            <w:pStyle w:val="TOC1"/>
            <w:tabs>
              <w:tab w:val="left" w:pos="440"/>
              <w:tab w:val="right" w:leader="dot" w:pos="9019"/>
            </w:tabs>
            <w:rPr>
              <w:rFonts w:ascii="Times New Roman" w:eastAsiaTheme="minorEastAsia" w:hAnsi="Times New Roman" w:cs="Times New Roman"/>
              <w:noProof/>
              <w:kern w:val="2"/>
              <w:sz w:val="24"/>
              <w:szCs w:val="24"/>
              <w:lang w:val="en-US" w:eastAsia="en-US"/>
              <w14:ligatures w14:val="standardContextual"/>
              <w:rPrChange w:id="464"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465"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466"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467" w:author="Kiên Lê Trung" w:date="2024-12-25T12:20:00Z" w16du:dateUtc="2024-12-25T05:20:00Z">
                <w:rPr>
                  <w:noProof/>
                </w:rPr>
              </w:rPrChange>
            </w:rPr>
            <w:instrText>HYPERLINK \l "_Toc186021577"</w:instrText>
          </w:r>
          <w:r w:rsidRPr="00BF0318">
            <w:rPr>
              <w:rStyle w:val="Hyperlink"/>
              <w:rFonts w:ascii="Times New Roman" w:hAnsi="Times New Roman" w:cs="Times New Roman"/>
              <w:noProof/>
              <w:sz w:val="24"/>
              <w:szCs w:val="24"/>
              <w:rPrChange w:id="468"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469"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470" w:author="Kiên Lê Trung" w:date="2024-12-25T12:20:00Z" w16du:dateUtc="2024-12-25T05:20:00Z">
                <w:rPr>
                  <w:rStyle w:val="Hyperlink"/>
                  <w:noProof/>
                </w:rPr>
              </w:rPrChange>
            </w:rPr>
            <w:fldChar w:fldCharType="separate"/>
          </w:r>
          <w:del w:id="471" w:author="Kiên Lê Trung" w:date="2024-12-25T12:19:00Z" w16du:dateUtc="2024-12-25T05:19:00Z">
            <w:r w:rsidRPr="00BF0318" w:rsidDel="00BF0318">
              <w:rPr>
                <w:rStyle w:val="Hyperlink"/>
                <w:rFonts w:ascii="Times New Roman" w:hAnsi="Times New Roman" w:cs="Times New Roman"/>
                <w:noProof/>
                <w:sz w:val="24"/>
                <w:szCs w:val="24"/>
                <w:lang w:val="en-US"/>
                <w:rPrChange w:id="472" w:author="Kiên Lê Trung" w:date="2024-12-25T12:20:00Z" w16du:dateUtc="2024-12-25T05:20:00Z">
                  <w:rPr>
                    <w:rStyle w:val="Hyperlink"/>
                    <w:noProof/>
                    <w:lang w:val="en-US"/>
                  </w:rPr>
                </w:rPrChange>
              </w:rPr>
              <w:delText>2.</w:delText>
            </w:r>
            <w:r w:rsidRPr="00BF0318" w:rsidDel="00BF0318">
              <w:rPr>
                <w:rFonts w:ascii="Times New Roman" w:eastAsiaTheme="minorEastAsia" w:hAnsi="Times New Roman" w:cs="Times New Roman"/>
                <w:noProof/>
                <w:kern w:val="2"/>
                <w:sz w:val="24"/>
                <w:szCs w:val="24"/>
                <w:lang w:val="en-US" w:eastAsia="en-US"/>
                <w14:ligatures w14:val="standardContextual"/>
                <w:rPrChange w:id="473"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tab/>
            </w:r>
          </w:del>
          <w:r w:rsidRPr="00BF0318">
            <w:rPr>
              <w:rStyle w:val="Hyperlink"/>
              <w:rFonts w:ascii="Times New Roman" w:hAnsi="Times New Roman" w:cs="Times New Roman"/>
              <w:noProof/>
              <w:sz w:val="24"/>
              <w:szCs w:val="24"/>
              <w:rPrChange w:id="474" w:author="Kiên Lê Trung" w:date="2024-12-25T12:20:00Z" w16du:dateUtc="2024-12-25T05:20:00Z">
                <w:rPr>
                  <w:rStyle w:val="Hyperlink"/>
                  <w:noProof/>
                </w:rPr>
              </w:rPrChange>
            </w:rPr>
            <w:t>Chương 2: Phân tích và thiết kế hệ thống</w:t>
          </w:r>
          <w:r w:rsidRPr="00BF0318">
            <w:rPr>
              <w:rFonts w:ascii="Times New Roman" w:hAnsi="Times New Roman" w:cs="Times New Roman"/>
              <w:noProof/>
              <w:webHidden/>
              <w:sz w:val="24"/>
              <w:szCs w:val="24"/>
              <w:rPrChange w:id="475"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476"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477" w:author="Kiên Lê Trung" w:date="2024-12-25T12:20:00Z" w16du:dateUtc="2024-12-25T05:20:00Z">
                <w:rPr>
                  <w:noProof/>
                  <w:webHidden/>
                </w:rPr>
              </w:rPrChange>
            </w:rPr>
            <w:instrText xml:space="preserve"> PAGEREF _Toc186021577 \h </w:instrText>
          </w:r>
          <w:r w:rsidRPr="00BF0318">
            <w:rPr>
              <w:rFonts w:ascii="Times New Roman" w:hAnsi="Times New Roman" w:cs="Times New Roman"/>
              <w:noProof/>
              <w:webHidden/>
              <w:sz w:val="24"/>
              <w:szCs w:val="24"/>
              <w:rPrChange w:id="478" w:author="Kiên Lê Trung" w:date="2024-12-25T12:20:00Z" w16du:dateUtc="2024-12-25T05:20:00Z">
                <w:rPr>
                  <w:noProof/>
                  <w:webHidden/>
                </w:rPr>
              </w:rPrChange>
            </w:rPr>
          </w:r>
          <w:r w:rsidRPr="00BF0318">
            <w:rPr>
              <w:rFonts w:ascii="Times New Roman" w:hAnsi="Times New Roman" w:cs="Times New Roman"/>
              <w:noProof/>
              <w:webHidden/>
              <w:sz w:val="24"/>
              <w:szCs w:val="24"/>
              <w:rPrChange w:id="479"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480" w:author="Kiên Lê Trung" w:date="2024-12-25T12:20:00Z" w16du:dateUtc="2024-12-25T05:20:00Z">
                <w:rPr>
                  <w:noProof/>
                  <w:webHidden/>
                </w:rPr>
              </w:rPrChange>
            </w:rPr>
            <w:t>6</w:t>
          </w:r>
          <w:r w:rsidRPr="00BF0318">
            <w:rPr>
              <w:rFonts w:ascii="Times New Roman" w:hAnsi="Times New Roman" w:cs="Times New Roman"/>
              <w:noProof/>
              <w:webHidden/>
              <w:sz w:val="24"/>
              <w:szCs w:val="24"/>
              <w:rPrChange w:id="481"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482" w:author="Kiên Lê Trung" w:date="2024-12-25T12:20:00Z" w16du:dateUtc="2024-12-25T05:20:00Z">
                <w:rPr>
                  <w:rStyle w:val="Hyperlink"/>
                  <w:noProof/>
                </w:rPr>
              </w:rPrChange>
            </w:rPr>
            <w:fldChar w:fldCharType="end"/>
          </w:r>
        </w:p>
        <w:p w14:paraId="7AE4B2D5" w14:textId="1B25CBDC" w:rsidR="00364182" w:rsidRPr="00BF0318" w:rsidRDefault="00364182">
          <w:pPr>
            <w:pStyle w:val="TOC2"/>
            <w:tabs>
              <w:tab w:val="right" w:leader="dot" w:pos="9019"/>
            </w:tabs>
            <w:rPr>
              <w:rFonts w:ascii="Times New Roman" w:eastAsiaTheme="minorEastAsia" w:hAnsi="Times New Roman" w:cs="Times New Roman"/>
              <w:noProof/>
              <w:kern w:val="2"/>
              <w:sz w:val="24"/>
              <w:szCs w:val="24"/>
              <w:lang w:val="en-US" w:eastAsia="en-US"/>
              <w14:ligatures w14:val="standardContextual"/>
              <w:rPrChange w:id="483"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484"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485"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486" w:author="Kiên Lê Trung" w:date="2024-12-25T12:20:00Z" w16du:dateUtc="2024-12-25T05:20:00Z">
                <w:rPr>
                  <w:noProof/>
                </w:rPr>
              </w:rPrChange>
            </w:rPr>
            <w:instrText>HYPERLINK \l "_Toc186021578"</w:instrText>
          </w:r>
          <w:r w:rsidRPr="00BF0318">
            <w:rPr>
              <w:rStyle w:val="Hyperlink"/>
              <w:rFonts w:ascii="Times New Roman" w:hAnsi="Times New Roman" w:cs="Times New Roman"/>
              <w:noProof/>
              <w:sz w:val="24"/>
              <w:szCs w:val="24"/>
              <w:rPrChange w:id="487"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488"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489"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490" w:author="Kiên Lê Trung" w:date="2024-12-25T12:20:00Z" w16du:dateUtc="2024-12-25T05:20:00Z">
                <w:rPr>
                  <w:rStyle w:val="Hyperlink"/>
                  <w:noProof/>
                </w:rPr>
              </w:rPrChange>
            </w:rPr>
            <w:t>2.1 Phân tích hệ thống</w:t>
          </w:r>
          <w:r w:rsidRPr="00BF0318">
            <w:rPr>
              <w:rFonts w:ascii="Times New Roman" w:hAnsi="Times New Roman" w:cs="Times New Roman"/>
              <w:noProof/>
              <w:webHidden/>
              <w:sz w:val="24"/>
              <w:szCs w:val="24"/>
              <w:rPrChange w:id="491"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492"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493" w:author="Kiên Lê Trung" w:date="2024-12-25T12:20:00Z" w16du:dateUtc="2024-12-25T05:20:00Z">
                <w:rPr>
                  <w:noProof/>
                  <w:webHidden/>
                </w:rPr>
              </w:rPrChange>
            </w:rPr>
            <w:instrText xml:space="preserve"> PAGEREF _Toc186021578 \h </w:instrText>
          </w:r>
          <w:r w:rsidRPr="00BF0318">
            <w:rPr>
              <w:rFonts w:ascii="Times New Roman" w:hAnsi="Times New Roman" w:cs="Times New Roman"/>
              <w:noProof/>
              <w:webHidden/>
              <w:sz w:val="24"/>
              <w:szCs w:val="24"/>
              <w:rPrChange w:id="494" w:author="Kiên Lê Trung" w:date="2024-12-25T12:20:00Z" w16du:dateUtc="2024-12-25T05:20:00Z">
                <w:rPr>
                  <w:noProof/>
                  <w:webHidden/>
                </w:rPr>
              </w:rPrChange>
            </w:rPr>
          </w:r>
          <w:r w:rsidRPr="00BF0318">
            <w:rPr>
              <w:rFonts w:ascii="Times New Roman" w:hAnsi="Times New Roman" w:cs="Times New Roman"/>
              <w:noProof/>
              <w:webHidden/>
              <w:sz w:val="24"/>
              <w:szCs w:val="24"/>
              <w:rPrChange w:id="495"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496" w:author="Kiên Lê Trung" w:date="2024-12-25T12:20:00Z" w16du:dateUtc="2024-12-25T05:20:00Z">
                <w:rPr>
                  <w:noProof/>
                  <w:webHidden/>
                </w:rPr>
              </w:rPrChange>
            </w:rPr>
            <w:t>6</w:t>
          </w:r>
          <w:r w:rsidRPr="00BF0318">
            <w:rPr>
              <w:rFonts w:ascii="Times New Roman" w:hAnsi="Times New Roman" w:cs="Times New Roman"/>
              <w:noProof/>
              <w:webHidden/>
              <w:sz w:val="24"/>
              <w:szCs w:val="24"/>
              <w:rPrChange w:id="497"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498" w:author="Kiên Lê Trung" w:date="2024-12-25T12:20:00Z" w16du:dateUtc="2024-12-25T05:20:00Z">
                <w:rPr>
                  <w:rStyle w:val="Hyperlink"/>
                  <w:noProof/>
                </w:rPr>
              </w:rPrChange>
            </w:rPr>
            <w:fldChar w:fldCharType="end"/>
          </w:r>
        </w:p>
        <w:p w14:paraId="32AD7D15" w14:textId="59DC2875" w:rsidR="00364182" w:rsidRPr="00BF0318" w:rsidRDefault="00364182">
          <w:pPr>
            <w:pStyle w:val="TOC3"/>
            <w:tabs>
              <w:tab w:val="right" w:leader="dot" w:pos="9019"/>
            </w:tabs>
            <w:rPr>
              <w:rFonts w:ascii="Times New Roman" w:eastAsiaTheme="minorEastAsia" w:hAnsi="Times New Roman" w:cs="Times New Roman"/>
              <w:noProof/>
              <w:kern w:val="2"/>
              <w:sz w:val="24"/>
              <w:szCs w:val="24"/>
              <w:lang w:val="en-US" w:eastAsia="en-US"/>
              <w14:ligatures w14:val="standardContextual"/>
              <w:rPrChange w:id="499"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500"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501"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502" w:author="Kiên Lê Trung" w:date="2024-12-25T12:20:00Z" w16du:dateUtc="2024-12-25T05:20:00Z">
                <w:rPr>
                  <w:noProof/>
                </w:rPr>
              </w:rPrChange>
            </w:rPr>
            <w:instrText>HYPERLINK \l "_Toc186021579"</w:instrText>
          </w:r>
          <w:r w:rsidRPr="00BF0318">
            <w:rPr>
              <w:rStyle w:val="Hyperlink"/>
              <w:rFonts w:ascii="Times New Roman" w:hAnsi="Times New Roman" w:cs="Times New Roman"/>
              <w:noProof/>
              <w:sz w:val="24"/>
              <w:szCs w:val="24"/>
              <w:rPrChange w:id="503"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504"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505"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506" w:author="Kiên Lê Trung" w:date="2024-12-25T12:20:00Z" w16du:dateUtc="2024-12-25T05:20:00Z">
                <w:rPr>
                  <w:rStyle w:val="Hyperlink"/>
                  <w:noProof/>
                </w:rPr>
              </w:rPrChange>
            </w:rPr>
            <w:t>2.1.1 Xác định và mô tả các tác nhân</w:t>
          </w:r>
          <w:r w:rsidRPr="00BF0318">
            <w:rPr>
              <w:rFonts w:ascii="Times New Roman" w:hAnsi="Times New Roman" w:cs="Times New Roman"/>
              <w:noProof/>
              <w:webHidden/>
              <w:sz w:val="24"/>
              <w:szCs w:val="24"/>
              <w:rPrChange w:id="507"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508"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509" w:author="Kiên Lê Trung" w:date="2024-12-25T12:20:00Z" w16du:dateUtc="2024-12-25T05:20:00Z">
                <w:rPr>
                  <w:noProof/>
                  <w:webHidden/>
                </w:rPr>
              </w:rPrChange>
            </w:rPr>
            <w:instrText xml:space="preserve"> PAGEREF _Toc186021579 \h </w:instrText>
          </w:r>
          <w:r w:rsidRPr="00BF0318">
            <w:rPr>
              <w:rFonts w:ascii="Times New Roman" w:hAnsi="Times New Roman" w:cs="Times New Roman"/>
              <w:noProof/>
              <w:webHidden/>
              <w:sz w:val="24"/>
              <w:szCs w:val="24"/>
              <w:rPrChange w:id="510" w:author="Kiên Lê Trung" w:date="2024-12-25T12:20:00Z" w16du:dateUtc="2024-12-25T05:20:00Z">
                <w:rPr>
                  <w:noProof/>
                  <w:webHidden/>
                </w:rPr>
              </w:rPrChange>
            </w:rPr>
          </w:r>
          <w:r w:rsidRPr="00BF0318">
            <w:rPr>
              <w:rFonts w:ascii="Times New Roman" w:hAnsi="Times New Roman" w:cs="Times New Roman"/>
              <w:noProof/>
              <w:webHidden/>
              <w:sz w:val="24"/>
              <w:szCs w:val="24"/>
              <w:rPrChange w:id="511"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512" w:author="Kiên Lê Trung" w:date="2024-12-25T12:20:00Z" w16du:dateUtc="2024-12-25T05:20:00Z">
                <w:rPr>
                  <w:noProof/>
                  <w:webHidden/>
                </w:rPr>
              </w:rPrChange>
            </w:rPr>
            <w:t>6</w:t>
          </w:r>
          <w:r w:rsidRPr="00BF0318">
            <w:rPr>
              <w:rFonts w:ascii="Times New Roman" w:hAnsi="Times New Roman" w:cs="Times New Roman"/>
              <w:noProof/>
              <w:webHidden/>
              <w:sz w:val="24"/>
              <w:szCs w:val="24"/>
              <w:rPrChange w:id="513"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514" w:author="Kiên Lê Trung" w:date="2024-12-25T12:20:00Z" w16du:dateUtc="2024-12-25T05:20:00Z">
                <w:rPr>
                  <w:rStyle w:val="Hyperlink"/>
                  <w:noProof/>
                </w:rPr>
              </w:rPrChange>
            </w:rPr>
            <w:fldChar w:fldCharType="end"/>
          </w:r>
        </w:p>
        <w:p w14:paraId="44A4682B" w14:textId="29F56A52" w:rsidR="00364182" w:rsidRPr="00BF0318" w:rsidRDefault="00364182">
          <w:pPr>
            <w:pStyle w:val="TOC3"/>
            <w:tabs>
              <w:tab w:val="right" w:leader="dot" w:pos="9019"/>
            </w:tabs>
            <w:rPr>
              <w:rFonts w:ascii="Times New Roman" w:eastAsiaTheme="minorEastAsia" w:hAnsi="Times New Roman" w:cs="Times New Roman"/>
              <w:noProof/>
              <w:kern w:val="2"/>
              <w:sz w:val="24"/>
              <w:szCs w:val="24"/>
              <w:lang w:val="en-US" w:eastAsia="en-US"/>
              <w14:ligatures w14:val="standardContextual"/>
              <w:rPrChange w:id="515"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516"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517"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518" w:author="Kiên Lê Trung" w:date="2024-12-25T12:20:00Z" w16du:dateUtc="2024-12-25T05:20:00Z">
                <w:rPr>
                  <w:noProof/>
                </w:rPr>
              </w:rPrChange>
            </w:rPr>
            <w:instrText>HYPERLINK \l "_Toc186021580"</w:instrText>
          </w:r>
          <w:r w:rsidRPr="00BF0318">
            <w:rPr>
              <w:rStyle w:val="Hyperlink"/>
              <w:rFonts w:ascii="Times New Roman" w:hAnsi="Times New Roman" w:cs="Times New Roman"/>
              <w:noProof/>
              <w:sz w:val="24"/>
              <w:szCs w:val="24"/>
              <w:rPrChange w:id="519"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520"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521"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522" w:author="Kiên Lê Trung" w:date="2024-12-25T12:20:00Z" w16du:dateUtc="2024-12-25T05:20:00Z">
                <w:rPr>
                  <w:rStyle w:val="Hyperlink"/>
                  <w:noProof/>
                </w:rPr>
              </w:rPrChange>
            </w:rPr>
            <w:t>2.1.2 Xác định và mô tả các ca sử dụng</w:t>
          </w:r>
          <w:r w:rsidRPr="00BF0318">
            <w:rPr>
              <w:rFonts w:ascii="Times New Roman" w:hAnsi="Times New Roman" w:cs="Times New Roman"/>
              <w:noProof/>
              <w:webHidden/>
              <w:sz w:val="24"/>
              <w:szCs w:val="24"/>
              <w:rPrChange w:id="523"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524"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525" w:author="Kiên Lê Trung" w:date="2024-12-25T12:20:00Z" w16du:dateUtc="2024-12-25T05:20:00Z">
                <w:rPr>
                  <w:noProof/>
                  <w:webHidden/>
                </w:rPr>
              </w:rPrChange>
            </w:rPr>
            <w:instrText xml:space="preserve"> PAGEREF _Toc186021580 \h </w:instrText>
          </w:r>
          <w:r w:rsidRPr="00BF0318">
            <w:rPr>
              <w:rFonts w:ascii="Times New Roman" w:hAnsi="Times New Roman" w:cs="Times New Roman"/>
              <w:noProof/>
              <w:webHidden/>
              <w:sz w:val="24"/>
              <w:szCs w:val="24"/>
              <w:rPrChange w:id="526" w:author="Kiên Lê Trung" w:date="2024-12-25T12:20:00Z" w16du:dateUtc="2024-12-25T05:20:00Z">
                <w:rPr>
                  <w:noProof/>
                  <w:webHidden/>
                </w:rPr>
              </w:rPrChange>
            </w:rPr>
          </w:r>
          <w:r w:rsidRPr="00BF0318">
            <w:rPr>
              <w:rFonts w:ascii="Times New Roman" w:hAnsi="Times New Roman" w:cs="Times New Roman"/>
              <w:noProof/>
              <w:webHidden/>
              <w:sz w:val="24"/>
              <w:szCs w:val="24"/>
              <w:rPrChange w:id="527"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528" w:author="Kiên Lê Trung" w:date="2024-12-25T12:20:00Z" w16du:dateUtc="2024-12-25T05:20:00Z">
                <w:rPr>
                  <w:noProof/>
                  <w:webHidden/>
                </w:rPr>
              </w:rPrChange>
            </w:rPr>
            <w:t>6</w:t>
          </w:r>
          <w:r w:rsidRPr="00BF0318">
            <w:rPr>
              <w:rFonts w:ascii="Times New Roman" w:hAnsi="Times New Roman" w:cs="Times New Roman"/>
              <w:noProof/>
              <w:webHidden/>
              <w:sz w:val="24"/>
              <w:szCs w:val="24"/>
              <w:rPrChange w:id="529"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530" w:author="Kiên Lê Trung" w:date="2024-12-25T12:20:00Z" w16du:dateUtc="2024-12-25T05:20:00Z">
                <w:rPr>
                  <w:rStyle w:val="Hyperlink"/>
                  <w:noProof/>
                </w:rPr>
              </w:rPrChange>
            </w:rPr>
            <w:fldChar w:fldCharType="end"/>
          </w:r>
        </w:p>
        <w:p w14:paraId="723D15C8" w14:textId="669D47F2" w:rsidR="00364182" w:rsidRPr="00BF0318" w:rsidRDefault="00364182">
          <w:pPr>
            <w:pStyle w:val="TOC3"/>
            <w:tabs>
              <w:tab w:val="right" w:leader="dot" w:pos="9019"/>
            </w:tabs>
            <w:rPr>
              <w:rFonts w:ascii="Times New Roman" w:eastAsiaTheme="minorEastAsia" w:hAnsi="Times New Roman" w:cs="Times New Roman"/>
              <w:noProof/>
              <w:kern w:val="2"/>
              <w:sz w:val="24"/>
              <w:szCs w:val="24"/>
              <w:lang w:val="en-US" w:eastAsia="en-US"/>
              <w14:ligatures w14:val="standardContextual"/>
              <w:rPrChange w:id="531"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532"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533"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534" w:author="Kiên Lê Trung" w:date="2024-12-25T12:20:00Z" w16du:dateUtc="2024-12-25T05:20:00Z">
                <w:rPr>
                  <w:noProof/>
                </w:rPr>
              </w:rPrChange>
            </w:rPr>
            <w:instrText>HYPERLINK \l "_Toc186021581"</w:instrText>
          </w:r>
          <w:r w:rsidRPr="00BF0318">
            <w:rPr>
              <w:rStyle w:val="Hyperlink"/>
              <w:rFonts w:ascii="Times New Roman" w:hAnsi="Times New Roman" w:cs="Times New Roman"/>
              <w:noProof/>
              <w:sz w:val="24"/>
              <w:szCs w:val="24"/>
              <w:rPrChange w:id="535"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536"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537"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538" w:author="Kiên Lê Trung" w:date="2024-12-25T12:20:00Z" w16du:dateUtc="2024-12-25T05:20:00Z">
                <w:rPr>
                  <w:rStyle w:val="Hyperlink"/>
                  <w:noProof/>
                </w:rPr>
              </w:rPrChange>
            </w:rPr>
            <w:t>2.1.3     Biểu đồ usecase</w:t>
          </w:r>
          <w:r w:rsidRPr="00BF0318">
            <w:rPr>
              <w:rFonts w:ascii="Times New Roman" w:hAnsi="Times New Roman" w:cs="Times New Roman"/>
              <w:noProof/>
              <w:webHidden/>
              <w:sz w:val="24"/>
              <w:szCs w:val="24"/>
              <w:rPrChange w:id="539"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540"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541" w:author="Kiên Lê Trung" w:date="2024-12-25T12:20:00Z" w16du:dateUtc="2024-12-25T05:20:00Z">
                <w:rPr>
                  <w:noProof/>
                  <w:webHidden/>
                </w:rPr>
              </w:rPrChange>
            </w:rPr>
            <w:instrText xml:space="preserve"> PAGEREF _Toc186021581 \h </w:instrText>
          </w:r>
          <w:r w:rsidRPr="00BF0318">
            <w:rPr>
              <w:rFonts w:ascii="Times New Roman" w:hAnsi="Times New Roman" w:cs="Times New Roman"/>
              <w:noProof/>
              <w:webHidden/>
              <w:sz w:val="24"/>
              <w:szCs w:val="24"/>
              <w:rPrChange w:id="542" w:author="Kiên Lê Trung" w:date="2024-12-25T12:20:00Z" w16du:dateUtc="2024-12-25T05:20:00Z">
                <w:rPr>
                  <w:noProof/>
                  <w:webHidden/>
                </w:rPr>
              </w:rPrChange>
            </w:rPr>
          </w:r>
          <w:r w:rsidRPr="00BF0318">
            <w:rPr>
              <w:rFonts w:ascii="Times New Roman" w:hAnsi="Times New Roman" w:cs="Times New Roman"/>
              <w:noProof/>
              <w:webHidden/>
              <w:sz w:val="24"/>
              <w:szCs w:val="24"/>
              <w:rPrChange w:id="543"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544" w:author="Kiên Lê Trung" w:date="2024-12-25T12:20:00Z" w16du:dateUtc="2024-12-25T05:20:00Z">
                <w:rPr>
                  <w:noProof/>
                  <w:webHidden/>
                </w:rPr>
              </w:rPrChange>
            </w:rPr>
            <w:t>9</w:t>
          </w:r>
          <w:r w:rsidRPr="00BF0318">
            <w:rPr>
              <w:rFonts w:ascii="Times New Roman" w:hAnsi="Times New Roman" w:cs="Times New Roman"/>
              <w:noProof/>
              <w:webHidden/>
              <w:sz w:val="24"/>
              <w:szCs w:val="24"/>
              <w:rPrChange w:id="545"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546" w:author="Kiên Lê Trung" w:date="2024-12-25T12:20:00Z" w16du:dateUtc="2024-12-25T05:20:00Z">
                <w:rPr>
                  <w:rStyle w:val="Hyperlink"/>
                  <w:noProof/>
                </w:rPr>
              </w:rPrChange>
            </w:rPr>
            <w:fldChar w:fldCharType="end"/>
          </w:r>
        </w:p>
        <w:p w14:paraId="2C798388" w14:textId="1FD221BE" w:rsidR="00364182" w:rsidRPr="00BF0318" w:rsidRDefault="00364182">
          <w:pPr>
            <w:pStyle w:val="TOC3"/>
            <w:tabs>
              <w:tab w:val="right" w:leader="dot" w:pos="9019"/>
            </w:tabs>
            <w:rPr>
              <w:rFonts w:ascii="Times New Roman" w:eastAsiaTheme="minorEastAsia" w:hAnsi="Times New Roman" w:cs="Times New Roman"/>
              <w:noProof/>
              <w:kern w:val="2"/>
              <w:sz w:val="24"/>
              <w:szCs w:val="24"/>
              <w:lang w:val="en-US" w:eastAsia="en-US"/>
              <w14:ligatures w14:val="standardContextual"/>
              <w:rPrChange w:id="547"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548"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549"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550" w:author="Kiên Lê Trung" w:date="2024-12-25T12:20:00Z" w16du:dateUtc="2024-12-25T05:20:00Z">
                <w:rPr>
                  <w:noProof/>
                </w:rPr>
              </w:rPrChange>
            </w:rPr>
            <w:instrText>HYPERLINK \l "_Toc186021582"</w:instrText>
          </w:r>
          <w:r w:rsidRPr="00BF0318">
            <w:rPr>
              <w:rStyle w:val="Hyperlink"/>
              <w:rFonts w:ascii="Times New Roman" w:hAnsi="Times New Roman" w:cs="Times New Roman"/>
              <w:noProof/>
              <w:sz w:val="24"/>
              <w:szCs w:val="24"/>
              <w:rPrChange w:id="551"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552"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553"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554" w:author="Kiên Lê Trung" w:date="2024-12-25T12:20:00Z" w16du:dateUtc="2024-12-25T05:20:00Z">
                <w:rPr>
                  <w:rStyle w:val="Hyperlink"/>
                  <w:noProof/>
                </w:rPr>
              </w:rPrChange>
            </w:rPr>
            <w:t>2.1.4 Xây dựng kịch bản</w:t>
          </w:r>
          <w:r w:rsidRPr="00BF0318">
            <w:rPr>
              <w:rFonts w:ascii="Times New Roman" w:hAnsi="Times New Roman" w:cs="Times New Roman"/>
              <w:noProof/>
              <w:webHidden/>
              <w:sz w:val="24"/>
              <w:szCs w:val="24"/>
              <w:rPrChange w:id="555"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556"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557" w:author="Kiên Lê Trung" w:date="2024-12-25T12:20:00Z" w16du:dateUtc="2024-12-25T05:20:00Z">
                <w:rPr>
                  <w:noProof/>
                  <w:webHidden/>
                </w:rPr>
              </w:rPrChange>
            </w:rPr>
            <w:instrText xml:space="preserve"> PAGEREF _Toc186021582 \h </w:instrText>
          </w:r>
          <w:r w:rsidRPr="00BF0318">
            <w:rPr>
              <w:rFonts w:ascii="Times New Roman" w:hAnsi="Times New Roman" w:cs="Times New Roman"/>
              <w:noProof/>
              <w:webHidden/>
              <w:sz w:val="24"/>
              <w:szCs w:val="24"/>
              <w:rPrChange w:id="558" w:author="Kiên Lê Trung" w:date="2024-12-25T12:20:00Z" w16du:dateUtc="2024-12-25T05:20:00Z">
                <w:rPr>
                  <w:noProof/>
                  <w:webHidden/>
                </w:rPr>
              </w:rPrChange>
            </w:rPr>
          </w:r>
          <w:r w:rsidRPr="00BF0318">
            <w:rPr>
              <w:rFonts w:ascii="Times New Roman" w:hAnsi="Times New Roman" w:cs="Times New Roman"/>
              <w:noProof/>
              <w:webHidden/>
              <w:sz w:val="24"/>
              <w:szCs w:val="24"/>
              <w:rPrChange w:id="559"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560" w:author="Kiên Lê Trung" w:date="2024-12-25T12:20:00Z" w16du:dateUtc="2024-12-25T05:20:00Z">
                <w:rPr>
                  <w:noProof/>
                  <w:webHidden/>
                </w:rPr>
              </w:rPrChange>
            </w:rPr>
            <w:t>18</w:t>
          </w:r>
          <w:r w:rsidRPr="00BF0318">
            <w:rPr>
              <w:rFonts w:ascii="Times New Roman" w:hAnsi="Times New Roman" w:cs="Times New Roman"/>
              <w:noProof/>
              <w:webHidden/>
              <w:sz w:val="24"/>
              <w:szCs w:val="24"/>
              <w:rPrChange w:id="561"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562" w:author="Kiên Lê Trung" w:date="2024-12-25T12:20:00Z" w16du:dateUtc="2024-12-25T05:20:00Z">
                <w:rPr>
                  <w:rStyle w:val="Hyperlink"/>
                  <w:noProof/>
                </w:rPr>
              </w:rPrChange>
            </w:rPr>
            <w:fldChar w:fldCharType="end"/>
          </w:r>
        </w:p>
        <w:p w14:paraId="4CB7C535" w14:textId="445888C8" w:rsidR="00364182" w:rsidRPr="00BF0318" w:rsidRDefault="00364182">
          <w:pPr>
            <w:pStyle w:val="TOC3"/>
            <w:tabs>
              <w:tab w:val="right" w:leader="dot" w:pos="9019"/>
            </w:tabs>
            <w:rPr>
              <w:rFonts w:ascii="Times New Roman" w:eastAsiaTheme="minorEastAsia" w:hAnsi="Times New Roman" w:cs="Times New Roman"/>
              <w:noProof/>
              <w:kern w:val="2"/>
              <w:sz w:val="24"/>
              <w:szCs w:val="24"/>
              <w:lang w:val="en-US" w:eastAsia="en-US"/>
              <w14:ligatures w14:val="standardContextual"/>
              <w:rPrChange w:id="563"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564"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565"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566" w:author="Kiên Lê Trung" w:date="2024-12-25T12:20:00Z" w16du:dateUtc="2024-12-25T05:20:00Z">
                <w:rPr>
                  <w:noProof/>
                </w:rPr>
              </w:rPrChange>
            </w:rPr>
            <w:instrText>HYPERLINK \l "_Toc186021583"</w:instrText>
          </w:r>
          <w:r w:rsidRPr="00BF0318">
            <w:rPr>
              <w:rStyle w:val="Hyperlink"/>
              <w:rFonts w:ascii="Times New Roman" w:hAnsi="Times New Roman" w:cs="Times New Roman"/>
              <w:noProof/>
              <w:sz w:val="24"/>
              <w:szCs w:val="24"/>
              <w:rPrChange w:id="567"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568"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569"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570" w:author="Kiên Lê Trung" w:date="2024-12-25T12:20:00Z" w16du:dateUtc="2024-12-25T05:20:00Z">
                <w:rPr>
                  <w:rStyle w:val="Hyperlink"/>
                  <w:noProof/>
                </w:rPr>
              </w:rPrChange>
            </w:rPr>
            <w:t>2.1.5 Xây dựng biểu đồ lớp phân tích</w:t>
          </w:r>
          <w:r w:rsidRPr="00BF0318">
            <w:rPr>
              <w:rFonts w:ascii="Times New Roman" w:hAnsi="Times New Roman" w:cs="Times New Roman"/>
              <w:noProof/>
              <w:webHidden/>
              <w:sz w:val="24"/>
              <w:szCs w:val="24"/>
              <w:rPrChange w:id="571"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572"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573" w:author="Kiên Lê Trung" w:date="2024-12-25T12:20:00Z" w16du:dateUtc="2024-12-25T05:20:00Z">
                <w:rPr>
                  <w:noProof/>
                  <w:webHidden/>
                </w:rPr>
              </w:rPrChange>
            </w:rPr>
            <w:instrText xml:space="preserve"> PAGEREF _Toc186021583 \h </w:instrText>
          </w:r>
          <w:r w:rsidRPr="00BF0318">
            <w:rPr>
              <w:rFonts w:ascii="Times New Roman" w:hAnsi="Times New Roman" w:cs="Times New Roman"/>
              <w:noProof/>
              <w:webHidden/>
              <w:sz w:val="24"/>
              <w:szCs w:val="24"/>
              <w:rPrChange w:id="574" w:author="Kiên Lê Trung" w:date="2024-12-25T12:20:00Z" w16du:dateUtc="2024-12-25T05:20:00Z">
                <w:rPr>
                  <w:noProof/>
                  <w:webHidden/>
                </w:rPr>
              </w:rPrChange>
            </w:rPr>
          </w:r>
          <w:r w:rsidRPr="00BF0318">
            <w:rPr>
              <w:rFonts w:ascii="Times New Roman" w:hAnsi="Times New Roman" w:cs="Times New Roman"/>
              <w:noProof/>
              <w:webHidden/>
              <w:sz w:val="24"/>
              <w:szCs w:val="24"/>
              <w:rPrChange w:id="575"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576" w:author="Kiên Lê Trung" w:date="2024-12-25T12:20:00Z" w16du:dateUtc="2024-12-25T05:20:00Z">
                <w:rPr>
                  <w:noProof/>
                  <w:webHidden/>
                </w:rPr>
              </w:rPrChange>
            </w:rPr>
            <w:t>38</w:t>
          </w:r>
          <w:r w:rsidRPr="00BF0318">
            <w:rPr>
              <w:rFonts w:ascii="Times New Roman" w:hAnsi="Times New Roman" w:cs="Times New Roman"/>
              <w:noProof/>
              <w:webHidden/>
              <w:sz w:val="24"/>
              <w:szCs w:val="24"/>
              <w:rPrChange w:id="577"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578" w:author="Kiên Lê Trung" w:date="2024-12-25T12:20:00Z" w16du:dateUtc="2024-12-25T05:20:00Z">
                <w:rPr>
                  <w:rStyle w:val="Hyperlink"/>
                  <w:noProof/>
                </w:rPr>
              </w:rPrChange>
            </w:rPr>
            <w:fldChar w:fldCharType="end"/>
          </w:r>
        </w:p>
        <w:p w14:paraId="41156310" w14:textId="40B3A090" w:rsidR="00364182" w:rsidRPr="00BF0318" w:rsidRDefault="00364182">
          <w:pPr>
            <w:pStyle w:val="TOC2"/>
            <w:tabs>
              <w:tab w:val="right" w:leader="dot" w:pos="9019"/>
            </w:tabs>
            <w:rPr>
              <w:rFonts w:ascii="Times New Roman" w:eastAsiaTheme="minorEastAsia" w:hAnsi="Times New Roman" w:cs="Times New Roman"/>
              <w:noProof/>
              <w:kern w:val="2"/>
              <w:sz w:val="24"/>
              <w:szCs w:val="24"/>
              <w:lang w:val="en-US" w:eastAsia="en-US"/>
              <w14:ligatures w14:val="standardContextual"/>
              <w:rPrChange w:id="579"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580"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581"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582" w:author="Kiên Lê Trung" w:date="2024-12-25T12:20:00Z" w16du:dateUtc="2024-12-25T05:20:00Z">
                <w:rPr>
                  <w:noProof/>
                </w:rPr>
              </w:rPrChange>
            </w:rPr>
            <w:instrText>HYPERLINK \l "_Toc186021584"</w:instrText>
          </w:r>
          <w:r w:rsidRPr="00BF0318">
            <w:rPr>
              <w:rStyle w:val="Hyperlink"/>
              <w:rFonts w:ascii="Times New Roman" w:hAnsi="Times New Roman" w:cs="Times New Roman"/>
              <w:noProof/>
              <w:sz w:val="24"/>
              <w:szCs w:val="24"/>
              <w:rPrChange w:id="583"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584"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585"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586" w:author="Kiên Lê Trung" w:date="2024-12-25T12:20:00Z" w16du:dateUtc="2024-12-25T05:20:00Z">
                <w:rPr>
                  <w:rStyle w:val="Hyperlink"/>
                  <w:noProof/>
                </w:rPr>
              </w:rPrChange>
            </w:rPr>
            <w:t>2.2 Thiết kế hệ thống</w:t>
          </w:r>
          <w:r w:rsidRPr="00BF0318">
            <w:rPr>
              <w:rFonts w:ascii="Times New Roman" w:hAnsi="Times New Roman" w:cs="Times New Roman"/>
              <w:noProof/>
              <w:webHidden/>
              <w:sz w:val="24"/>
              <w:szCs w:val="24"/>
              <w:rPrChange w:id="587"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588"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589" w:author="Kiên Lê Trung" w:date="2024-12-25T12:20:00Z" w16du:dateUtc="2024-12-25T05:20:00Z">
                <w:rPr>
                  <w:noProof/>
                  <w:webHidden/>
                </w:rPr>
              </w:rPrChange>
            </w:rPr>
            <w:instrText xml:space="preserve"> PAGEREF _Toc186021584 \h </w:instrText>
          </w:r>
          <w:r w:rsidRPr="00BF0318">
            <w:rPr>
              <w:rFonts w:ascii="Times New Roman" w:hAnsi="Times New Roman" w:cs="Times New Roman"/>
              <w:noProof/>
              <w:webHidden/>
              <w:sz w:val="24"/>
              <w:szCs w:val="24"/>
              <w:rPrChange w:id="590" w:author="Kiên Lê Trung" w:date="2024-12-25T12:20:00Z" w16du:dateUtc="2024-12-25T05:20:00Z">
                <w:rPr>
                  <w:noProof/>
                  <w:webHidden/>
                </w:rPr>
              </w:rPrChange>
            </w:rPr>
          </w:r>
          <w:r w:rsidRPr="00BF0318">
            <w:rPr>
              <w:rFonts w:ascii="Times New Roman" w:hAnsi="Times New Roman" w:cs="Times New Roman"/>
              <w:noProof/>
              <w:webHidden/>
              <w:sz w:val="24"/>
              <w:szCs w:val="24"/>
              <w:rPrChange w:id="591"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592" w:author="Kiên Lê Trung" w:date="2024-12-25T12:20:00Z" w16du:dateUtc="2024-12-25T05:20:00Z">
                <w:rPr>
                  <w:noProof/>
                  <w:webHidden/>
                </w:rPr>
              </w:rPrChange>
            </w:rPr>
            <w:t>39</w:t>
          </w:r>
          <w:r w:rsidRPr="00BF0318">
            <w:rPr>
              <w:rFonts w:ascii="Times New Roman" w:hAnsi="Times New Roman" w:cs="Times New Roman"/>
              <w:noProof/>
              <w:webHidden/>
              <w:sz w:val="24"/>
              <w:szCs w:val="24"/>
              <w:rPrChange w:id="593"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594" w:author="Kiên Lê Trung" w:date="2024-12-25T12:20:00Z" w16du:dateUtc="2024-12-25T05:20:00Z">
                <w:rPr>
                  <w:rStyle w:val="Hyperlink"/>
                  <w:noProof/>
                </w:rPr>
              </w:rPrChange>
            </w:rPr>
            <w:fldChar w:fldCharType="end"/>
          </w:r>
        </w:p>
        <w:p w14:paraId="6C862A5C" w14:textId="19321E60" w:rsidR="00364182" w:rsidRPr="00BF0318" w:rsidRDefault="00364182">
          <w:pPr>
            <w:pStyle w:val="TOC3"/>
            <w:tabs>
              <w:tab w:val="right" w:leader="dot" w:pos="9019"/>
            </w:tabs>
            <w:rPr>
              <w:rFonts w:ascii="Times New Roman" w:eastAsiaTheme="minorEastAsia" w:hAnsi="Times New Roman" w:cs="Times New Roman"/>
              <w:noProof/>
              <w:kern w:val="2"/>
              <w:sz w:val="24"/>
              <w:szCs w:val="24"/>
              <w:lang w:val="en-US" w:eastAsia="en-US"/>
              <w14:ligatures w14:val="standardContextual"/>
              <w:rPrChange w:id="595"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596"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597"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598" w:author="Kiên Lê Trung" w:date="2024-12-25T12:20:00Z" w16du:dateUtc="2024-12-25T05:20:00Z">
                <w:rPr>
                  <w:noProof/>
                </w:rPr>
              </w:rPrChange>
            </w:rPr>
            <w:instrText>HYPERLINK \l "_Toc186021585"</w:instrText>
          </w:r>
          <w:r w:rsidRPr="00BF0318">
            <w:rPr>
              <w:rStyle w:val="Hyperlink"/>
              <w:rFonts w:ascii="Times New Roman" w:hAnsi="Times New Roman" w:cs="Times New Roman"/>
              <w:noProof/>
              <w:sz w:val="24"/>
              <w:szCs w:val="24"/>
              <w:rPrChange w:id="599"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600"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601"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602" w:author="Kiên Lê Trung" w:date="2024-12-25T12:20:00Z" w16du:dateUtc="2024-12-25T05:20:00Z">
                <w:rPr>
                  <w:rStyle w:val="Hyperlink"/>
                  <w:noProof/>
                </w:rPr>
              </w:rPrChange>
            </w:rPr>
            <w:t>2.2.1 Thiết kế các mô hình thông tin tuần tự của hệ thống</w:t>
          </w:r>
          <w:r w:rsidRPr="00BF0318">
            <w:rPr>
              <w:rFonts w:ascii="Times New Roman" w:hAnsi="Times New Roman" w:cs="Times New Roman"/>
              <w:noProof/>
              <w:webHidden/>
              <w:sz w:val="24"/>
              <w:szCs w:val="24"/>
              <w:rPrChange w:id="603"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604"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605" w:author="Kiên Lê Trung" w:date="2024-12-25T12:20:00Z" w16du:dateUtc="2024-12-25T05:20:00Z">
                <w:rPr>
                  <w:noProof/>
                  <w:webHidden/>
                </w:rPr>
              </w:rPrChange>
            </w:rPr>
            <w:instrText xml:space="preserve"> PAGEREF _Toc186021585 \h </w:instrText>
          </w:r>
          <w:r w:rsidRPr="00BF0318">
            <w:rPr>
              <w:rFonts w:ascii="Times New Roman" w:hAnsi="Times New Roman" w:cs="Times New Roman"/>
              <w:noProof/>
              <w:webHidden/>
              <w:sz w:val="24"/>
              <w:szCs w:val="24"/>
              <w:rPrChange w:id="606" w:author="Kiên Lê Trung" w:date="2024-12-25T12:20:00Z" w16du:dateUtc="2024-12-25T05:20:00Z">
                <w:rPr>
                  <w:noProof/>
                  <w:webHidden/>
                </w:rPr>
              </w:rPrChange>
            </w:rPr>
          </w:r>
          <w:r w:rsidRPr="00BF0318">
            <w:rPr>
              <w:rFonts w:ascii="Times New Roman" w:hAnsi="Times New Roman" w:cs="Times New Roman"/>
              <w:noProof/>
              <w:webHidden/>
              <w:sz w:val="24"/>
              <w:szCs w:val="24"/>
              <w:rPrChange w:id="607"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608" w:author="Kiên Lê Trung" w:date="2024-12-25T12:20:00Z" w16du:dateUtc="2024-12-25T05:20:00Z">
                <w:rPr>
                  <w:noProof/>
                  <w:webHidden/>
                </w:rPr>
              </w:rPrChange>
            </w:rPr>
            <w:t>39</w:t>
          </w:r>
          <w:r w:rsidRPr="00BF0318">
            <w:rPr>
              <w:rFonts w:ascii="Times New Roman" w:hAnsi="Times New Roman" w:cs="Times New Roman"/>
              <w:noProof/>
              <w:webHidden/>
              <w:sz w:val="24"/>
              <w:szCs w:val="24"/>
              <w:rPrChange w:id="609"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610" w:author="Kiên Lê Trung" w:date="2024-12-25T12:20:00Z" w16du:dateUtc="2024-12-25T05:20:00Z">
                <w:rPr>
                  <w:rStyle w:val="Hyperlink"/>
                  <w:noProof/>
                </w:rPr>
              </w:rPrChange>
            </w:rPr>
            <w:fldChar w:fldCharType="end"/>
          </w:r>
        </w:p>
        <w:p w14:paraId="72140B8C" w14:textId="448BD5DF" w:rsidR="00364182" w:rsidRPr="00BF0318" w:rsidRDefault="00364182">
          <w:pPr>
            <w:pStyle w:val="TOC3"/>
            <w:tabs>
              <w:tab w:val="right" w:leader="dot" w:pos="9019"/>
            </w:tabs>
            <w:rPr>
              <w:rFonts w:ascii="Times New Roman" w:eastAsiaTheme="minorEastAsia" w:hAnsi="Times New Roman" w:cs="Times New Roman"/>
              <w:noProof/>
              <w:kern w:val="2"/>
              <w:sz w:val="24"/>
              <w:szCs w:val="24"/>
              <w:lang w:val="en-US" w:eastAsia="en-US"/>
              <w14:ligatures w14:val="standardContextual"/>
              <w:rPrChange w:id="611"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612"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613"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614" w:author="Kiên Lê Trung" w:date="2024-12-25T12:20:00Z" w16du:dateUtc="2024-12-25T05:20:00Z">
                <w:rPr>
                  <w:noProof/>
                </w:rPr>
              </w:rPrChange>
            </w:rPr>
            <w:instrText>HYPERLINK \l "_Toc186021586"</w:instrText>
          </w:r>
          <w:r w:rsidRPr="00BF0318">
            <w:rPr>
              <w:rStyle w:val="Hyperlink"/>
              <w:rFonts w:ascii="Times New Roman" w:hAnsi="Times New Roman" w:cs="Times New Roman"/>
              <w:noProof/>
              <w:sz w:val="24"/>
              <w:szCs w:val="24"/>
              <w:rPrChange w:id="615"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616"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617"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618" w:author="Kiên Lê Trung" w:date="2024-12-25T12:20:00Z" w16du:dateUtc="2024-12-25T05:20:00Z">
                <w:rPr>
                  <w:rStyle w:val="Hyperlink"/>
                  <w:noProof/>
                </w:rPr>
              </w:rPrChange>
            </w:rPr>
            <w:t>2.2.2 Biểu đồ lớp thiết kế</w:t>
          </w:r>
          <w:r w:rsidRPr="00BF0318">
            <w:rPr>
              <w:rFonts w:ascii="Times New Roman" w:hAnsi="Times New Roman" w:cs="Times New Roman"/>
              <w:noProof/>
              <w:webHidden/>
              <w:sz w:val="24"/>
              <w:szCs w:val="24"/>
              <w:rPrChange w:id="619"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620"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621" w:author="Kiên Lê Trung" w:date="2024-12-25T12:20:00Z" w16du:dateUtc="2024-12-25T05:20:00Z">
                <w:rPr>
                  <w:noProof/>
                  <w:webHidden/>
                </w:rPr>
              </w:rPrChange>
            </w:rPr>
            <w:instrText xml:space="preserve"> PAGEREF _Toc186021586 \h </w:instrText>
          </w:r>
          <w:r w:rsidRPr="00BF0318">
            <w:rPr>
              <w:rFonts w:ascii="Times New Roman" w:hAnsi="Times New Roman" w:cs="Times New Roman"/>
              <w:noProof/>
              <w:webHidden/>
              <w:sz w:val="24"/>
              <w:szCs w:val="24"/>
              <w:rPrChange w:id="622" w:author="Kiên Lê Trung" w:date="2024-12-25T12:20:00Z" w16du:dateUtc="2024-12-25T05:20:00Z">
                <w:rPr>
                  <w:noProof/>
                  <w:webHidden/>
                </w:rPr>
              </w:rPrChange>
            </w:rPr>
          </w:r>
          <w:r w:rsidRPr="00BF0318">
            <w:rPr>
              <w:rFonts w:ascii="Times New Roman" w:hAnsi="Times New Roman" w:cs="Times New Roman"/>
              <w:noProof/>
              <w:webHidden/>
              <w:sz w:val="24"/>
              <w:szCs w:val="24"/>
              <w:rPrChange w:id="623"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624" w:author="Kiên Lê Trung" w:date="2024-12-25T12:20:00Z" w16du:dateUtc="2024-12-25T05:20:00Z">
                <w:rPr>
                  <w:noProof/>
                  <w:webHidden/>
                </w:rPr>
              </w:rPrChange>
            </w:rPr>
            <w:t>52</w:t>
          </w:r>
          <w:r w:rsidRPr="00BF0318">
            <w:rPr>
              <w:rFonts w:ascii="Times New Roman" w:hAnsi="Times New Roman" w:cs="Times New Roman"/>
              <w:noProof/>
              <w:webHidden/>
              <w:sz w:val="24"/>
              <w:szCs w:val="24"/>
              <w:rPrChange w:id="625"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626" w:author="Kiên Lê Trung" w:date="2024-12-25T12:20:00Z" w16du:dateUtc="2024-12-25T05:20:00Z">
                <w:rPr>
                  <w:rStyle w:val="Hyperlink"/>
                  <w:noProof/>
                </w:rPr>
              </w:rPrChange>
            </w:rPr>
            <w:fldChar w:fldCharType="end"/>
          </w:r>
        </w:p>
        <w:p w14:paraId="060BEB14" w14:textId="033957A2" w:rsidR="00364182" w:rsidRPr="00BF0318" w:rsidRDefault="00364182">
          <w:pPr>
            <w:pStyle w:val="TOC3"/>
            <w:tabs>
              <w:tab w:val="right" w:leader="dot" w:pos="9019"/>
            </w:tabs>
            <w:rPr>
              <w:rFonts w:ascii="Times New Roman" w:eastAsiaTheme="minorEastAsia" w:hAnsi="Times New Roman" w:cs="Times New Roman"/>
              <w:noProof/>
              <w:kern w:val="2"/>
              <w:sz w:val="24"/>
              <w:szCs w:val="24"/>
              <w:lang w:val="en-US" w:eastAsia="en-US"/>
              <w14:ligatures w14:val="standardContextual"/>
              <w:rPrChange w:id="627"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628"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629"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630" w:author="Kiên Lê Trung" w:date="2024-12-25T12:20:00Z" w16du:dateUtc="2024-12-25T05:20:00Z">
                <w:rPr>
                  <w:noProof/>
                </w:rPr>
              </w:rPrChange>
            </w:rPr>
            <w:instrText>HYPERLINK \l "_Toc186021587"</w:instrText>
          </w:r>
          <w:r w:rsidRPr="00BF0318">
            <w:rPr>
              <w:rStyle w:val="Hyperlink"/>
              <w:rFonts w:ascii="Times New Roman" w:hAnsi="Times New Roman" w:cs="Times New Roman"/>
              <w:noProof/>
              <w:sz w:val="24"/>
              <w:szCs w:val="24"/>
              <w:rPrChange w:id="631"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632"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633"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634" w:author="Kiên Lê Trung" w:date="2024-12-25T12:20:00Z" w16du:dateUtc="2024-12-25T05:20:00Z">
                <w:rPr>
                  <w:rStyle w:val="Hyperlink"/>
                  <w:noProof/>
                </w:rPr>
              </w:rPrChange>
            </w:rPr>
            <w:t>2.2.3 Thiết kế cơ sở dữ liệu</w:t>
          </w:r>
          <w:r w:rsidRPr="00BF0318">
            <w:rPr>
              <w:rFonts w:ascii="Times New Roman" w:hAnsi="Times New Roman" w:cs="Times New Roman"/>
              <w:noProof/>
              <w:webHidden/>
              <w:sz w:val="24"/>
              <w:szCs w:val="24"/>
              <w:rPrChange w:id="635"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636"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637" w:author="Kiên Lê Trung" w:date="2024-12-25T12:20:00Z" w16du:dateUtc="2024-12-25T05:20:00Z">
                <w:rPr>
                  <w:noProof/>
                  <w:webHidden/>
                </w:rPr>
              </w:rPrChange>
            </w:rPr>
            <w:instrText xml:space="preserve"> PAGEREF _Toc186021587 \h </w:instrText>
          </w:r>
          <w:r w:rsidRPr="00BF0318">
            <w:rPr>
              <w:rFonts w:ascii="Times New Roman" w:hAnsi="Times New Roman" w:cs="Times New Roman"/>
              <w:noProof/>
              <w:webHidden/>
              <w:sz w:val="24"/>
              <w:szCs w:val="24"/>
              <w:rPrChange w:id="638" w:author="Kiên Lê Trung" w:date="2024-12-25T12:20:00Z" w16du:dateUtc="2024-12-25T05:20:00Z">
                <w:rPr>
                  <w:noProof/>
                  <w:webHidden/>
                </w:rPr>
              </w:rPrChange>
            </w:rPr>
          </w:r>
          <w:r w:rsidRPr="00BF0318">
            <w:rPr>
              <w:rFonts w:ascii="Times New Roman" w:hAnsi="Times New Roman" w:cs="Times New Roman"/>
              <w:noProof/>
              <w:webHidden/>
              <w:sz w:val="24"/>
              <w:szCs w:val="24"/>
              <w:rPrChange w:id="639"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640" w:author="Kiên Lê Trung" w:date="2024-12-25T12:20:00Z" w16du:dateUtc="2024-12-25T05:20:00Z">
                <w:rPr>
                  <w:noProof/>
                  <w:webHidden/>
                </w:rPr>
              </w:rPrChange>
            </w:rPr>
            <w:t>53</w:t>
          </w:r>
          <w:r w:rsidRPr="00BF0318">
            <w:rPr>
              <w:rFonts w:ascii="Times New Roman" w:hAnsi="Times New Roman" w:cs="Times New Roman"/>
              <w:noProof/>
              <w:webHidden/>
              <w:sz w:val="24"/>
              <w:szCs w:val="24"/>
              <w:rPrChange w:id="641"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642" w:author="Kiên Lê Trung" w:date="2024-12-25T12:20:00Z" w16du:dateUtc="2024-12-25T05:20:00Z">
                <w:rPr>
                  <w:rStyle w:val="Hyperlink"/>
                  <w:noProof/>
                </w:rPr>
              </w:rPrChange>
            </w:rPr>
            <w:fldChar w:fldCharType="end"/>
          </w:r>
        </w:p>
        <w:p w14:paraId="1246236D" w14:textId="3EDEB4C2" w:rsidR="00364182" w:rsidRPr="00BF0318" w:rsidRDefault="00364182">
          <w:pPr>
            <w:pStyle w:val="TOC2"/>
            <w:tabs>
              <w:tab w:val="right" w:leader="dot" w:pos="9019"/>
            </w:tabs>
            <w:rPr>
              <w:rFonts w:ascii="Times New Roman" w:eastAsiaTheme="minorEastAsia" w:hAnsi="Times New Roman" w:cs="Times New Roman"/>
              <w:noProof/>
              <w:kern w:val="2"/>
              <w:sz w:val="24"/>
              <w:szCs w:val="24"/>
              <w:lang w:val="en-US" w:eastAsia="en-US"/>
              <w14:ligatures w14:val="standardContextual"/>
              <w:rPrChange w:id="643"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644"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645"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646" w:author="Kiên Lê Trung" w:date="2024-12-25T12:20:00Z" w16du:dateUtc="2024-12-25T05:20:00Z">
                <w:rPr>
                  <w:noProof/>
                </w:rPr>
              </w:rPrChange>
            </w:rPr>
            <w:instrText>HYPERLINK \l "_Toc186021588"</w:instrText>
          </w:r>
          <w:r w:rsidRPr="00BF0318">
            <w:rPr>
              <w:rStyle w:val="Hyperlink"/>
              <w:rFonts w:ascii="Times New Roman" w:hAnsi="Times New Roman" w:cs="Times New Roman"/>
              <w:noProof/>
              <w:sz w:val="24"/>
              <w:szCs w:val="24"/>
              <w:rPrChange w:id="647"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648"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649"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650" w:author="Kiên Lê Trung" w:date="2024-12-25T12:20:00Z" w16du:dateUtc="2024-12-25T05:20:00Z">
                <w:rPr>
                  <w:rStyle w:val="Hyperlink"/>
                  <w:noProof/>
                </w:rPr>
              </w:rPrChange>
            </w:rPr>
            <w:t>2.3 Kết luận chương</w:t>
          </w:r>
          <w:r w:rsidRPr="00BF0318">
            <w:rPr>
              <w:rFonts w:ascii="Times New Roman" w:hAnsi="Times New Roman" w:cs="Times New Roman"/>
              <w:noProof/>
              <w:webHidden/>
              <w:sz w:val="24"/>
              <w:szCs w:val="24"/>
              <w:rPrChange w:id="651"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652"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653" w:author="Kiên Lê Trung" w:date="2024-12-25T12:20:00Z" w16du:dateUtc="2024-12-25T05:20:00Z">
                <w:rPr>
                  <w:noProof/>
                  <w:webHidden/>
                </w:rPr>
              </w:rPrChange>
            </w:rPr>
            <w:instrText xml:space="preserve"> PAGEREF _Toc186021588 \h </w:instrText>
          </w:r>
          <w:r w:rsidRPr="00BF0318">
            <w:rPr>
              <w:rFonts w:ascii="Times New Roman" w:hAnsi="Times New Roman" w:cs="Times New Roman"/>
              <w:noProof/>
              <w:webHidden/>
              <w:sz w:val="24"/>
              <w:szCs w:val="24"/>
              <w:rPrChange w:id="654" w:author="Kiên Lê Trung" w:date="2024-12-25T12:20:00Z" w16du:dateUtc="2024-12-25T05:20:00Z">
                <w:rPr>
                  <w:noProof/>
                  <w:webHidden/>
                </w:rPr>
              </w:rPrChange>
            </w:rPr>
          </w:r>
          <w:r w:rsidRPr="00BF0318">
            <w:rPr>
              <w:rFonts w:ascii="Times New Roman" w:hAnsi="Times New Roman" w:cs="Times New Roman"/>
              <w:noProof/>
              <w:webHidden/>
              <w:sz w:val="24"/>
              <w:szCs w:val="24"/>
              <w:rPrChange w:id="655"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656" w:author="Kiên Lê Trung" w:date="2024-12-25T12:20:00Z" w16du:dateUtc="2024-12-25T05:20:00Z">
                <w:rPr>
                  <w:noProof/>
                  <w:webHidden/>
                </w:rPr>
              </w:rPrChange>
            </w:rPr>
            <w:t>53</w:t>
          </w:r>
          <w:r w:rsidRPr="00BF0318">
            <w:rPr>
              <w:rFonts w:ascii="Times New Roman" w:hAnsi="Times New Roman" w:cs="Times New Roman"/>
              <w:noProof/>
              <w:webHidden/>
              <w:sz w:val="24"/>
              <w:szCs w:val="24"/>
              <w:rPrChange w:id="657"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658" w:author="Kiên Lê Trung" w:date="2024-12-25T12:20:00Z" w16du:dateUtc="2024-12-25T05:20:00Z">
                <w:rPr>
                  <w:rStyle w:val="Hyperlink"/>
                  <w:noProof/>
                </w:rPr>
              </w:rPrChange>
            </w:rPr>
            <w:fldChar w:fldCharType="end"/>
          </w:r>
        </w:p>
        <w:p w14:paraId="27C9D92D" w14:textId="410B7D45" w:rsidR="00364182" w:rsidRPr="00BF0318" w:rsidRDefault="00364182">
          <w:pPr>
            <w:pStyle w:val="TOC1"/>
            <w:tabs>
              <w:tab w:val="left" w:pos="440"/>
              <w:tab w:val="right" w:leader="dot" w:pos="9019"/>
            </w:tabs>
            <w:rPr>
              <w:rFonts w:ascii="Times New Roman" w:eastAsiaTheme="minorEastAsia" w:hAnsi="Times New Roman" w:cs="Times New Roman"/>
              <w:noProof/>
              <w:kern w:val="2"/>
              <w:sz w:val="24"/>
              <w:szCs w:val="24"/>
              <w:lang w:val="en-US" w:eastAsia="en-US"/>
              <w14:ligatures w14:val="standardContextual"/>
              <w:rPrChange w:id="659"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660"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661"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662" w:author="Kiên Lê Trung" w:date="2024-12-25T12:20:00Z" w16du:dateUtc="2024-12-25T05:20:00Z">
                <w:rPr>
                  <w:noProof/>
                </w:rPr>
              </w:rPrChange>
            </w:rPr>
            <w:instrText>HYPERLINK \l "_Toc186021589"</w:instrText>
          </w:r>
          <w:r w:rsidRPr="00BF0318">
            <w:rPr>
              <w:rStyle w:val="Hyperlink"/>
              <w:rFonts w:ascii="Times New Roman" w:hAnsi="Times New Roman" w:cs="Times New Roman"/>
              <w:noProof/>
              <w:sz w:val="24"/>
              <w:szCs w:val="24"/>
              <w:rPrChange w:id="663"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664"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665" w:author="Kiên Lê Trung" w:date="2024-12-25T12:20:00Z" w16du:dateUtc="2024-12-25T05:20:00Z">
                <w:rPr>
                  <w:rStyle w:val="Hyperlink"/>
                  <w:noProof/>
                </w:rPr>
              </w:rPrChange>
            </w:rPr>
            <w:fldChar w:fldCharType="separate"/>
          </w:r>
          <w:del w:id="666" w:author="Kiên Lê Trung" w:date="2024-12-25T12:20:00Z" w16du:dateUtc="2024-12-25T05:20:00Z">
            <w:r w:rsidRPr="00BF0318" w:rsidDel="00BF0318">
              <w:rPr>
                <w:rStyle w:val="Hyperlink"/>
                <w:rFonts w:ascii="Times New Roman" w:hAnsi="Times New Roman" w:cs="Times New Roman"/>
                <w:noProof/>
                <w:sz w:val="24"/>
                <w:szCs w:val="24"/>
                <w:rPrChange w:id="667" w:author="Kiên Lê Trung" w:date="2024-12-25T12:20:00Z" w16du:dateUtc="2024-12-25T05:20:00Z">
                  <w:rPr>
                    <w:rStyle w:val="Hyperlink"/>
                    <w:noProof/>
                  </w:rPr>
                </w:rPrChange>
              </w:rPr>
              <w:delText>3.</w:delText>
            </w:r>
            <w:r w:rsidRPr="00BF0318" w:rsidDel="00BF0318">
              <w:rPr>
                <w:rFonts w:ascii="Times New Roman" w:eastAsiaTheme="minorEastAsia" w:hAnsi="Times New Roman" w:cs="Times New Roman"/>
                <w:noProof/>
                <w:kern w:val="2"/>
                <w:sz w:val="24"/>
                <w:szCs w:val="24"/>
                <w:lang w:val="en-US" w:eastAsia="en-US"/>
                <w14:ligatures w14:val="standardContextual"/>
                <w:rPrChange w:id="668"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tab/>
            </w:r>
          </w:del>
          <w:r w:rsidRPr="00BF0318">
            <w:rPr>
              <w:rStyle w:val="Hyperlink"/>
              <w:rFonts w:ascii="Times New Roman" w:hAnsi="Times New Roman" w:cs="Times New Roman"/>
              <w:noProof/>
              <w:sz w:val="24"/>
              <w:szCs w:val="24"/>
              <w:rPrChange w:id="669" w:author="Kiên Lê Trung" w:date="2024-12-25T12:20:00Z" w16du:dateUtc="2024-12-25T05:20:00Z">
                <w:rPr>
                  <w:rStyle w:val="Hyperlink"/>
                  <w:noProof/>
                </w:rPr>
              </w:rPrChange>
            </w:rPr>
            <w:t>CHƯƠNG 3: CÀI ĐẶT VÀ THỬ NGHIỆM HỆ THỐNG</w:t>
          </w:r>
          <w:r w:rsidRPr="00BF0318">
            <w:rPr>
              <w:rFonts w:ascii="Times New Roman" w:hAnsi="Times New Roman" w:cs="Times New Roman"/>
              <w:noProof/>
              <w:webHidden/>
              <w:sz w:val="24"/>
              <w:szCs w:val="24"/>
              <w:rPrChange w:id="670"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671"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672" w:author="Kiên Lê Trung" w:date="2024-12-25T12:20:00Z" w16du:dateUtc="2024-12-25T05:20:00Z">
                <w:rPr>
                  <w:noProof/>
                  <w:webHidden/>
                </w:rPr>
              </w:rPrChange>
            </w:rPr>
            <w:instrText xml:space="preserve"> PAGEREF _Toc186021589 \h </w:instrText>
          </w:r>
          <w:r w:rsidRPr="00BF0318">
            <w:rPr>
              <w:rFonts w:ascii="Times New Roman" w:hAnsi="Times New Roman" w:cs="Times New Roman"/>
              <w:noProof/>
              <w:webHidden/>
              <w:sz w:val="24"/>
              <w:szCs w:val="24"/>
              <w:rPrChange w:id="673" w:author="Kiên Lê Trung" w:date="2024-12-25T12:20:00Z" w16du:dateUtc="2024-12-25T05:20:00Z">
                <w:rPr>
                  <w:noProof/>
                  <w:webHidden/>
                </w:rPr>
              </w:rPrChange>
            </w:rPr>
          </w:r>
          <w:r w:rsidRPr="00BF0318">
            <w:rPr>
              <w:rFonts w:ascii="Times New Roman" w:hAnsi="Times New Roman" w:cs="Times New Roman"/>
              <w:noProof/>
              <w:webHidden/>
              <w:sz w:val="24"/>
              <w:szCs w:val="24"/>
              <w:rPrChange w:id="674"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675" w:author="Kiên Lê Trung" w:date="2024-12-25T12:20:00Z" w16du:dateUtc="2024-12-25T05:20:00Z">
                <w:rPr>
                  <w:noProof/>
                  <w:webHidden/>
                </w:rPr>
              </w:rPrChange>
            </w:rPr>
            <w:t>53</w:t>
          </w:r>
          <w:r w:rsidRPr="00BF0318">
            <w:rPr>
              <w:rFonts w:ascii="Times New Roman" w:hAnsi="Times New Roman" w:cs="Times New Roman"/>
              <w:noProof/>
              <w:webHidden/>
              <w:sz w:val="24"/>
              <w:szCs w:val="24"/>
              <w:rPrChange w:id="676"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677" w:author="Kiên Lê Trung" w:date="2024-12-25T12:20:00Z" w16du:dateUtc="2024-12-25T05:20:00Z">
                <w:rPr>
                  <w:rStyle w:val="Hyperlink"/>
                  <w:noProof/>
                </w:rPr>
              </w:rPrChange>
            </w:rPr>
            <w:fldChar w:fldCharType="end"/>
          </w:r>
        </w:p>
        <w:p w14:paraId="059D5F41" w14:textId="01AE3B4D" w:rsidR="00364182" w:rsidRPr="00BF0318" w:rsidRDefault="00364182">
          <w:pPr>
            <w:pStyle w:val="TOC2"/>
            <w:tabs>
              <w:tab w:val="right" w:leader="dot" w:pos="9019"/>
            </w:tabs>
            <w:rPr>
              <w:rFonts w:ascii="Times New Roman" w:eastAsiaTheme="minorEastAsia" w:hAnsi="Times New Roman" w:cs="Times New Roman"/>
              <w:noProof/>
              <w:kern w:val="2"/>
              <w:sz w:val="24"/>
              <w:szCs w:val="24"/>
              <w:lang w:val="en-US" w:eastAsia="en-US"/>
              <w14:ligatures w14:val="standardContextual"/>
              <w:rPrChange w:id="678"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679"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680"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681" w:author="Kiên Lê Trung" w:date="2024-12-25T12:20:00Z" w16du:dateUtc="2024-12-25T05:20:00Z">
                <w:rPr>
                  <w:noProof/>
                </w:rPr>
              </w:rPrChange>
            </w:rPr>
            <w:instrText>HYPERLINK \l "_Toc186021590"</w:instrText>
          </w:r>
          <w:r w:rsidRPr="00BF0318">
            <w:rPr>
              <w:rStyle w:val="Hyperlink"/>
              <w:rFonts w:ascii="Times New Roman" w:hAnsi="Times New Roman" w:cs="Times New Roman"/>
              <w:noProof/>
              <w:sz w:val="24"/>
              <w:szCs w:val="24"/>
              <w:rPrChange w:id="682"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683"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684"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685" w:author="Kiên Lê Trung" w:date="2024-12-25T12:20:00Z" w16du:dateUtc="2024-12-25T05:20:00Z">
                <w:rPr>
                  <w:rStyle w:val="Hyperlink"/>
                  <w:noProof/>
                </w:rPr>
              </w:rPrChange>
            </w:rPr>
            <w:t>3.1 Kiến trúc hệ thống</w:t>
          </w:r>
          <w:r w:rsidRPr="00BF0318">
            <w:rPr>
              <w:rFonts w:ascii="Times New Roman" w:hAnsi="Times New Roman" w:cs="Times New Roman"/>
              <w:noProof/>
              <w:webHidden/>
              <w:sz w:val="24"/>
              <w:szCs w:val="24"/>
              <w:rPrChange w:id="686"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687"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688" w:author="Kiên Lê Trung" w:date="2024-12-25T12:20:00Z" w16du:dateUtc="2024-12-25T05:20:00Z">
                <w:rPr>
                  <w:noProof/>
                  <w:webHidden/>
                </w:rPr>
              </w:rPrChange>
            </w:rPr>
            <w:instrText xml:space="preserve"> PAGEREF _Toc186021590 \h </w:instrText>
          </w:r>
          <w:r w:rsidRPr="00BF0318">
            <w:rPr>
              <w:rFonts w:ascii="Times New Roman" w:hAnsi="Times New Roman" w:cs="Times New Roman"/>
              <w:noProof/>
              <w:webHidden/>
              <w:sz w:val="24"/>
              <w:szCs w:val="24"/>
              <w:rPrChange w:id="689" w:author="Kiên Lê Trung" w:date="2024-12-25T12:20:00Z" w16du:dateUtc="2024-12-25T05:20:00Z">
                <w:rPr>
                  <w:noProof/>
                  <w:webHidden/>
                </w:rPr>
              </w:rPrChange>
            </w:rPr>
          </w:r>
          <w:r w:rsidRPr="00BF0318">
            <w:rPr>
              <w:rFonts w:ascii="Times New Roman" w:hAnsi="Times New Roman" w:cs="Times New Roman"/>
              <w:noProof/>
              <w:webHidden/>
              <w:sz w:val="24"/>
              <w:szCs w:val="24"/>
              <w:rPrChange w:id="690"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691" w:author="Kiên Lê Trung" w:date="2024-12-25T12:20:00Z" w16du:dateUtc="2024-12-25T05:20:00Z">
                <w:rPr>
                  <w:noProof/>
                  <w:webHidden/>
                </w:rPr>
              </w:rPrChange>
            </w:rPr>
            <w:t>53</w:t>
          </w:r>
          <w:r w:rsidRPr="00BF0318">
            <w:rPr>
              <w:rFonts w:ascii="Times New Roman" w:hAnsi="Times New Roman" w:cs="Times New Roman"/>
              <w:noProof/>
              <w:webHidden/>
              <w:sz w:val="24"/>
              <w:szCs w:val="24"/>
              <w:rPrChange w:id="692"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693" w:author="Kiên Lê Trung" w:date="2024-12-25T12:20:00Z" w16du:dateUtc="2024-12-25T05:20:00Z">
                <w:rPr>
                  <w:rStyle w:val="Hyperlink"/>
                  <w:noProof/>
                </w:rPr>
              </w:rPrChange>
            </w:rPr>
            <w:fldChar w:fldCharType="end"/>
          </w:r>
        </w:p>
        <w:p w14:paraId="015BF42B" w14:textId="40C26FF9" w:rsidR="00364182" w:rsidRPr="00BF0318" w:rsidRDefault="00364182">
          <w:pPr>
            <w:pStyle w:val="TOC2"/>
            <w:tabs>
              <w:tab w:val="right" w:leader="dot" w:pos="9019"/>
            </w:tabs>
            <w:rPr>
              <w:rFonts w:ascii="Times New Roman" w:eastAsiaTheme="minorEastAsia" w:hAnsi="Times New Roman" w:cs="Times New Roman"/>
              <w:noProof/>
              <w:kern w:val="2"/>
              <w:sz w:val="24"/>
              <w:szCs w:val="24"/>
              <w:lang w:val="en-US" w:eastAsia="en-US"/>
              <w14:ligatures w14:val="standardContextual"/>
              <w:rPrChange w:id="694"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695"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696"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697" w:author="Kiên Lê Trung" w:date="2024-12-25T12:20:00Z" w16du:dateUtc="2024-12-25T05:20:00Z">
                <w:rPr>
                  <w:noProof/>
                </w:rPr>
              </w:rPrChange>
            </w:rPr>
            <w:instrText>HYPERLINK \l "_Toc186021591"</w:instrText>
          </w:r>
          <w:r w:rsidRPr="00BF0318">
            <w:rPr>
              <w:rStyle w:val="Hyperlink"/>
              <w:rFonts w:ascii="Times New Roman" w:hAnsi="Times New Roman" w:cs="Times New Roman"/>
              <w:noProof/>
              <w:sz w:val="24"/>
              <w:szCs w:val="24"/>
              <w:rPrChange w:id="698"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699"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700"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701" w:author="Kiên Lê Trung" w:date="2024-12-25T12:20:00Z" w16du:dateUtc="2024-12-25T05:20:00Z">
                <w:rPr>
                  <w:rStyle w:val="Hyperlink"/>
                  <w:noProof/>
                </w:rPr>
              </w:rPrChange>
            </w:rPr>
            <w:t>3.2 Một số hình ảnh về giao diện hệ thống</w:t>
          </w:r>
          <w:r w:rsidRPr="00BF0318">
            <w:rPr>
              <w:rFonts w:ascii="Times New Roman" w:hAnsi="Times New Roman" w:cs="Times New Roman"/>
              <w:noProof/>
              <w:webHidden/>
              <w:sz w:val="24"/>
              <w:szCs w:val="24"/>
              <w:rPrChange w:id="702"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703"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704" w:author="Kiên Lê Trung" w:date="2024-12-25T12:20:00Z" w16du:dateUtc="2024-12-25T05:20:00Z">
                <w:rPr>
                  <w:noProof/>
                  <w:webHidden/>
                </w:rPr>
              </w:rPrChange>
            </w:rPr>
            <w:instrText xml:space="preserve"> PAGEREF _Toc186021591 \h </w:instrText>
          </w:r>
          <w:r w:rsidRPr="00BF0318">
            <w:rPr>
              <w:rFonts w:ascii="Times New Roman" w:hAnsi="Times New Roman" w:cs="Times New Roman"/>
              <w:noProof/>
              <w:webHidden/>
              <w:sz w:val="24"/>
              <w:szCs w:val="24"/>
              <w:rPrChange w:id="705" w:author="Kiên Lê Trung" w:date="2024-12-25T12:20:00Z" w16du:dateUtc="2024-12-25T05:20:00Z">
                <w:rPr>
                  <w:noProof/>
                  <w:webHidden/>
                </w:rPr>
              </w:rPrChange>
            </w:rPr>
          </w:r>
          <w:r w:rsidRPr="00BF0318">
            <w:rPr>
              <w:rFonts w:ascii="Times New Roman" w:hAnsi="Times New Roman" w:cs="Times New Roman"/>
              <w:noProof/>
              <w:webHidden/>
              <w:sz w:val="24"/>
              <w:szCs w:val="24"/>
              <w:rPrChange w:id="706"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707" w:author="Kiên Lê Trung" w:date="2024-12-25T12:20:00Z" w16du:dateUtc="2024-12-25T05:20:00Z">
                <w:rPr>
                  <w:noProof/>
                  <w:webHidden/>
                </w:rPr>
              </w:rPrChange>
            </w:rPr>
            <w:t>53</w:t>
          </w:r>
          <w:r w:rsidRPr="00BF0318">
            <w:rPr>
              <w:rFonts w:ascii="Times New Roman" w:hAnsi="Times New Roman" w:cs="Times New Roman"/>
              <w:noProof/>
              <w:webHidden/>
              <w:sz w:val="24"/>
              <w:szCs w:val="24"/>
              <w:rPrChange w:id="708"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709" w:author="Kiên Lê Trung" w:date="2024-12-25T12:20:00Z" w16du:dateUtc="2024-12-25T05:20:00Z">
                <w:rPr>
                  <w:rStyle w:val="Hyperlink"/>
                  <w:noProof/>
                </w:rPr>
              </w:rPrChange>
            </w:rPr>
            <w:fldChar w:fldCharType="end"/>
          </w:r>
        </w:p>
        <w:p w14:paraId="3FB2C7E6" w14:textId="5C1591CA" w:rsidR="00364182" w:rsidRPr="00BF0318" w:rsidRDefault="00364182">
          <w:pPr>
            <w:pStyle w:val="TOC3"/>
            <w:tabs>
              <w:tab w:val="right" w:leader="dot" w:pos="9019"/>
            </w:tabs>
            <w:rPr>
              <w:rFonts w:ascii="Times New Roman" w:eastAsiaTheme="minorEastAsia" w:hAnsi="Times New Roman" w:cs="Times New Roman"/>
              <w:noProof/>
              <w:kern w:val="2"/>
              <w:sz w:val="24"/>
              <w:szCs w:val="24"/>
              <w:lang w:val="en-US" w:eastAsia="en-US"/>
              <w14:ligatures w14:val="standardContextual"/>
              <w:rPrChange w:id="710"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711"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712"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713" w:author="Kiên Lê Trung" w:date="2024-12-25T12:20:00Z" w16du:dateUtc="2024-12-25T05:20:00Z">
                <w:rPr>
                  <w:noProof/>
                </w:rPr>
              </w:rPrChange>
            </w:rPr>
            <w:instrText>HYPERLINK \l "_Toc186021592"</w:instrText>
          </w:r>
          <w:r w:rsidRPr="00BF0318">
            <w:rPr>
              <w:rStyle w:val="Hyperlink"/>
              <w:rFonts w:ascii="Times New Roman" w:hAnsi="Times New Roman" w:cs="Times New Roman"/>
              <w:noProof/>
              <w:sz w:val="24"/>
              <w:szCs w:val="24"/>
              <w:rPrChange w:id="714"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715"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716"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717" w:author="Kiên Lê Trung" w:date="2024-12-25T12:20:00Z" w16du:dateUtc="2024-12-25T05:20:00Z">
                <w:rPr>
                  <w:rStyle w:val="Hyperlink"/>
                  <w:noProof/>
                </w:rPr>
              </w:rPrChange>
            </w:rPr>
            <w:t>3.2.1 Một số giao diện cho người dùng hệ thống</w:t>
          </w:r>
          <w:r w:rsidRPr="00BF0318">
            <w:rPr>
              <w:rFonts w:ascii="Times New Roman" w:hAnsi="Times New Roman" w:cs="Times New Roman"/>
              <w:noProof/>
              <w:webHidden/>
              <w:sz w:val="24"/>
              <w:szCs w:val="24"/>
              <w:rPrChange w:id="718"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719"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720" w:author="Kiên Lê Trung" w:date="2024-12-25T12:20:00Z" w16du:dateUtc="2024-12-25T05:20:00Z">
                <w:rPr>
                  <w:noProof/>
                  <w:webHidden/>
                </w:rPr>
              </w:rPrChange>
            </w:rPr>
            <w:instrText xml:space="preserve"> PAGEREF _Toc186021592 \h </w:instrText>
          </w:r>
          <w:r w:rsidRPr="00BF0318">
            <w:rPr>
              <w:rFonts w:ascii="Times New Roman" w:hAnsi="Times New Roman" w:cs="Times New Roman"/>
              <w:noProof/>
              <w:webHidden/>
              <w:sz w:val="24"/>
              <w:szCs w:val="24"/>
              <w:rPrChange w:id="721" w:author="Kiên Lê Trung" w:date="2024-12-25T12:20:00Z" w16du:dateUtc="2024-12-25T05:20:00Z">
                <w:rPr>
                  <w:noProof/>
                  <w:webHidden/>
                </w:rPr>
              </w:rPrChange>
            </w:rPr>
          </w:r>
          <w:r w:rsidRPr="00BF0318">
            <w:rPr>
              <w:rFonts w:ascii="Times New Roman" w:hAnsi="Times New Roman" w:cs="Times New Roman"/>
              <w:noProof/>
              <w:webHidden/>
              <w:sz w:val="24"/>
              <w:szCs w:val="24"/>
              <w:rPrChange w:id="722"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723" w:author="Kiên Lê Trung" w:date="2024-12-25T12:20:00Z" w16du:dateUtc="2024-12-25T05:20:00Z">
                <w:rPr>
                  <w:noProof/>
                  <w:webHidden/>
                </w:rPr>
              </w:rPrChange>
            </w:rPr>
            <w:t>54</w:t>
          </w:r>
          <w:r w:rsidRPr="00BF0318">
            <w:rPr>
              <w:rFonts w:ascii="Times New Roman" w:hAnsi="Times New Roman" w:cs="Times New Roman"/>
              <w:noProof/>
              <w:webHidden/>
              <w:sz w:val="24"/>
              <w:szCs w:val="24"/>
              <w:rPrChange w:id="724"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725" w:author="Kiên Lê Trung" w:date="2024-12-25T12:20:00Z" w16du:dateUtc="2024-12-25T05:20:00Z">
                <w:rPr>
                  <w:rStyle w:val="Hyperlink"/>
                  <w:noProof/>
                </w:rPr>
              </w:rPrChange>
            </w:rPr>
            <w:fldChar w:fldCharType="end"/>
          </w:r>
        </w:p>
        <w:p w14:paraId="48AB97D3" w14:textId="1BD7C645" w:rsidR="00364182" w:rsidRPr="00BF0318" w:rsidRDefault="00364182">
          <w:pPr>
            <w:pStyle w:val="TOC3"/>
            <w:tabs>
              <w:tab w:val="right" w:leader="dot" w:pos="9019"/>
            </w:tabs>
            <w:rPr>
              <w:rFonts w:ascii="Times New Roman" w:eastAsiaTheme="minorEastAsia" w:hAnsi="Times New Roman" w:cs="Times New Roman"/>
              <w:noProof/>
              <w:kern w:val="2"/>
              <w:sz w:val="24"/>
              <w:szCs w:val="24"/>
              <w:lang w:val="en-US" w:eastAsia="en-US"/>
              <w14:ligatures w14:val="standardContextual"/>
              <w:rPrChange w:id="726"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727"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728"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729" w:author="Kiên Lê Trung" w:date="2024-12-25T12:20:00Z" w16du:dateUtc="2024-12-25T05:20:00Z">
                <w:rPr>
                  <w:noProof/>
                </w:rPr>
              </w:rPrChange>
            </w:rPr>
            <w:instrText>HYPERLINK \l "_Toc186021593"</w:instrText>
          </w:r>
          <w:r w:rsidRPr="00BF0318">
            <w:rPr>
              <w:rStyle w:val="Hyperlink"/>
              <w:rFonts w:ascii="Times New Roman" w:hAnsi="Times New Roman" w:cs="Times New Roman"/>
              <w:noProof/>
              <w:sz w:val="24"/>
              <w:szCs w:val="24"/>
              <w:rPrChange w:id="730"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731"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732"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733" w:author="Kiên Lê Trung" w:date="2024-12-25T12:20:00Z" w16du:dateUtc="2024-12-25T05:20:00Z">
                <w:rPr>
                  <w:rStyle w:val="Hyperlink"/>
                  <w:noProof/>
                </w:rPr>
              </w:rPrChange>
            </w:rPr>
            <w:t xml:space="preserve">3.2.2 Một số giao diện cho người </w:t>
          </w:r>
          <w:r w:rsidRPr="00BF0318">
            <w:rPr>
              <w:rStyle w:val="Hyperlink"/>
              <w:rFonts w:ascii="Times New Roman" w:hAnsi="Times New Roman" w:cs="Times New Roman"/>
              <w:noProof/>
              <w:sz w:val="24"/>
              <w:szCs w:val="24"/>
              <w:lang w:val="en-US"/>
              <w:rPrChange w:id="734" w:author="Kiên Lê Trung" w:date="2024-12-25T12:20:00Z" w16du:dateUtc="2024-12-25T05:20:00Z">
                <w:rPr>
                  <w:rStyle w:val="Hyperlink"/>
                  <w:noProof/>
                  <w:lang w:val="en-US"/>
                </w:rPr>
              </w:rPrChange>
            </w:rPr>
            <w:t>bán</w:t>
          </w:r>
          <w:r w:rsidRPr="00BF0318">
            <w:rPr>
              <w:rFonts w:ascii="Times New Roman" w:hAnsi="Times New Roman" w:cs="Times New Roman"/>
              <w:noProof/>
              <w:webHidden/>
              <w:sz w:val="24"/>
              <w:szCs w:val="24"/>
              <w:rPrChange w:id="735"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736"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737" w:author="Kiên Lê Trung" w:date="2024-12-25T12:20:00Z" w16du:dateUtc="2024-12-25T05:20:00Z">
                <w:rPr>
                  <w:noProof/>
                  <w:webHidden/>
                </w:rPr>
              </w:rPrChange>
            </w:rPr>
            <w:instrText xml:space="preserve"> PAGEREF _Toc186021593 \h </w:instrText>
          </w:r>
          <w:r w:rsidRPr="00BF0318">
            <w:rPr>
              <w:rFonts w:ascii="Times New Roman" w:hAnsi="Times New Roman" w:cs="Times New Roman"/>
              <w:noProof/>
              <w:webHidden/>
              <w:sz w:val="24"/>
              <w:szCs w:val="24"/>
              <w:rPrChange w:id="738" w:author="Kiên Lê Trung" w:date="2024-12-25T12:20:00Z" w16du:dateUtc="2024-12-25T05:20:00Z">
                <w:rPr>
                  <w:noProof/>
                  <w:webHidden/>
                </w:rPr>
              </w:rPrChange>
            </w:rPr>
          </w:r>
          <w:r w:rsidRPr="00BF0318">
            <w:rPr>
              <w:rFonts w:ascii="Times New Roman" w:hAnsi="Times New Roman" w:cs="Times New Roman"/>
              <w:noProof/>
              <w:webHidden/>
              <w:sz w:val="24"/>
              <w:szCs w:val="24"/>
              <w:rPrChange w:id="739"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740" w:author="Kiên Lê Trung" w:date="2024-12-25T12:20:00Z" w16du:dateUtc="2024-12-25T05:20:00Z">
                <w:rPr>
                  <w:noProof/>
                  <w:webHidden/>
                </w:rPr>
              </w:rPrChange>
            </w:rPr>
            <w:t>57</w:t>
          </w:r>
          <w:r w:rsidRPr="00BF0318">
            <w:rPr>
              <w:rFonts w:ascii="Times New Roman" w:hAnsi="Times New Roman" w:cs="Times New Roman"/>
              <w:noProof/>
              <w:webHidden/>
              <w:sz w:val="24"/>
              <w:szCs w:val="24"/>
              <w:rPrChange w:id="741"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742" w:author="Kiên Lê Trung" w:date="2024-12-25T12:20:00Z" w16du:dateUtc="2024-12-25T05:20:00Z">
                <w:rPr>
                  <w:rStyle w:val="Hyperlink"/>
                  <w:noProof/>
                </w:rPr>
              </w:rPrChange>
            </w:rPr>
            <w:fldChar w:fldCharType="end"/>
          </w:r>
        </w:p>
        <w:p w14:paraId="79EC53B7" w14:textId="7BE0F62D" w:rsidR="00364182" w:rsidRPr="00BF0318" w:rsidRDefault="00364182">
          <w:pPr>
            <w:pStyle w:val="TOC3"/>
            <w:tabs>
              <w:tab w:val="right" w:leader="dot" w:pos="9019"/>
            </w:tabs>
            <w:rPr>
              <w:rFonts w:ascii="Times New Roman" w:eastAsiaTheme="minorEastAsia" w:hAnsi="Times New Roman" w:cs="Times New Roman"/>
              <w:noProof/>
              <w:kern w:val="2"/>
              <w:sz w:val="24"/>
              <w:szCs w:val="24"/>
              <w:lang w:val="en-US" w:eastAsia="en-US"/>
              <w14:ligatures w14:val="standardContextual"/>
              <w:rPrChange w:id="743"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744"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745"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746" w:author="Kiên Lê Trung" w:date="2024-12-25T12:20:00Z" w16du:dateUtc="2024-12-25T05:20:00Z">
                <w:rPr>
                  <w:noProof/>
                </w:rPr>
              </w:rPrChange>
            </w:rPr>
            <w:instrText>HYPERLINK \l "_Toc186021594"</w:instrText>
          </w:r>
          <w:r w:rsidRPr="00BF0318">
            <w:rPr>
              <w:rStyle w:val="Hyperlink"/>
              <w:rFonts w:ascii="Times New Roman" w:hAnsi="Times New Roman" w:cs="Times New Roman"/>
              <w:noProof/>
              <w:sz w:val="24"/>
              <w:szCs w:val="24"/>
              <w:rPrChange w:id="747"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748"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749"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750" w:author="Kiên Lê Trung" w:date="2024-12-25T12:20:00Z" w16du:dateUtc="2024-12-25T05:20:00Z">
                <w:rPr>
                  <w:rStyle w:val="Hyperlink"/>
                  <w:noProof/>
                </w:rPr>
              </w:rPrChange>
            </w:rPr>
            <w:t xml:space="preserve">3.2.3 Một số giao diện cho người </w:t>
          </w:r>
          <w:r w:rsidRPr="00BF0318">
            <w:rPr>
              <w:rStyle w:val="Hyperlink"/>
              <w:rFonts w:ascii="Times New Roman" w:hAnsi="Times New Roman" w:cs="Times New Roman"/>
              <w:noProof/>
              <w:sz w:val="24"/>
              <w:szCs w:val="24"/>
              <w:lang w:val="en-US"/>
              <w:rPrChange w:id="751" w:author="Kiên Lê Trung" w:date="2024-12-25T12:20:00Z" w16du:dateUtc="2024-12-25T05:20:00Z">
                <w:rPr>
                  <w:rStyle w:val="Hyperlink"/>
                  <w:noProof/>
                  <w:lang w:val="en-US"/>
                </w:rPr>
              </w:rPrChange>
            </w:rPr>
            <w:t>quản trị</w:t>
          </w:r>
          <w:r w:rsidRPr="00BF0318">
            <w:rPr>
              <w:rFonts w:ascii="Times New Roman" w:hAnsi="Times New Roman" w:cs="Times New Roman"/>
              <w:noProof/>
              <w:webHidden/>
              <w:sz w:val="24"/>
              <w:szCs w:val="24"/>
              <w:rPrChange w:id="752"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753"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754" w:author="Kiên Lê Trung" w:date="2024-12-25T12:20:00Z" w16du:dateUtc="2024-12-25T05:20:00Z">
                <w:rPr>
                  <w:noProof/>
                  <w:webHidden/>
                </w:rPr>
              </w:rPrChange>
            </w:rPr>
            <w:instrText xml:space="preserve"> PAGEREF _Toc186021594 \h </w:instrText>
          </w:r>
          <w:r w:rsidRPr="00BF0318">
            <w:rPr>
              <w:rFonts w:ascii="Times New Roman" w:hAnsi="Times New Roman" w:cs="Times New Roman"/>
              <w:noProof/>
              <w:webHidden/>
              <w:sz w:val="24"/>
              <w:szCs w:val="24"/>
              <w:rPrChange w:id="755" w:author="Kiên Lê Trung" w:date="2024-12-25T12:20:00Z" w16du:dateUtc="2024-12-25T05:20:00Z">
                <w:rPr>
                  <w:noProof/>
                  <w:webHidden/>
                </w:rPr>
              </w:rPrChange>
            </w:rPr>
          </w:r>
          <w:r w:rsidRPr="00BF0318">
            <w:rPr>
              <w:rFonts w:ascii="Times New Roman" w:hAnsi="Times New Roman" w:cs="Times New Roman"/>
              <w:noProof/>
              <w:webHidden/>
              <w:sz w:val="24"/>
              <w:szCs w:val="24"/>
              <w:rPrChange w:id="756"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757" w:author="Kiên Lê Trung" w:date="2024-12-25T12:20:00Z" w16du:dateUtc="2024-12-25T05:20:00Z">
                <w:rPr>
                  <w:noProof/>
                  <w:webHidden/>
                </w:rPr>
              </w:rPrChange>
            </w:rPr>
            <w:t>59</w:t>
          </w:r>
          <w:r w:rsidRPr="00BF0318">
            <w:rPr>
              <w:rFonts w:ascii="Times New Roman" w:hAnsi="Times New Roman" w:cs="Times New Roman"/>
              <w:noProof/>
              <w:webHidden/>
              <w:sz w:val="24"/>
              <w:szCs w:val="24"/>
              <w:rPrChange w:id="758"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759" w:author="Kiên Lê Trung" w:date="2024-12-25T12:20:00Z" w16du:dateUtc="2024-12-25T05:20:00Z">
                <w:rPr>
                  <w:rStyle w:val="Hyperlink"/>
                  <w:noProof/>
                </w:rPr>
              </w:rPrChange>
            </w:rPr>
            <w:fldChar w:fldCharType="end"/>
          </w:r>
        </w:p>
        <w:p w14:paraId="7A547A0E" w14:textId="7A86950B" w:rsidR="00364182" w:rsidRPr="00BF0318" w:rsidRDefault="00364182">
          <w:pPr>
            <w:pStyle w:val="TOC2"/>
            <w:tabs>
              <w:tab w:val="right" w:leader="dot" w:pos="9019"/>
            </w:tabs>
            <w:rPr>
              <w:rFonts w:ascii="Times New Roman" w:eastAsiaTheme="minorEastAsia" w:hAnsi="Times New Roman" w:cs="Times New Roman"/>
              <w:noProof/>
              <w:kern w:val="2"/>
              <w:sz w:val="24"/>
              <w:szCs w:val="24"/>
              <w:lang w:val="en-US" w:eastAsia="en-US"/>
              <w14:ligatures w14:val="standardContextual"/>
              <w:rPrChange w:id="760"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761"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762"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763" w:author="Kiên Lê Trung" w:date="2024-12-25T12:20:00Z" w16du:dateUtc="2024-12-25T05:20:00Z">
                <w:rPr>
                  <w:noProof/>
                </w:rPr>
              </w:rPrChange>
            </w:rPr>
            <w:instrText>HYPERLINK \l "_Toc186021595"</w:instrText>
          </w:r>
          <w:r w:rsidRPr="00BF0318">
            <w:rPr>
              <w:rStyle w:val="Hyperlink"/>
              <w:rFonts w:ascii="Times New Roman" w:hAnsi="Times New Roman" w:cs="Times New Roman"/>
              <w:noProof/>
              <w:sz w:val="24"/>
              <w:szCs w:val="24"/>
              <w:rPrChange w:id="764"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765"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766"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767" w:author="Kiên Lê Trung" w:date="2024-12-25T12:20:00Z" w16du:dateUtc="2024-12-25T05:20:00Z">
                <w:rPr>
                  <w:rStyle w:val="Hyperlink"/>
                  <w:noProof/>
                </w:rPr>
              </w:rPrChange>
            </w:rPr>
            <w:t>3.3 Kết luận chương</w:t>
          </w:r>
          <w:r w:rsidRPr="00BF0318">
            <w:rPr>
              <w:rFonts w:ascii="Times New Roman" w:hAnsi="Times New Roman" w:cs="Times New Roman"/>
              <w:noProof/>
              <w:webHidden/>
              <w:sz w:val="24"/>
              <w:szCs w:val="24"/>
              <w:rPrChange w:id="768"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769"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770" w:author="Kiên Lê Trung" w:date="2024-12-25T12:20:00Z" w16du:dateUtc="2024-12-25T05:20:00Z">
                <w:rPr>
                  <w:noProof/>
                  <w:webHidden/>
                </w:rPr>
              </w:rPrChange>
            </w:rPr>
            <w:instrText xml:space="preserve"> PAGEREF _Toc186021595 \h </w:instrText>
          </w:r>
          <w:r w:rsidRPr="00BF0318">
            <w:rPr>
              <w:rFonts w:ascii="Times New Roman" w:hAnsi="Times New Roman" w:cs="Times New Roman"/>
              <w:noProof/>
              <w:webHidden/>
              <w:sz w:val="24"/>
              <w:szCs w:val="24"/>
              <w:rPrChange w:id="771" w:author="Kiên Lê Trung" w:date="2024-12-25T12:20:00Z" w16du:dateUtc="2024-12-25T05:20:00Z">
                <w:rPr>
                  <w:noProof/>
                  <w:webHidden/>
                </w:rPr>
              </w:rPrChange>
            </w:rPr>
          </w:r>
          <w:r w:rsidRPr="00BF0318">
            <w:rPr>
              <w:rFonts w:ascii="Times New Roman" w:hAnsi="Times New Roman" w:cs="Times New Roman"/>
              <w:noProof/>
              <w:webHidden/>
              <w:sz w:val="24"/>
              <w:szCs w:val="24"/>
              <w:rPrChange w:id="772"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773" w:author="Kiên Lê Trung" w:date="2024-12-25T12:20:00Z" w16du:dateUtc="2024-12-25T05:20:00Z">
                <w:rPr>
                  <w:noProof/>
                  <w:webHidden/>
                </w:rPr>
              </w:rPrChange>
            </w:rPr>
            <w:t>59</w:t>
          </w:r>
          <w:r w:rsidRPr="00BF0318">
            <w:rPr>
              <w:rFonts w:ascii="Times New Roman" w:hAnsi="Times New Roman" w:cs="Times New Roman"/>
              <w:noProof/>
              <w:webHidden/>
              <w:sz w:val="24"/>
              <w:szCs w:val="24"/>
              <w:rPrChange w:id="774"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775" w:author="Kiên Lê Trung" w:date="2024-12-25T12:20:00Z" w16du:dateUtc="2024-12-25T05:20:00Z">
                <w:rPr>
                  <w:rStyle w:val="Hyperlink"/>
                  <w:noProof/>
                </w:rPr>
              </w:rPrChange>
            </w:rPr>
            <w:fldChar w:fldCharType="end"/>
          </w:r>
        </w:p>
        <w:p w14:paraId="15DB5E8E" w14:textId="38157872" w:rsidR="00364182" w:rsidRPr="00BF0318" w:rsidRDefault="00364182">
          <w:pPr>
            <w:pStyle w:val="TOC1"/>
            <w:tabs>
              <w:tab w:val="right" w:leader="dot" w:pos="9019"/>
            </w:tabs>
            <w:rPr>
              <w:rFonts w:ascii="Times New Roman" w:eastAsiaTheme="minorEastAsia" w:hAnsi="Times New Roman" w:cs="Times New Roman"/>
              <w:noProof/>
              <w:kern w:val="2"/>
              <w:sz w:val="24"/>
              <w:szCs w:val="24"/>
              <w:lang w:val="en-US" w:eastAsia="en-US"/>
              <w14:ligatures w14:val="standardContextual"/>
              <w:rPrChange w:id="776"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777"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778"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779" w:author="Kiên Lê Trung" w:date="2024-12-25T12:20:00Z" w16du:dateUtc="2024-12-25T05:20:00Z">
                <w:rPr>
                  <w:noProof/>
                </w:rPr>
              </w:rPrChange>
            </w:rPr>
            <w:instrText>HYPERLINK \l "_Toc186021596"</w:instrText>
          </w:r>
          <w:r w:rsidRPr="00BF0318">
            <w:rPr>
              <w:rStyle w:val="Hyperlink"/>
              <w:rFonts w:ascii="Times New Roman" w:hAnsi="Times New Roman" w:cs="Times New Roman"/>
              <w:noProof/>
              <w:sz w:val="24"/>
              <w:szCs w:val="24"/>
              <w:rPrChange w:id="780"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781"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782"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783" w:author="Kiên Lê Trung" w:date="2024-12-25T12:20:00Z" w16du:dateUtc="2024-12-25T05:20:00Z">
                <w:rPr>
                  <w:rStyle w:val="Hyperlink"/>
                  <w:noProof/>
                </w:rPr>
              </w:rPrChange>
            </w:rPr>
            <w:t>KẾT LUẬN</w:t>
          </w:r>
          <w:r w:rsidRPr="00BF0318">
            <w:rPr>
              <w:rFonts w:ascii="Times New Roman" w:hAnsi="Times New Roman" w:cs="Times New Roman"/>
              <w:noProof/>
              <w:webHidden/>
              <w:sz w:val="24"/>
              <w:szCs w:val="24"/>
              <w:rPrChange w:id="784"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785"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786" w:author="Kiên Lê Trung" w:date="2024-12-25T12:20:00Z" w16du:dateUtc="2024-12-25T05:20:00Z">
                <w:rPr>
                  <w:noProof/>
                  <w:webHidden/>
                </w:rPr>
              </w:rPrChange>
            </w:rPr>
            <w:instrText xml:space="preserve"> PAGEREF _Toc186021596 \h </w:instrText>
          </w:r>
          <w:r w:rsidRPr="00BF0318">
            <w:rPr>
              <w:rFonts w:ascii="Times New Roman" w:hAnsi="Times New Roman" w:cs="Times New Roman"/>
              <w:noProof/>
              <w:webHidden/>
              <w:sz w:val="24"/>
              <w:szCs w:val="24"/>
              <w:rPrChange w:id="787" w:author="Kiên Lê Trung" w:date="2024-12-25T12:20:00Z" w16du:dateUtc="2024-12-25T05:20:00Z">
                <w:rPr>
                  <w:noProof/>
                  <w:webHidden/>
                </w:rPr>
              </w:rPrChange>
            </w:rPr>
          </w:r>
          <w:r w:rsidRPr="00BF0318">
            <w:rPr>
              <w:rFonts w:ascii="Times New Roman" w:hAnsi="Times New Roman" w:cs="Times New Roman"/>
              <w:noProof/>
              <w:webHidden/>
              <w:sz w:val="24"/>
              <w:szCs w:val="24"/>
              <w:rPrChange w:id="788"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789" w:author="Kiên Lê Trung" w:date="2024-12-25T12:20:00Z" w16du:dateUtc="2024-12-25T05:20:00Z">
                <w:rPr>
                  <w:noProof/>
                  <w:webHidden/>
                </w:rPr>
              </w:rPrChange>
            </w:rPr>
            <w:t>60</w:t>
          </w:r>
          <w:r w:rsidRPr="00BF0318">
            <w:rPr>
              <w:rFonts w:ascii="Times New Roman" w:hAnsi="Times New Roman" w:cs="Times New Roman"/>
              <w:noProof/>
              <w:webHidden/>
              <w:sz w:val="24"/>
              <w:szCs w:val="24"/>
              <w:rPrChange w:id="790"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791" w:author="Kiên Lê Trung" w:date="2024-12-25T12:20:00Z" w16du:dateUtc="2024-12-25T05:20:00Z">
                <w:rPr>
                  <w:rStyle w:val="Hyperlink"/>
                  <w:noProof/>
                </w:rPr>
              </w:rPrChange>
            </w:rPr>
            <w:fldChar w:fldCharType="end"/>
          </w:r>
        </w:p>
        <w:p w14:paraId="1BC71D9E" w14:textId="3CA3D32A" w:rsidR="00364182" w:rsidRDefault="00364182">
          <w:pPr>
            <w:pStyle w:val="TOC1"/>
            <w:tabs>
              <w:tab w:val="right" w:leader="dot" w:pos="9019"/>
            </w:tabs>
            <w:rPr>
              <w:rFonts w:asciiTheme="minorHAnsi" w:eastAsiaTheme="minorEastAsia" w:hAnsiTheme="minorHAnsi" w:cstheme="minorBidi"/>
              <w:noProof/>
              <w:kern w:val="2"/>
              <w:sz w:val="24"/>
              <w:szCs w:val="24"/>
              <w:lang w:val="en-US" w:eastAsia="en-US"/>
              <w14:ligatures w14:val="standardContextual"/>
            </w:rPr>
          </w:pPr>
          <w:r w:rsidRPr="00BF0318">
            <w:rPr>
              <w:rStyle w:val="Hyperlink"/>
              <w:rFonts w:ascii="Times New Roman" w:hAnsi="Times New Roman" w:cs="Times New Roman"/>
              <w:noProof/>
              <w:sz w:val="24"/>
              <w:szCs w:val="24"/>
              <w:rPrChange w:id="792"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793"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794" w:author="Kiên Lê Trung" w:date="2024-12-25T12:20:00Z" w16du:dateUtc="2024-12-25T05:20:00Z">
                <w:rPr>
                  <w:noProof/>
                </w:rPr>
              </w:rPrChange>
            </w:rPr>
            <w:instrText>HYPERLINK \l "_Toc186021597"</w:instrText>
          </w:r>
          <w:r w:rsidRPr="00BF0318">
            <w:rPr>
              <w:rStyle w:val="Hyperlink"/>
              <w:rFonts w:ascii="Times New Roman" w:hAnsi="Times New Roman" w:cs="Times New Roman"/>
              <w:noProof/>
              <w:sz w:val="24"/>
              <w:szCs w:val="24"/>
              <w:rPrChange w:id="795"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796"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797"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798" w:author="Kiên Lê Trung" w:date="2024-12-25T12:20:00Z" w16du:dateUtc="2024-12-25T05:20:00Z">
                <w:rPr>
                  <w:rStyle w:val="Hyperlink"/>
                  <w:noProof/>
                </w:rPr>
              </w:rPrChange>
            </w:rPr>
            <w:t>DANH MỤC TÀI LIỆU THAM KHẢO</w:t>
          </w:r>
          <w:r w:rsidRPr="00BF0318">
            <w:rPr>
              <w:rFonts w:ascii="Times New Roman" w:hAnsi="Times New Roman" w:cs="Times New Roman"/>
              <w:noProof/>
              <w:webHidden/>
              <w:sz w:val="24"/>
              <w:szCs w:val="24"/>
              <w:rPrChange w:id="799"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800"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801" w:author="Kiên Lê Trung" w:date="2024-12-25T12:20:00Z" w16du:dateUtc="2024-12-25T05:20:00Z">
                <w:rPr>
                  <w:noProof/>
                  <w:webHidden/>
                </w:rPr>
              </w:rPrChange>
            </w:rPr>
            <w:instrText xml:space="preserve"> PAGEREF _Toc186021597 \h </w:instrText>
          </w:r>
          <w:r w:rsidRPr="00BF0318">
            <w:rPr>
              <w:rFonts w:ascii="Times New Roman" w:hAnsi="Times New Roman" w:cs="Times New Roman"/>
              <w:noProof/>
              <w:webHidden/>
              <w:sz w:val="24"/>
              <w:szCs w:val="24"/>
              <w:rPrChange w:id="802" w:author="Kiên Lê Trung" w:date="2024-12-25T12:20:00Z" w16du:dateUtc="2024-12-25T05:20:00Z">
                <w:rPr>
                  <w:noProof/>
                  <w:webHidden/>
                </w:rPr>
              </w:rPrChange>
            </w:rPr>
          </w:r>
          <w:r w:rsidRPr="00BF0318">
            <w:rPr>
              <w:rFonts w:ascii="Times New Roman" w:hAnsi="Times New Roman" w:cs="Times New Roman"/>
              <w:noProof/>
              <w:webHidden/>
              <w:sz w:val="24"/>
              <w:szCs w:val="24"/>
              <w:rPrChange w:id="803"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804" w:author="Kiên Lê Trung" w:date="2024-12-25T12:20:00Z" w16du:dateUtc="2024-12-25T05:20:00Z">
                <w:rPr>
                  <w:noProof/>
                  <w:webHidden/>
                </w:rPr>
              </w:rPrChange>
            </w:rPr>
            <w:t>60</w:t>
          </w:r>
          <w:r w:rsidRPr="00BF0318">
            <w:rPr>
              <w:rFonts w:ascii="Times New Roman" w:hAnsi="Times New Roman" w:cs="Times New Roman"/>
              <w:noProof/>
              <w:webHidden/>
              <w:sz w:val="24"/>
              <w:szCs w:val="24"/>
              <w:rPrChange w:id="805"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806" w:author="Kiên Lê Trung" w:date="2024-12-25T12:20:00Z" w16du:dateUtc="2024-12-25T05:20:00Z">
                <w:rPr>
                  <w:rStyle w:val="Hyperlink"/>
                  <w:noProof/>
                </w:rPr>
              </w:rPrChange>
            </w:rPr>
            <w:fldChar w:fldCharType="end"/>
          </w:r>
        </w:p>
        <w:p w14:paraId="6BB4B9BD" w14:textId="73E8B817" w:rsidR="00364182" w:rsidRDefault="00364182">
          <w:pPr>
            <w:rPr>
              <w:ins w:id="807" w:author="Kiên Lê Trung" w:date="2024-12-25T12:19:00Z" w16du:dateUtc="2024-12-25T05:19:00Z"/>
            </w:rPr>
          </w:pPr>
          <w:ins w:id="808" w:author="Kiên Lê Trung" w:date="2024-12-25T12:19:00Z" w16du:dateUtc="2024-12-25T05:19:00Z">
            <w:r>
              <w:rPr>
                <w:b/>
                <w:bCs/>
                <w:noProof/>
              </w:rPr>
              <w:fldChar w:fldCharType="end"/>
            </w:r>
          </w:ins>
        </w:p>
        <w:customXmlInsRangeStart w:id="809" w:author="Kiên Lê Trung" w:date="2024-12-25T12:19:00Z"/>
      </w:sdtContent>
    </w:sdt>
    <w:customXmlInsRangeEnd w:id="809"/>
    <w:p w14:paraId="0562CB0E" w14:textId="0F99AE2D" w:rsidR="007569A2" w:rsidRDefault="007569A2">
      <w:pPr>
        <w:rPr>
          <w:del w:id="810" w:author="Việt Lương" w:date="2024-12-24T17:45:00Z" w16du:dateUtc="2024-12-24T10:45:00Z"/>
          <w:rFonts w:ascii="Times New Roman" w:eastAsia="Times New Roman" w:hAnsi="Times New Roman" w:cs="Times New Roman"/>
          <w:sz w:val="28"/>
          <w:szCs w:val="28"/>
        </w:rPr>
      </w:pPr>
    </w:p>
    <w:p w14:paraId="14343AB6" w14:textId="5D93BAB2" w:rsidR="004A1BB6" w:rsidDel="00F01CDA" w:rsidRDefault="00C73905">
      <w:pPr>
        <w:pStyle w:val="TOC1"/>
        <w:tabs>
          <w:tab w:val="right" w:leader="dot" w:pos="9019"/>
        </w:tabs>
        <w:rPr>
          <w:ins w:id="811" w:author="Việt Lương" w:date="2024-12-24T17:50:00Z" w16du:dateUtc="2024-12-24T10:50:00Z"/>
          <w:del w:id="812"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813" w:author="Việt Lương" w:date="2024-12-24T17:45:00Z" w16du:dateUtc="2024-12-24T10:45:00Z">
        <w:del w:id="814" w:author="Kiên Lê Trung" w:date="2024-12-25T12:18:00Z" w16du:dateUtc="2024-12-25T05:18:00Z">
          <w:r w:rsidDel="00364182">
            <w:fldChar w:fldCharType="begin"/>
          </w:r>
          <w:r w:rsidDel="00364182">
            <w:delInstrText xml:space="preserve"> TOC \o "1-3" \h \z \u </w:delInstrText>
          </w:r>
          <w:r w:rsidDel="00364182">
            <w:fldChar w:fldCharType="separate"/>
          </w:r>
        </w:del>
      </w:ins>
      <w:ins w:id="815" w:author="Việt Lương" w:date="2024-12-24T17:50:00Z" w16du:dateUtc="2024-12-24T10:50:00Z">
        <w:del w:id="816" w:author="Kiên Lê Trung" w:date="2024-12-24T17:51:00Z" w16du:dateUtc="2024-12-24T10:51:00Z">
          <w:r w:rsidR="004A1BB6" w:rsidRPr="00F01CDA" w:rsidDel="00F01CDA">
            <w:rPr>
              <w:rStyle w:val="Hyperlink"/>
              <w:noProof/>
            </w:rPr>
            <w:delText>CHƯƠNG 1: GIỚI THIỆU BÀI TOÁN VÀ CÔNG NGHỆ LIÊN QUAN</w:delText>
          </w:r>
          <w:r w:rsidR="004A1BB6" w:rsidDel="00F01CDA">
            <w:rPr>
              <w:noProof/>
              <w:webHidden/>
            </w:rPr>
            <w:tab/>
            <w:delText>1</w:delText>
          </w:r>
        </w:del>
      </w:ins>
    </w:p>
    <w:p w14:paraId="32BD194E" w14:textId="5795011E" w:rsidR="004A1BB6" w:rsidDel="00F01CDA" w:rsidRDefault="004A1BB6">
      <w:pPr>
        <w:pStyle w:val="TOC2"/>
        <w:tabs>
          <w:tab w:val="right" w:leader="dot" w:pos="9019"/>
        </w:tabs>
        <w:rPr>
          <w:ins w:id="817" w:author="Việt Lương" w:date="2024-12-24T17:50:00Z" w16du:dateUtc="2024-12-24T10:50:00Z"/>
          <w:del w:id="818"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819" w:author="Việt Lương" w:date="2024-12-24T17:50:00Z" w16du:dateUtc="2024-12-24T10:50:00Z">
        <w:del w:id="820" w:author="Kiên Lê Trung" w:date="2024-12-24T17:51:00Z" w16du:dateUtc="2024-12-24T10:51:00Z">
          <w:r w:rsidRPr="00F01CDA" w:rsidDel="00F01CDA">
            <w:rPr>
              <w:rStyle w:val="Hyperlink"/>
              <w:noProof/>
            </w:rPr>
            <w:delText>1.1 Tổng quan về hệ thống website bán đồ điện tử</w:delText>
          </w:r>
          <w:r w:rsidDel="00F01CDA">
            <w:rPr>
              <w:noProof/>
              <w:webHidden/>
            </w:rPr>
            <w:tab/>
            <w:delText>1</w:delText>
          </w:r>
        </w:del>
      </w:ins>
    </w:p>
    <w:p w14:paraId="1B80A03A" w14:textId="29ABE91A" w:rsidR="004A1BB6" w:rsidDel="00F01CDA" w:rsidRDefault="004A1BB6">
      <w:pPr>
        <w:pStyle w:val="TOC3"/>
        <w:tabs>
          <w:tab w:val="right" w:leader="dot" w:pos="9019"/>
        </w:tabs>
        <w:rPr>
          <w:ins w:id="821" w:author="Việt Lương" w:date="2024-12-24T17:50:00Z" w16du:dateUtc="2024-12-24T10:50:00Z"/>
          <w:del w:id="822"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823" w:author="Việt Lương" w:date="2024-12-24T17:50:00Z" w16du:dateUtc="2024-12-24T10:50:00Z">
        <w:del w:id="824" w:author="Kiên Lê Trung" w:date="2024-12-24T17:51:00Z" w16du:dateUtc="2024-12-24T10:51:00Z">
          <w:r w:rsidRPr="00F01CDA" w:rsidDel="00F01CDA">
            <w:rPr>
              <w:rStyle w:val="Hyperlink"/>
              <w:noProof/>
            </w:rPr>
            <w:delText>1.1.1 Giới thiệu hệ thống</w:delText>
          </w:r>
          <w:r w:rsidDel="00F01CDA">
            <w:rPr>
              <w:noProof/>
              <w:webHidden/>
            </w:rPr>
            <w:tab/>
            <w:delText>1</w:delText>
          </w:r>
        </w:del>
      </w:ins>
    </w:p>
    <w:p w14:paraId="308F9136" w14:textId="191E16DE" w:rsidR="004A1BB6" w:rsidDel="00F01CDA" w:rsidRDefault="004A1BB6">
      <w:pPr>
        <w:pStyle w:val="TOC3"/>
        <w:tabs>
          <w:tab w:val="right" w:leader="dot" w:pos="9019"/>
        </w:tabs>
        <w:rPr>
          <w:ins w:id="825" w:author="Việt Lương" w:date="2024-12-24T17:50:00Z" w16du:dateUtc="2024-12-24T10:50:00Z"/>
          <w:del w:id="826"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827" w:author="Việt Lương" w:date="2024-12-24T17:50:00Z" w16du:dateUtc="2024-12-24T10:50:00Z">
        <w:del w:id="828" w:author="Kiên Lê Trung" w:date="2024-12-24T17:51:00Z" w16du:dateUtc="2024-12-24T10:51:00Z">
          <w:r w:rsidRPr="00F01CDA" w:rsidDel="00F01CDA">
            <w:rPr>
              <w:rStyle w:val="Hyperlink"/>
              <w:noProof/>
            </w:rPr>
            <w:delText>1.1.2 Khảo sát các sản phẩm tương tự</w:delText>
          </w:r>
          <w:r w:rsidDel="00F01CDA">
            <w:rPr>
              <w:noProof/>
              <w:webHidden/>
            </w:rPr>
            <w:tab/>
            <w:delText>1</w:delText>
          </w:r>
        </w:del>
      </w:ins>
    </w:p>
    <w:p w14:paraId="0EC28AAE" w14:textId="41955210" w:rsidR="004A1BB6" w:rsidDel="00F01CDA" w:rsidRDefault="004A1BB6">
      <w:pPr>
        <w:pStyle w:val="TOC3"/>
        <w:tabs>
          <w:tab w:val="right" w:leader="dot" w:pos="9019"/>
        </w:tabs>
        <w:rPr>
          <w:ins w:id="829" w:author="Việt Lương" w:date="2024-12-24T17:50:00Z" w16du:dateUtc="2024-12-24T10:50:00Z"/>
          <w:del w:id="830"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831" w:author="Việt Lương" w:date="2024-12-24T17:50:00Z" w16du:dateUtc="2024-12-24T10:50:00Z">
        <w:del w:id="832" w:author="Kiên Lê Trung" w:date="2024-12-24T17:51:00Z" w16du:dateUtc="2024-12-24T10:51:00Z">
          <w:r w:rsidRPr="00F01CDA" w:rsidDel="00F01CDA">
            <w:rPr>
              <w:rStyle w:val="Hyperlink"/>
              <w:noProof/>
            </w:rPr>
            <w:delText>1.1.3 Tìm hiểu yêu cầu hệ thống</w:delText>
          </w:r>
          <w:r w:rsidDel="00F01CDA">
            <w:rPr>
              <w:noProof/>
              <w:webHidden/>
            </w:rPr>
            <w:tab/>
            <w:delText>2</w:delText>
          </w:r>
        </w:del>
      </w:ins>
    </w:p>
    <w:p w14:paraId="584EE251" w14:textId="25C03694" w:rsidR="004A1BB6" w:rsidDel="00F01CDA" w:rsidRDefault="004A1BB6">
      <w:pPr>
        <w:pStyle w:val="TOC3"/>
        <w:tabs>
          <w:tab w:val="right" w:leader="dot" w:pos="9019"/>
        </w:tabs>
        <w:rPr>
          <w:ins w:id="833" w:author="Việt Lương" w:date="2024-12-24T17:50:00Z" w16du:dateUtc="2024-12-24T10:50:00Z"/>
          <w:del w:id="834"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835" w:author="Việt Lương" w:date="2024-12-24T17:50:00Z" w16du:dateUtc="2024-12-24T10:50:00Z">
        <w:del w:id="836" w:author="Kiên Lê Trung" w:date="2024-12-24T17:51:00Z" w16du:dateUtc="2024-12-24T10:51:00Z">
          <w:r w:rsidRPr="00F01CDA" w:rsidDel="00F01CDA">
            <w:rPr>
              <w:rStyle w:val="Hyperlink"/>
              <w:noProof/>
            </w:rPr>
            <w:delText>1.1.4 Xác định yêu cầu nghiệp vụ</w:delText>
          </w:r>
          <w:r w:rsidDel="00F01CDA">
            <w:rPr>
              <w:noProof/>
              <w:webHidden/>
            </w:rPr>
            <w:tab/>
            <w:delText>2</w:delText>
          </w:r>
        </w:del>
      </w:ins>
    </w:p>
    <w:p w14:paraId="654D249A" w14:textId="525ADE31" w:rsidR="004A1BB6" w:rsidDel="00F01CDA" w:rsidRDefault="004A1BB6">
      <w:pPr>
        <w:pStyle w:val="TOC2"/>
        <w:tabs>
          <w:tab w:val="right" w:leader="dot" w:pos="9019"/>
        </w:tabs>
        <w:rPr>
          <w:ins w:id="837" w:author="Việt Lương" w:date="2024-12-24T17:50:00Z" w16du:dateUtc="2024-12-24T10:50:00Z"/>
          <w:del w:id="838"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839" w:author="Việt Lương" w:date="2024-12-24T17:50:00Z" w16du:dateUtc="2024-12-24T10:50:00Z">
        <w:del w:id="840" w:author="Kiên Lê Trung" w:date="2024-12-24T17:51:00Z" w16du:dateUtc="2024-12-24T10:51:00Z">
          <w:r w:rsidRPr="00F01CDA" w:rsidDel="00F01CDA">
            <w:rPr>
              <w:rStyle w:val="Hyperlink"/>
              <w:noProof/>
            </w:rPr>
            <w:delText>1.2 Tìm hiểu một số công nghệ liên quan</w:delText>
          </w:r>
          <w:r w:rsidDel="00F01CDA">
            <w:rPr>
              <w:noProof/>
              <w:webHidden/>
            </w:rPr>
            <w:tab/>
            <w:delText>4</w:delText>
          </w:r>
        </w:del>
      </w:ins>
    </w:p>
    <w:p w14:paraId="5B82065B" w14:textId="010CC92A" w:rsidR="004A1BB6" w:rsidDel="00F01CDA" w:rsidRDefault="004A1BB6">
      <w:pPr>
        <w:pStyle w:val="TOC3"/>
        <w:tabs>
          <w:tab w:val="right" w:leader="dot" w:pos="9019"/>
        </w:tabs>
        <w:rPr>
          <w:ins w:id="841" w:author="Việt Lương" w:date="2024-12-24T17:50:00Z" w16du:dateUtc="2024-12-24T10:50:00Z"/>
          <w:del w:id="842"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843" w:author="Việt Lương" w:date="2024-12-24T17:50:00Z" w16du:dateUtc="2024-12-24T10:50:00Z">
        <w:del w:id="844" w:author="Kiên Lê Trung" w:date="2024-12-24T17:51:00Z" w16du:dateUtc="2024-12-24T10:51:00Z">
          <w:r w:rsidRPr="00F01CDA" w:rsidDel="00F01CDA">
            <w:rPr>
              <w:rStyle w:val="Hyperlink"/>
              <w:noProof/>
            </w:rPr>
            <w:delText>1.2.1 Front-End</w:delText>
          </w:r>
          <w:r w:rsidDel="00F01CDA">
            <w:rPr>
              <w:noProof/>
              <w:webHidden/>
            </w:rPr>
            <w:tab/>
            <w:delText>4</w:delText>
          </w:r>
        </w:del>
      </w:ins>
    </w:p>
    <w:p w14:paraId="263AA5CE" w14:textId="55AF943F" w:rsidR="004A1BB6" w:rsidDel="00F01CDA" w:rsidRDefault="004A1BB6">
      <w:pPr>
        <w:pStyle w:val="TOC3"/>
        <w:tabs>
          <w:tab w:val="right" w:leader="dot" w:pos="9019"/>
        </w:tabs>
        <w:rPr>
          <w:ins w:id="845" w:author="Việt Lương" w:date="2024-12-24T17:50:00Z" w16du:dateUtc="2024-12-24T10:50:00Z"/>
          <w:del w:id="846"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847" w:author="Việt Lương" w:date="2024-12-24T17:50:00Z" w16du:dateUtc="2024-12-24T10:50:00Z">
        <w:del w:id="848" w:author="Kiên Lê Trung" w:date="2024-12-24T17:51:00Z" w16du:dateUtc="2024-12-24T10:51:00Z">
          <w:r w:rsidRPr="00F01CDA" w:rsidDel="00F01CDA">
            <w:rPr>
              <w:rStyle w:val="Hyperlink"/>
              <w:noProof/>
            </w:rPr>
            <w:delText>1.2.2 Back-End</w:delText>
          </w:r>
          <w:r w:rsidDel="00F01CDA">
            <w:rPr>
              <w:noProof/>
              <w:webHidden/>
            </w:rPr>
            <w:tab/>
            <w:delText>4</w:delText>
          </w:r>
        </w:del>
      </w:ins>
    </w:p>
    <w:p w14:paraId="32F79406" w14:textId="5B36D95F" w:rsidR="004A1BB6" w:rsidDel="00F01CDA" w:rsidRDefault="004A1BB6">
      <w:pPr>
        <w:pStyle w:val="TOC3"/>
        <w:tabs>
          <w:tab w:val="right" w:leader="dot" w:pos="9019"/>
        </w:tabs>
        <w:rPr>
          <w:ins w:id="849" w:author="Việt Lương" w:date="2024-12-24T17:50:00Z" w16du:dateUtc="2024-12-24T10:50:00Z"/>
          <w:del w:id="850"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851" w:author="Việt Lương" w:date="2024-12-24T17:50:00Z" w16du:dateUtc="2024-12-24T10:50:00Z">
        <w:del w:id="852" w:author="Kiên Lê Trung" w:date="2024-12-24T17:51:00Z" w16du:dateUtc="2024-12-24T10:51:00Z">
          <w:r w:rsidRPr="00F01CDA" w:rsidDel="00F01CDA">
            <w:rPr>
              <w:rStyle w:val="Hyperlink"/>
              <w:noProof/>
            </w:rPr>
            <w:delText>1.2.3 Cơ sở dữ liệu</w:delText>
          </w:r>
          <w:r w:rsidDel="00F01CDA">
            <w:rPr>
              <w:noProof/>
              <w:webHidden/>
            </w:rPr>
            <w:tab/>
            <w:delText>5</w:delText>
          </w:r>
        </w:del>
      </w:ins>
    </w:p>
    <w:p w14:paraId="5EF668E5" w14:textId="7BB8ACBA" w:rsidR="004A1BB6" w:rsidDel="00F01CDA" w:rsidRDefault="004A1BB6">
      <w:pPr>
        <w:pStyle w:val="TOC2"/>
        <w:tabs>
          <w:tab w:val="right" w:leader="dot" w:pos="9019"/>
        </w:tabs>
        <w:rPr>
          <w:ins w:id="853" w:author="Việt Lương" w:date="2024-12-24T17:50:00Z" w16du:dateUtc="2024-12-24T10:50:00Z"/>
          <w:del w:id="854"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855" w:author="Việt Lương" w:date="2024-12-24T17:50:00Z" w16du:dateUtc="2024-12-24T10:50:00Z">
        <w:del w:id="856" w:author="Kiên Lê Trung" w:date="2024-12-24T17:51:00Z" w16du:dateUtc="2024-12-24T10:51:00Z">
          <w:r w:rsidRPr="00F01CDA" w:rsidDel="00F01CDA">
            <w:rPr>
              <w:rStyle w:val="Hyperlink"/>
              <w:noProof/>
            </w:rPr>
            <w:delText>1.3  Kết luận chương</w:delText>
          </w:r>
          <w:r w:rsidDel="00F01CDA">
            <w:rPr>
              <w:noProof/>
              <w:webHidden/>
            </w:rPr>
            <w:tab/>
            <w:delText>6</w:delText>
          </w:r>
        </w:del>
      </w:ins>
    </w:p>
    <w:p w14:paraId="2E22F44E" w14:textId="592B0808" w:rsidR="004A1BB6" w:rsidDel="00F01CDA" w:rsidRDefault="004A1BB6">
      <w:pPr>
        <w:pStyle w:val="TOC1"/>
        <w:tabs>
          <w:tab w:val="right" w:leader="dot" w:pos="9019"/>
        </w:tabs>
        <w:rPr>
          <w:ins w:id="857" w:author="Việt Lương" w:date="2024-12-24T17:50:00Z" w16du:dateUtc="2024-12-24T10:50:00Z"/>
          <w:del w:id="858"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859" w:author="Việt Lương" w:date="2024-12-24T17:50:00Z" w16du:dateUtc="2024-12-24T10:50:00Z">
        <w:del w:id="860" w:author="Kiên Lê Trung" w:date="2024-12-24T17:51:00Z" w16du:dateUtc="2024-12-24T10:51:00Z">
          <w:r w:rsidRPr="00F01CDA" w:rsidDel="00F01CDA">
            <w:rPr>
              <w:rStyle w:val="Hyperlink"/>
              <w:noProof/>
            </w:rPr>
            <w:delText>Chương 2: Phân tích và thiết kế hệ thống</w:delText>
          </w:r>
          <w:r w:rsidDel="00F01CDA">
            <w:rPr>
              <w:noProof/>
              <w:webHidden/>
            </w:rPr>
            <w:tab/>
            <w:delText>7</w:delText>
          </w:r>
        </w:del>
      </w:ins>
    </w:p>
    <w:p w14:paraId="0E032962" w14:textId="377599B0" w:rsidR="004A1BB6" w:rsidDel="00F01CDA" w:rsidRDefault="004A1BB6">
      <w:pPr>
        <w:pStyle w:val="TOC2"/>
        <w:tabs>
          <w:tab w:val="right" w:leader="dot" w:pos="9019"/>
        </w:tabs>
        <w:rPr>
          <w:ins w:id="861" w:author="Việt Lương" w:date="2024-12-24T17:50:00Z" w16du:dateUtc="2024-12-24T10:50:00Z"/>
          <w:del w:id="862"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863" w:author="Việt Lương" w:date="2024-12-24T17:50:00Z" w16du:dateUtc="2024-12-24T10:50:00Z">
        <w:del w:id="864" w:author="Kiên Lê Trung" w:date="2024-12-24T17:51:00Z" w16du:dateUtc="2024-12-24T10:51:00Z">
          <w:r w:rsidRPr="00F01CDA" w:rsidDel="00F01CDA">
            <w:rPr>
              <w:rStyle w:val="Hyperlink"/>
              <w:noProof/>
            </w:rPr>
            <w:delText>2.1 Phân tích hệ thống</w:delText>
          </w:r>
          <w:r w:rsidDel="00F01CDA">
            <w:rPr>
              <w:noProof/>
              <w:webHidden/>
            </w:rPr>
            <w:tab/>
            <w:delText>7</w:delText>
          </w:r>
        </w:del>
      </w:ins>
    </w:p>
    <w:p w14:paraId="2A574E4C" w14:textId="47087082" w:rsidR="004A1BB6" w:rsidDel="00F01CDA" w:rsidRDefault="004A1BB6">
      <w:pPr>
        <w:pStyle w:val="TOC3"/>
        <w:tabs>
          <w:tab w:val="right" w:leader="dot" w:pos="9019"/>
        </w:tabs>
        <w:rPr>
          <w:ins w:id="865" w:author="Việt Lương" w:date="2024-12-24T17:50:00Z" w16du:dateUtc="2024-12-24T10:50:00Z"/>
          <w:del w:id="866"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867" w:author="Việt Lương" w:date="2024-12-24T17:50:00Z" w16du:dateUtc="2024-12-24T10:50:00Z">
        <w:del w:id="868" w:author="Kiên Lê Trung" w:date="2024-12-24T17:51:00Z" w16du:dateUtc="2024-12-24T10:51:00Z">
          <w:r w:rsidRPr="00F01CDA" w:rsidDel="00F01CDA">
            <w:rPr>
              <w:rStyle w:val="Hyperlink"/>
              <w:noProof/>
            </w:rPr>
            <w:delText>2.1.1 Xác định và mô tả các tác nhân</w:delText>
          </w:r>
          <w:r w:rsidDel="00F01CDA">
            <w:rPr>
              <w:noProof/>
              <w:webHidden/>
            </w:rPr>
            <w:tab/>
            <w:delText>7</w:delText>
          </w:r>
        </w:del>
      </w:ins>
    </w:p>
    <w:p w14:paraId="72638E33" w14:textId="240C0276" w:rsidR="004A1BB6" w:rsidDel="00F01CDA" w:rsidRDefault="004A1BB6">
      <w:pPr>
        <w:pStyle w:val="TOC3"/>
        <w:tabs>
          <w:tab w:val="right" w:leader="dot" w:pos="9019"/>
        </w:tabs>
        <w:rPr>
          <w:ins w:id="869" w:author="Việt Lương" w:date="2024-12-24T17:50:00Z" w16du:dateUtc="2024-12-24T10:50:00Z"/>
          <w:del w:id="870"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871" w:author="Việt Lương" w:date="2024-12-24T17:50:00Z" w16du:dateUtc="2024-12-24T10:50:00Z">
        <w:del w:id="872" w:author="Kiên Lê Trung" w:date="2024-12-24T17:51:00Z" w16du:dateUtc="2024-12-24T10:51:00Z">
          <w:r w:rsidRPr="00F01CDA" w:rsidDel="00F01CDA">
            <w:rPr>
              <w:rStyle w:val="Hyperlink"/>
              <w:noProof/>
            </w:rPr>
            <w:delText>2.1.2 Xác định và mô tả các ca sử dụng</w:delText>
          </w:r>
          <w:r w:rsidDel="00F01CDA">
            <w:rPr>
              <w:noProof/>
              <w:webHidden/>
            </w:rPr>
            <w:tab/>
            <w:delText>7</w:delText>
          </w:r>
        </w:del>
      </w:ins>
    </w:p>
    <w:p w14:paraId="70533D80" w14:textId="7D422B7D" w:rsidR="004A1BB6" w:rsidDel="00F01CDA" w:rsidRDefault="004A1BB6">
      <w:pPr>
        <w:pStyle w:val="TOC3"/>
        <w:tabs>
          <w:tab w:val="right" w:leader="dot" w:pos="9019"/>
        </w:tabs>
        <w:rPr>
          <w:ins w:id="873" w:author="Việt Lương" w:date="2024-12-24T17:50:00Z" w16du:dateUtc="2024-12-24T10:50:00Z"/>
          <w:del w:id="874"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875" w:author="Việt Lương" w:date="2024-12-24T17:50:00Z" w16du:dateUtc="2024-12-24T10:50:00Z">
        <w:del w:id="876" w:author="Kiên Lê Trung" w:date="2024-12-24T17:51:00Z" w16du:dateUtc="2024-12-24T10:51:00Z">
          <w:r w:rsidRPr="00F01CDA" w:rsidDel="00F01CDA">
            <w:rPr>
              <w:rStyle w:val="Hyperlink"/>
              <w:noProof/>
            </w:rPr>
            <w:delText>2.1.3     Biểu đồ usecase</w:delText>
          </w:r>
          <w:r w:rsidDel="00F01CDA">
            <w:rPr>
              <w:noProof/>
              <w:webHidden/>
            </w:rPr>
            <w:tab/>
            <w:delText>9</w:delText>
          </w:r>
        </w:del>
      </w:ins>
    </w:p>
    <w:p w14:paraId="446B44D2" w14:textId="162D1DA8" w:rsidR="004A1BB6" w:rsidDel="00F01CDA" w:rsidRDefault="004A1BB6">
      <w:pPr>
        <w:pStyle w:val="TOC3"/>
        <w:tabs>
          <w:tab w:val="right" w:leader="dot" w:pos="9019"/>
        </w:tabs>
        <w:rPr>
          <w:ins w:id="877" w:author="Việt Lương" w:date="2024-12-24T17:50:00Z" w16du:dateUtc="2024-12-24T10:50:00Z"/>
          <w:del w:id="878"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879" w:author="Việt Lương" w:date="2024-12-24T17:50:00Z" w16du:dateUtc="2024-12-24T10:50:00Z">
        <w:del w:id="880" w:author="Kiên Lê Trung" w:date="2024-12-24T17:51:00Z" w16du:dateUtc="2024-12-24T10:51:00Z">
          <w:r w:rsidRPr="00F01CDA" w:rsidDel="00F01CDA">
            <w:rPr>
              <w:rStyle w:val="Hyperlink"/>
              <w:noProof/>
            </w:rPr>
            <w:delText>2.1.4 Xây dựng kịch bản</w:delText>
          </w:r>
          <w:r w:rsidDel="00F01CDA">
            <w:rPr>
              <w:noProof/>
              <w:webHidden/>
            </w:rPr>
            <w:tab/>
            <w:delText>19</w:delText>
          </w:r>
        </w:del>
      </w:ins>
    </w:p>
    <w:p w14:paraId="623C06BA" w14:textId="5E350532" w:rsidR="004A1BB6" w:rsidDel="00F01CDA" w:rsidRDefault="004A1BB6">
      <w:pPr>
        <w:pStyle w:val="TOC3"/>
        <w:tabs>
          <w:tab w:val="right" w:leader="dot" w:pos="9019"/>
        </w:tabs>
        <w:rPr>
          <w:ins w:id="881" w:author="Việt Lương" w:date="2024-12-24T17:50:00Z" w16du:dateUtc="2024-12-24T10:50:00Z"/>
          <w:del w:id="882"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883" w:author="Việt Lương" w:date="2024-12-24T17:50:00Z" w16du:dateUtc="2024-12-24T10:50:00Z">
        <w:del w:id="884" w:author="Kiên Lê Trung" w:date="2024-12-24T17:51:00Z" w16du:dateUtc="2024-12-24T10:51:00Z">
          <w:r w:rsidRPr="00F01CDA" w:rsidDel="00F01CDA">
            <w:rPr>
              <w:rStyle w:val="Hyperlink"/>
              <w:noProof/>
            </w:rPr>
            <w:delText>2.1.5 Xây dựng biểu đồ lớp phân tích</w:delText>
          </w:r>
          <w:r w:rsidDel="00F01CDA">
            <w:rPr>
              <w:noProof/>
              <w:webHidden/>
            </w:rPr>
            <w:tab/>
            <w:delText>39</w:delText>
          </w:r>
        </w:del>
      </w:ins>
    </w:p>
    <w:p w14:paraId="33DAF0A0" w14:textId="10344361" w:rsidR="004A1BB6" w:rsidDel="00F01CDA" w:rsidRDefault="004A1BB6">
      <w:pPr>
        <w:pStyle w:val="TOC2"/>
        <w:tabs>
          <w:tab w:val="right" w:leader="dot" w:pos="9019"/>
        </w:tabs>
        <w:rPr>
          <w:ins w:id="885" w:author="Việt Lương" w:date="2024-12-24T17:50:00Z" w16du:dateUtc="2024-12-24T10:50:00Z"/>
          <w:del w:id="886"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887" w:author="Việt Lương" w:date="2024-12-24T17:50:00Z" w16du:dateUtc="2024-12-24T10:50:00Z">
        <w:del w:id="888" w:author="Kiên Lê Trung" w:date="2024-12-24T17:51:00Z" w16du:dateUtc="2024-12-24T10:51:00Z">
          <w:r w:rsidRPr="00F01CDA" w:rsidDel="00F01CDA">
            <w:rPr>
              <w:rStyle w:val="Hyperlink"/>
              <w:noProof/>
            </w:rPr>
            <w:delText>2.2 Thiết kế hệ thống</w:delText>
          </w:r>
          <w:r w:rsidDel="00F01CDA">
            <w:rPr>
              <w:noProof/>
              <w:webHidden/>
            </w:rPr>
            <w:tab/>
            <w:delText>40</w:delText>
          </w:r>
        </w:del>
      </w:ins>
    </w:p>
    <w:p w14:paraId="714E08E8" w14:textId="12FAC2B7" w:rsidR="004A1BB6" w:rsidDel="00F01CDA" w:rsidRDefault="004A1BB6">
      <w:pPr>
        <w:pStyle w:val="TOC3"/>
        <w:tabs>
          <w:tab w:val="right" w:leader="dot" w:pos="9019"/>
        </w:tabs>
        <w:rPr>
          <w:ins w:id="889" w:author="Việt Lương" w:date="2024-12-24T17:50:00Z" w16du:dateUtc="2024-12-24T10:50:00Z"/>
          <w:del w:id="890"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891" w:author="Việt Lương" w:date="2024-12-24T17:50:00Z" w16du:dateUtc="2024-12-24T10:50:00Z">
        <w:del w:id="892" w:author="Kiên Lê Trung" w:date="2024-12-24T17:51:00Z" w16du:dateUtc="2024-12-24T10:51:00Z">
          <w:r w:rsidRPr="00F01CDA" w:rsidDel="00F01CDA">
            <w:rPr>
              <w:rStyle w:val="Hyperlink"/>
              <w:noProof/>
            </w:rPr>
            <w:delText>2.2.1 Thiết kế các mô hình thông tin tuần tự của hệ thống</w:delText>
          </w:r>
          <w:r w:rsidDel="00F01CDA">
            <w:rPr>
              <w:noProof/>
              <w:webHidden/>
            </w:rPr>
            <w:tab/>
            <w:delText>40</w:delText>
          </w:r>
        </w:del>
      </w:ins>
    </w:p>
    <w:p w14:paraId="59B8A3DE" w14:textId="7FF0DBEA" w:rsidR="004A1BB6" w:rsidDel="00F01CDA" w:rsidRDefault="004A1BB6">
      <w:pPr>
        <w:pStyle w:val="TOC3"/>
        <w:tabs>
          <w:tab w:val="right" w:leader="dot" w:pos="9019"/>
        </w:tabs>
        <w:rPr>
          <w:ins w:id="893" w:author="Việt Lương" w:date="2024-12-24T17:50:00Z" w16du:dateUtc="2024-12-24T10:50:00Z"/>
          <w:del w:id="894"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895" w:author="Việt Lương" w:date="2024-12-24T17:50:00Z" w16du:dateUtc="2024-12-24T10:50:00Z">
        <w:del w:id="896" w:author="Kiên Lê Trung" w:date="2024-12-24T17:51:00Z" w16du:dateUtc="2024-12-24T10:51:00Z">
          <w:r w:rsidRPr="00F01CDA" w:rsidDel="00F01CDA">
            <w:rPr>
              <w:rStyle w:val="Hyperlink"/>
              <w:noProof/>
            </w:rPr>
            <w:delText>2.2.2 Biểu đồ lớp thiết kế</w:delText>
          </w:r>
          <w:r w:rsidDel="00F01CDA">
            <w:rPr>
              <w:noProof/>
              <w:webHidden/>
            </w:rPr>
            <w:tab/>
            <w:delText>53</w:delText>
          </w:r>
        </w:del>
      </w:ins>
    </w:p>
    <w:p w14:paraId="1B735198" w14:textId="0C49D613" w:rsidR="004A1BB6" w:rsidDel="00F01CDA" w:rsidRDefault="004A1BB6">
      <w:pPr>
        <w:pStyle w:val="TOC3"/>
        <w:tabs>
          <w:tab w:val="right" w:leader="dot" w:pos="9019"/>
        </w:tabs>
        <w:rPr>
          <w:ins w:id="897" w:author="Việt Lương" w:date="2024-12-24T17:50:00Z" w16du:dateUtc="2024-12-24T10:50:00Z"/>
          <w:del w:id="898"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899" w:author="Việt Lương" w:date="2024-12-24T17:50:00Z" w16du:dateUtc="2024-12-24T10:50:00Z">
        <w:del w:id="900" w:author="Kiên Lê Trung" w:date="2024-12-24T17:51:00Z" w16du:dateUtc="2024-12-24T10:51:00Z">
          <w:r w:rsidRPr="00F01CDA" w:rsidDel="00F01CDA">
            <w:rPr>
              <w:rStyle w:val="Hyperlink"/>
              <w:noProof/>
            </w:rPr>
            <w:delText>2.2.3 Thiết kế cơ sở dữ liệu</w:delText>
          </w:r>
          <w:r w:rsidDel="00F01CDA">
            <w:rPr>
              <w:noProof/>
              <w:webHidden/>
            </w:rPr>
            <w:tab/>
            <w:delText>54</w:delText>
          </w:r>
        </w:del>
      </w:ins>
    </w:p>
    <w:p w14:paraId="320DF4CF" w14:textId="270947CC" w:rsidR="004A1BB6" w:rsidDel="00F01CDA" w:rsidRDefault="004A1BB6">
      <w:pPr>
        <w:pStyle w:val="TOC2"/>
        <w:tabs>
          <w:tab w:val="right" w:leader="dot" w:pos="9019"/>
        </w:tabs>
        <w:rPr>
          <w:ins w:id="901" w:author="Việt Lương" w:date="2024-12-24T17:50:00Z" w16du:dateUtc="2024-12-24T10:50:00Z"/>
          <w:del w:id="902"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903" w:author="Việt Lương" w:date="2024-12-24T17:50:00Z" w16du:dateUtc="2024-12-24T10:50:00Z">
        <w:del w:id="904" w:author="Kiên Lê Trung" w:date="2024-12-24T17:51:00Z" w16du:dateUtc="2024-12-24T10:51:00Z">
          <w:r w:rsidRPr="00F01CDA" w:rsidDel="00F01CDA">
            <w:rPr>
              <w:rStyle w:val="Hyperlink"/>
              <w:noProof/>
            </w:rPr>
            <w:delText>2.3 Kết luận chương</w:delText>
          </w:r>
          <w:r w:rsidDel="00F01CDA">
            <w:rPr>
              <w:noProof/>
              <w:webHidden/>
            </w:rPr>
            <w:tab/>
            <w:delText>54</w:delText>
          </w:r>
        </w:del>
      </w:ins>
    </w:p>
    <w:p w14:paraId="5C7572B4" w14:textId="1D7CBBDB" w:rsidR="004A1BB6" w:rsidDel="00F01CDA" w:rsidRDefault="004A1BB6">
      <w:pPr>
        <w:pStyle w:val="TOC1"/>
        <w:tabs>
          <w:tab w:val="right" w:leader="dot" w:pos="9019"/>
        </w:tabs>
        <w:rPr>
          <w:ins w:id="905" w:author="Việt Lương" w:date="2024-12-24T17:50:00Z" w16du:dateUtc="2024-12-24T10:50:00Z"/>
          <w:del w:id="906"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907" w:author="Việt Lương" w:date="2024-12-24T17:50:00Z" w16du:dateUtc="2024-12-24T10:50:00Z">
        <w:del w:id="908" w:author="Kiên Lê Trung" w:date="2024-12-24T17:51:00Z" w16du:dateUtc="2024-12-24T10:51:00Z">
          <w:r w:rsidRPr="00F01CDA" w:rsidDel="00F01CDA">
            <w:rPr>
              <w:rStyle w:val="Hyperlink"/>
              <w:noProof/>
            </w:rPr>
            <w:delText>CHƯƠNG 3: CÀI ĐẶT VÀ THỬ NGHIỆM HỆ THỐNG</w:delText>
          </w:r>
          <w:r w:rsidDel="00F01CDA">
            <w:rPr>
              <w:noProof/>
              <w:webHidden/>
            </w:rPr>
            <w:tab/>
            <w:delText>54</w:delText>
          </w:r>
        </w:del>
      </w:ins>
    </w:p>
    <w:p w14:paraId="20BE4480" w14:textId="1240F155" w:rsidR="004A1BB6" w:rsidDel="00F01CDA" w:rsidRDefault="004A1BB6">
      <w:pPr>
        <w:pStyle w:val="TOC2"/>
        <w:tabs>
          <w:tab w:val="right" w:leader="dot" w:pos="9019"/>
        </w:tabs>
        <w:rPr>
          <w:ins w:id="909" w:author="Việt Lương" w:date="2024-12-24T17:50:00Z" w16du:dateUtc="2024-12-24T10:50:00Z"/>
          <w:del w:id="910"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911" w:author="Việt Lương" w:date="2024-12-24T17:50:00Z" w16du:dateUtc="2024-12-24T10:50:00Z">
        <w:del w:id="912" w:author="Kiên Lê Trung" w:date="2024-12-24T17:51:00Z" w16du:dateUtc="2024-12-24T10:51:00Z">
          <w:r w:rsidRPr="00F01CDA" w:rsidDel="00F01CDA">
            <w:rPr>
              <w:rStyle w:val="Hyperlink"/>
              <w:noProof/>
            </w:rPr>
            <w:delText>3.1 Kiến trúc hệ thống</w:delText>
          </w:r>
          <w:r w:rsidDel="00F01CDA">
            <w:rPr>
              <w:noProof/>
              <w:webHidden/>
            </w:rPr>
            <w:tab/>
            <w:delText>54</w:delText>
          </w:r>
        </w:del>
      </w:ins>
    </w:p>
    <w:p w14:paraId="3E56A590" w14:textId="72083EBB" w:rsidR="004A1BB6" w:rsidDel="00F01CDA" w:rsidRDefault="004A1BB6">
      <w:pPr>
        <w:pStyle w:val="TOC2"/>
        <w:tabs>
          <w:tab w:val="right" w:leader="dot" w:pos="9019"/>
        </w:tabs>
        <w:rPr>
          <w:ins w:id="913" w:author="Việt Lương" w:date="2024-12-24T17:50:00Z" w16du:dateUtc="2024-12-24T10:50:00Z"/>
          <w:del w:id="914"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915" w:author="Việt Lương" w:date="2024-12-24T17:50:00Z" w16du:dateUtc="2024-12-24T10:50:00Z">
        <w:del w:id="916" w:author="Kiên Lê Trung" w:date="2024-12-24T17:51:00Z" w16du:dateUtc="2024-12-24T10:51:00Z">
          <w:r w:rsidRPr="00F01CDA" w:rsidDel="00F01CDA">
            <w:rPr>
              <w:rStyle w:val="Hyperlink"/>
              <w:noProof/>
            </w:rPr>
            <w:delText>3.2 Một số hình ảnh về giao diện hệ thống</w:delText>
          </w:r>
          <w:r w:rsidDel="00F01CDA">
            <w:rPr>
              <w:noProof/>
              <w:webHidden/>
            </w:rPr>
            <w:tab/>
            <w:delText>54</w:delText>
          </w:r>
        </w:del>
      </w:ins>
    </w:p>
    <w:p w14:paraId="1D1A4E98" w14:textId="3FA62879" w:rsidR="004A1BB6" w:rsidDel="00F01CDA" w:rsidRDefault="004A1BB6">
      <w:pPr>
        <w:pStyle w:val="TOC3"/>
        <w:tabs>
          <w:tab w:val="right" w:leader="dot" w:pos="9019"/>
        </w:tabs>
        <w:rPr>
          <w:ins w:id="917" w:author="Việt Lương" w:date="2024-12-24T17:50:00Z" w16du:dateUtc="2024-12-24T10:50:00Z"/>
          <w:del w:id="918"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919" w:author="Việt Lương" w:date="2024-12-24T17:50:00Z" w16du:dateUtc="2024-12-24T10:50:00Z">
        <w:del w:id="920" w:author="Kiên Lê Trung" w:date="2024-12-24T17:51:00Z" w16du:dateUtc="2024-12-24T10:51:00Z">
          <w:r w:rsidRPr="00F01CDA" w:rsidDel="00F01CDA">
            <w:rPr>
              <w:rStyle w:val="Hyperlink"/>
              <w:noProof/>
            </w:rPr>
            <w:delText>3.2.1 Một số giao diện cho người dùng hệ thống</w:delText>
          </w:r>
          <w:r w:rsidDel="00F01CDA">
            <w:rPr>
              <w:noProof/>
              <w:webHidden/>
            </w:rPr>
            <w:tab/>
            <w:delText>55</w:delText>
          </w:r>
        </w:del>
      </w:ins>
    </w:p>
    <w:p w14:paraId="1545E96C" w14:textId="2DC9FEA7" w:rsidR="004A1BB6" w:rsidDel="00F01CDA" w:rsidRDefault="004A1BB6">
      <w:pPr>
        <w:pStyle w:val="TOC3"/>
        <w:tabs>
          <w:tab w:val="right" w:leader="dot" w:pos="9019"/>
        </w:tabs>
        <w:rPr>
          <w:ins w:id="921" w:author="Việt Lương" w:date="2024-12-24T17:50:00Z" w16du:dateUtc="2024-12-24T10:50:00Z"/>
          <w:del w:id="922"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923" w:author="Việt Lương" w:date="2024-12-24T17:50:00Z" w16du:dateUtc="2024-12-24T10:50:00Z">
        <w:del w:id="924" w:author="Kiên Lê Trung" w:date="2024-12-24T17:51:00Z" w16du:dateUtc="2024-12-24T10:51:00Z">
          <w:r w:rsidRPr="00F01CDA" w:rsidDel="00F01CDA">
            <w:rPr>
              <w:rStyle w:val="Hyperlink"/>
              <w:noProof/>
            </w:rPr>
            <w:delText>3.2.2 Một số giao diện cho người quản trị</w:delText>
          </w:r>
          <w:r w:rsidDel="00F01CDA">
            <w:rPr>
              <w:noProof/>
              <w:webHidden/>
            </w:rPr>
            <w:tab/>
            <w:delText>55</w:delText>
          </w:r>
        </w:del>
      </w:ins>
    </w:p>
    <w:p w14:paraId="3618A3A9" w14:textId="7D1182B8" w:rsidR="004A1BB6" w:rsidDel="00F01CDA" w:rsidRDefault="004A1BB6">
      <w:pPr>
        <w:pStyle w:val="TOC3"/>
        <w:tabs>
          <w:tab w:val="right" w:leader="dot" w:pos="9019"/>
        </w:tabs>
        <w:rPr>
          <w:ins w:id="925" w:author="Việt Lương" w:date="2024-12-24T17:50:00Z" w16du:dateUtc="2024-12-24T10:50:00Z"/>
          <w:del w:id="926"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927" w:author="Việt Lương" w:date="2024-12-24T17:50:00Z" w16du:dateUtc="2024-12-24T10:50:00Z">
        <w:del w:id="928" w:author="Kiên Lê Trung" w:date="2024-12-24T17:51:00Z" w16du:dateUtc="2024-12-24T10:51:00Z">
          <w:r w:rsidRPr="00F01CDA" w:rsidDel="00F01CDA">
            <w:rPr>
              <w:rStyle w:val="Hyperlink"/>
              <w:noProof/>
            </w:rPr>
            <w:delText>3.2.3 Một số giao diện cho người bán hàng</w:delText>
          </w:r>
          <w:r w:rsidDel="00F01CDA">
            <w:rPr>
              <w:noProof/>
              <w:webHidden/>
            </w:rPr>
            <w:tab/>
            <w:delText>55</w:delText>
          </w:r>
        </w:del>
      </w:ins>
    </w:p>
    <w:p w14:paraId="6A4B528C" w14:textId="2BD851B3" w:rsidR="004A1BB6" w:rsidDel="00F01CDA" w:rsidRDefault="004A1BB6">
      <w:pPr>
        <w:pStyle w:val="TOC2"/>
        <w:tabs>
          <w:tab w:val="right" w:leader="dot" w:pos="9019"/>
        </w:tabs>
        <w:rPr>
          <w:ins w:id="929" w:author="Việt Lương" w:date="2024-12-24T17:50:00Z" w16du:dateUtc="2024-12-24T10:50:00Z"/>
          <w:del w:id="930"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931" w:author="Việt Lương" w:date="2024-12-24T17:50:00Z" w16du:dateUtc="2024-12-24T10:50:00Z">
        <w:del w:id="932" w:author="Kiên Lê Trung" w:date="2024-12-24T17:51:00Z" w16du:dateUtc="2024-12-24T10:51:00Z">
          <w:r w:rsidRPr="00F01CDA" w:rsidDel="00F01CDA">
            <w:rPr>
              <w:rStyle w:val="Hyperlink"/>
              <w:noProof/>
            </w:rPr>
            <w:delText>3.3 Kết luận chương</w:delText>
          </w:r>
          <w:r w:rsidDel="00F01CDA">
            <w:rPr>
              <w:noProof/>
              <w:webHidden/>
            </w:rPr>
            <w:tab/>
            <w:delText>55</w:delText>
          </w:r>
        </w:del>
      </w:ins>
    </w:p>
    <w:p w14:paraId="66AAC1FD" w14:textId="6CA47777" w:rsidR="004A1BB6" w:rsidDel="00F01CDA" w:rsidRDefault="004A1BB6">
      <w:pPr>
        <w:pStyle w:val="TOC1"/>
        <w:tabs>
          <w:tab w:val="right" w:leader="dot" w:pos="9019"/>
        </w:tabs>
        <w:rPr>
          <w:ins w:id="933" w:author="Việt Lương" w:date="2024-12-24T17:50:00Z" w16du:dateUtc="2024-12-24T10:50:00Z"/>
          <w:del w:id="934"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935" w:author="Việt Lương" w:date="2024-12-24T17:50:00Z" w16du:dateUtc="2024-12-24T10:50:00Z">
        <w:del w:id="936" w:author="Kiên Lê Trung" w:date="2024-12-24T17:51:00Z" w16du:dateUtc="2024-12-24T10:51:00Z">
          <w:r w:rsidRPr="00F01CDA" w:rsidDel="00F01CDA">
            <w:rPr>
              <w:rStyle w:val="Hyperlink"/>
              <w:noProof/>
            </w:rPr>
            <w:delText>KẾT LUẬN</w:delText>
          </w:r>
          <w:r w:rsidDel="00F01CDA">
            <w:rPr>
              <w:noProof/>
              <w:webHidden/>
            </w:rPr>
            <w:tab/>
            <w:delText>55</w:delText>
          </w:r>
        </w:del>
      </w:ins>
    </w:p>
    <w:p w14:paraId="3FE0EDC9" w14:textId="0BC1729C" w:rsidR="004A1BB6" w:rsidDel="00F01CDA" w:rsidRDefault="004A1BB6">
      <w:pPr>
        <w:pStyle w:val="TOC1"/>
        <w:tabs>
          <w:tab w:val="right" w:leader="dot" w:pos="9019"/>
        </w:tabs>
        <w:rPr>
          <w:ins w:id="937" w:author="Việt Lương" w:date="2024-12-24T17:50:00Z" w16du:dateUtc="2024-12-24T10:50:00Z"/>
          <w:del w:id="938"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939" w:author="Việt Lương" w:date="2024-12-24T17:50:00Z" w16du:dateUtc="2024-12-24T10:50:00Z">
        <w:del w:id="940" w:author="Kiên Lê Trung" w:date="2024-12-24T17:51:00Z" w16du:dateUtc="2024-12-24T10:51:00Z">
          <w:r w:rsidRPr="00F01CDA" w:rsidDel="00F01CDA">
            <w:rPr>
              <w:rStyle w:val="Hyperlink"/>
              <w:noProof/>
            </w:rPr>
            <w:delText>DANH MỤC TÀI LIỆU THAM KHẢO</w:delText>
          </w:r>
          <w:r w:rsidDel="00F01CDA">
            <w:rPr>
              <w:noProof/>
              <w:webHidden/>
            </w:rPr>
            <w:tab/>
            <w:delText>55</w:delText>
          </w:r>
        </w:del>
      </w:ins>
    </w:p>
    <w:p w14:paraId="777D99D0" w14:textId="77777777" w:rsidR="00C73905" w:rsidDel="00F01CDA" w:rsidRDefault="00C73905">
      <w:pPr>
        <w:pStyle w:val="TOC1"/>
        <w:tabs>
          <w:tab w:val="right" w:leader="dot" w:pos="9019"/>
        </w:tabs>
        <w:rPr>
          <w:del w:id="941"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942" w:author="Kiên Lê Trung" w:date="2024-12-24T17:51:00Z" w16du:dateUtc="2024-12-24T10:51:00Z">
        <w:r w:rsidRPr="004A1BB6" w:rsidDel="00F01CDA">
          <w:rPr>
            <w:rStyle w:val="Hyperlink"/>
            <w:noProof/>
          </w:rPr>
          <w:delText>CHƯƠNG 1: GIỚI THIỆU BÀI TOÁN VÀ CÔNG NGHỆ LIÊN QUAN</w:delText>
        </w:r>
        <w:r w:rsidDel="00F01CDA">
          <w:rPr>
            <w:noProof/>
            <w:webHidden/>
          </w:rPr>
          <w:tab/>
        </w:r>
        <w:r w:rsidR="004A1BB6" w:rsidDel="00F01CDA">
          <w:rPr>
            <w:noProof/>
            <w:webHidden/>
          </w:rPr>
          <w:delText>1</w:delText>
        </w:r>
      </w:del>
    </w:p>
    <w:p w14:paraId="2882BEBE" w14:textId="77777777" w:rsidR="00C73905" w:rsidDel="00F01CDA" w:rsidRDefault="00C73905">
      <w:pPr>
        <w:pStyle w:val="TOC2"/>
        <w:tabs>
          <w:tab w:val="right" w:leader="dot" w:pos="9019"/>
        </w:tabs>
        <w:rPr>
          <w:del w:id="943"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944" w:author="Kiên Lê Trung" w:date="2024-12-24T17:51:00Z" w16du:dateUtc="2024-12-24T10:51:00Z">
        <w:r w:rsidRPr="004A1BB6" w:rsidDel="00F01CDA">
          <w:rPr>
            <w:rStyle w:val="Hyperlink"/>
            <w:noProof/>
          </w:rPr>
          <w:delText>1.1 Tổng quan về hệ thống website bán đồ điện tử</w:delText>
        </w:r>
        <w:r w:rsidDel="00F01CDA">
          <w:rPr>
            <w:noProof/>
            <w:webHidden/>
          </w:rPr>
          <w:tab/>
        </w:r>
        <w:r w:rsidR="004A1BB6" w:rsidDel="00F01CDA">
          <w:rPr>
            <w:noProof/>
            <w:webHidden/>
          </w:rPr>
          <w:delText>1</w:delText>
        </w:r>
      </w:del>
    </w:p>
    <w:p w14:paraId="3ADC545E" w14:textId="77777777" w:rsidR="00C73905" w:rsidDel="00F01CDA" w:rsidRDefault="00C73905">
      <w:pPr>
        <w:pStyle w:val="TOC3"/>
        <w:tabs>
          <w:tab w:val="right" w:leader="dot" w:pos="9019"/>
        </w:tabs>
        <w:rPr>
          <w:del w:id="945"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946" w:author="Kiên Lê Trung" w:date="2024-12-24T17:51:00Z" w16du:dateUtc="2024-12-24T10:51:00Z">
        <w:r w:rsidRPr="004A1BB6" w:rsidDel="00F01CDA">
          <w:rPr>
            <w:rStyle w:val="Hyperlink"/>
            <w:noProof/>
          </w:rPr>
          <w:delText>1.1.1 Giới thiệu hệ thống</w:delText>
        </w:r>
        <w:r w:rsidDel="00F01CDA">
          <w:rPr>
            <w:noProof/>
            <w:webHidden/>
          </w:rPr>
          <w:tab/>
        </w:r>
        <w:r w:rsidR="004A1BB6" w:rsidDel="00F01CDA">
          <w:rPr>
            <w:noProof/>
            <w:webHidden/>
          </w:rPr>
          <w:delText>1</w:delText>
        </w:r>
      </w:del>
    </w:p>
    <w:p w14:paraId="319D6FB8" w14:textId="77777777" w:rsidR="00C73905" w:rsidDel="00F01CDA" w:rsidRDefault="00C73905">
      <w:pPr>
        <w:pStyle w:val="TOC3"/>
        <w:tabs>
          <w:tab w:val="right" w:leader="dot" w:pos="9019"/>
        </w:tabs>
        <w:rPr>
          <w:del w:id="947"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948" w:author="Kiên Lê Trung" w:date="2024-12-24T17:51:00Z" w16du:dateUtc="2024-12-24T10:51:00Z">
        <w:r w:rsidRPr="004A1BB6" w:rsidDel="00F01CDA">
          <w:rPr>
            <w:rStyle w:val="Hyperlink"/>
            <w:noProof/>
          </w:rPr>
          <w:delText>1.1.2 Khảo sát các sản phẩm tương tự</w:delText>
        </w:r>
        <w:r w:rsidDel="00F01CDA">
          <w:rPr>
            <w:noProof/>
            <w:webHidden/>
          </w:rPr>
          <w:tab/>
        </w:r>
        <w:r w:rsidR="004A1BB6" w:rsidDel="00F01CDA">
          <w:rPr>
            <w:noProof/>
            <w:webHidden/>
          </w:rPr>
          <w:delText>1</w:delText>
        </w:r>
      </w:del>
    </w:p>
    <w:p w14:paraId="7FD3A9F3" w14:textId="77777777" w:rsidR="00C73905" w:rsidDel="00F01CDA" w:rsidRDefault="00C73905">
      <w:pPr>
        <w:pStyle w:val="TOC3"/>
        <w:tabs>
          <w:tab w:val="right" w:leader="dot" w:pos="9019"/>
        </w:tabs>
        <w:rPr>
          <w:del w:id="949"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950" w:author="Kiên Lê Trung" w:date="2024-12-24T17:51:00Z" w16du:dateUtc="2024-12-24T10:51:00Z">
        <w:r w:rsidRPr="004A1BB6" w:rsidDel="00F01CDA">
          <w:rPr>
            <w:rStyle w:val="Hyperlink"/>
            <w:noProof/>
          </w:rPr>
          <w:delText>1.1.3 Tìm hiểu yêu cầu hệ thống</w:delText>
        </w:r>
        <w:r w:rsidDel="00F01CDA">
          <w:rPr>
            <w:noProof/>
            <w:webHidden/>
          </w:rPr>
          <w:tab/>
        </w:r>
        <w:r w:rsidR="004A1BB6" w:rsidDel="00F01CDA">
          <w:rPr>
            <w:noProof/>
            <w:webHidden/>
          </w:rPr>
          <w:delText>2</w:delText>
        </w:r>
      </w:del>
    </w:p>
    <w:p w14:paraId="762BD3BF" w14:textId="77777777" w:rsidR="00C73905" w:rsidDel="00F01CDA" w:rsidRDefault="00C73905">
      <w:pPr>
        <w:pStyle w:val="TOC3"/>
        <w:tabs>
          <w:tab w:val="right" w:leader="dot" w:pos="9019"/>
        </w:tabs>
        <w:rPr>
          <w:del w:id="951"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952" w:author="Kiên Lê Trung" w:date="2024-12-24T17:51:00Z" w16du:dateUtc="2024-12-24T10:51:00Z">
        <w:r w:rsidRPr="004A1BB6" w:rsidDel="00F01CDA">
          <w:rPr>
            <w:rStyle w:val="Hyperlink"/>
            <w:noProof/>
          </w:rPr>
          <w:delText>1.1.4 Xác định yêu cầu nghiệp vụ</w:delText>
        </w:r>
        <w:r w:rsidDel="00F01CDA">
          <w:rPr>
            <w:noProof/>
            <w:webHidden/>
          </w:rPr>
          <w:tab/>
        </w:r>
        <w:r w:rsidR="004A1BB6" w:rsidDel="00F01CDA">
          <w:rPr>
            <w:noProof/>
            <w:webHidden/>
          </w:rPr>
          <w:delText>2</w:delText>
        </w:r>
      </w:del>
    </w:p>
    <w:p w14:paraId="0A674BFD" w14:textId="77777777" w:rsidR="00C73905" w:rsidDel="00F01CDA" w:rsidRDefault="00C73905">
      <w:pPr>
        <w:pStyle w:val="TOC2"/>
        <w:tabs>
          <w:tab w:val="right" w:leader="dot" w:pos="9019"/>
        </w:tabs>
        <w:rPr>
          <w:del w:id="953"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954" w:author="Kiên Lê Trung" w:date="2024-12-24T17:51:00Z" w16du:dateUtc="2024-12-24T10:51:00Z">
        <w:r w:rsidRPr="004A1BB6" w:rsidDel="00F01CDA">
          <w:rPr>
            <w:rStyle w:val="Hyperlink"/>
            <w:noProof/>
          </w:rPr>
          <w:delText>1.2 Tìm hiểu một số công nghệ liên quan</w:delText>
        </w:r>
        <w:r w:rsidDel="00F01CDA">
          <w:rPr>
            <w:noProof/>
            <w:webHidden/>
          </w:rPr>
          <w:tab/>
        </w:r>
        <w:r w:rsidR="004A1BB6" w:rsidDel="00F01CDA">
          <w:rPr>
            <w:noProof/>
            <w:webHidden/>
          </w:rPr>
          <w:delText>4</w:delText>
        </w:r>
      </w:del>
    </w:p>
    <w:p w14:paraId="37DAD74B" w14:textId="77777777" w:rsidR="00C73905" w:rsidDel="00F01CDA" w:rsidRDefault="00C73905">
      <w:pPr>
        <w:pStyle w:val="TOC3"/>
        <w:tabs>
          <w:tab w:val="right" w:leader="dot" w:pos="9019"/>
        </w:tabs>
        <w:rPr>
          <w:del w:id="955"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956" w:author="Kiên Lê Trung" w:date="2024-12-24T17:51:00Z" w16du:dateUtc="2024-12-24T10:51:00Z">
        <w:r w:rsidRPr="004A1BB6" w:rsidDel="00F01CDA">
          <w:rPr>
            <w:rStyle w:val="Hyperlink"/>
            <w:noProof/>
          </w:rPr>
          <w:delText>1.2.1 Front-End</w:delText>
        </w:r>
        <w:r w:rsidDel="00F01CDA">
          <w:rPr>
            <w:noProof/>
            <w:webHidden/>
          </w:rPr>
          <w:tab/>
        </w:r>
        <w:r w:rsidR="004A1BB6" w:rsidDel="00F01CDA">
          <w:rPr>
            <w:noProof/>
            <w:webHidden/>
          </w:rPr>
          <w:delText>4</w:delText>
        </w:r>
      </w:del>
    </w:p>
    <w:p w14:paraId="61821C6E" w14:textId="77777777" w:rsidR="00C73905" w:rsidDel="00F01CDA" w:rsidRDefault="00C73905">
      <w:pPr>
        <w:pStyle w:val="TOC3"/>
        <w:tabs>
          <w:tab w:val="right" w:leader="dot" w:pos="9019"/>
        </w:tabs>
        <w:rPr>
          <w:del w:id="957"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958" w:author="Kiên Lê Trung" w:date="2024-12-24T17:51:00Z" w16du:dateUtc="2024-12-24T10:51:00Z">
        <w:r w:rsidRPr="004A1BB6" w:rsidDel="00F01CDA">
          <w:rPr>
            <w:rStyle w:val="Hyperlink"/>
            <w:noProof/>
          </w:rPr>
          <w:delText>1.2.2 Back-End</w:delText>
        </w:r>
        <w:r w:rsidDel="00F01CDA">
          <w:rPr>
            <w:noProof/>
            <w:webHidden/>
          </w:rPr>
          <w:tab/>
        </w:r>
        <w:r w:rsidR="004A1BB6" w:rsidDel="00F01CDA">
          <w:rPr>
            <w:noProof/>
            <w:webHidden/>
          </w:rPr>
          <w:delText>4</w:delText>
        </w:r>
      </w:del>
    </w:p>
    <w:p w14:paraId="57898D0A" w14:textId="77777777" w:rsidR="00C73905" w:rsidDel="00F01CDA" w:rsidRDefault="00C73905">
      <w:pPr>
        <w:pStyle w:val="TOC3"/>
        <w:tabs>
          <w:tab w:val="right" w:leader="dot" w:pos="9019"/>
        </w:tabs>
        <w:rPr>
          <w:del w:id="959"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960" w:author="Kiên Lê Trung" w:date="2024-12-24T17:51:00Z" w16du:dateUtc="2024-12-24T10:51:00Z">
        <w:r w:rsidRPr="004A1BB6" w:rsidDel="00F01CDA">
          <w:rPr>
            <w:rStyle w:val="Hyperlink"/>
            <w:noProof/>
          </w:rPr>
          <w:delText>1.2.3 Cơ sở dữ liệu</w:delText>
        </w:r>
        <w:r w:rsidDel="00F01CDA">
          <w:rPr>
            <w:noProof/>
            <w:webHidden/>
          </w:rPr>
          <w:tab/>
        </w:r>
        <w:r w:rsidR="004A1BB6" w:rsidDel="00F01CDA">
          <w:rPr>
            <w:noProof/>
            <w:webHidden/>
          </w:rPr>
          <w:delText>5</w:delText>
        </w:r>
      </w:del>
    </w:p>
    <w:p w14:paraId="52F493BF" w14:textId="77777777" w:rsidR="00C73905" w:rsidDel="00F01CDA" w:rsidRDefault="00C73905">
      <w:pPr>
        <w:pStyle w:val="TOC2"/>
        <w:tabs>
          <w:tab w:val="right" w:leader="dot" w:pos="9019"/>
        </w:tabs>
        <w:rPr>
          <w:del w:id="961"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962" w:author="Kiên Lê Trung" w:date="2024-12-24T17:51:00Z" w16du:dateUtc="2024-12-24T10:51:00Z">
        <w:r w:rsidRPr="004A1BB6" w:rsidDel="00F01CDA">
          <w:rPr>
            <w:rStyle w:val="Hyperlink"/>
            <w:noProof/>
          </w:rPr>
          <w:delText>1.3  Kết luận chương</w:delText>
        </w:r>
        <w:r w:rsidDel="00F01CDA">
          <w:rPr>
            <w:noProof/>
            <w:webHidden/>
          </w:rPr>
          <w:tab/>
        </w:r>
        <w:r w:rsidR="004A1BB6" w:rsidDel="00F01CDA">
          <w:rPr>
            <w:noProof/>
            <w:webHidden/>
          </w:rPr>
          <w:delText>6</w:delText>
        </w:r>
      </w:del>
    </w:p>
    <w:p w14:paraId="0BD4DB6F" w14:textId="77777777" w:rsidR="00C73905" w:rsidDel="00F01CDA" w:rsidRDefault="00C73905">
      <w:pPr>
        <w:pStyle w:val="TOC1"/>
        <w:tabs>
          <w:tab w:val="right" w:leader="dot" w:pos="9019"/>
        </w:tabs>
        <w:rPr>
          <w:del w:id="963"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964" w:author="Kiên Lê Trung" w:date="2024-12-24T17:51:00Z" w16du:dateUtc="2024-12-24T10:51:00Z">
        <w:r w:rsidRPr="004A1BB6" w:rsidDel="00F01CDA">
          <w:rPr>
            <w:rStyle w:val="Hyperlink"/>
            <w:noProof/>
          </w:rPr>
          <w:delText>Chương 2: Phân tích và thiết kế hệ thống</w:delText>
        </w:r>
        <w:r w:rsidDel="00F01CDA">
          <w:rPr>
            <w:noProof/>
            <w:webHidden/>
          </w:rPr>
          <w:tab/>
        </w:r>
        <w:r w:rsidR="004A1BB6" w:rsidDel="00F01CDA">
          <w:rPr>
            <w:noProof/>
            <w:webHidden/>
          </w:rPr>
          <w:delText>7</w:delText>
        </w:r>
      </w:del>
    </w:p>
    <w:p w14:paraId="7FF2EB04" w14:textId="77777777" w:rsidR="00C73905" w:rsidDel="00F01CDA" w:rsidRDefault="00C73905">
      <w:pPr>
        <w:pStyle w:val="TOC2"/>
        <w:tabs>
          <w:tab w:val="right" w:leader="dot" w:pos="9019"/>
        </w:tabs>
        <w:rPr>
          <w:del w:id="965"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966" w:author="Kiên Lê Trung" w:date="2024-12-24T17:51:00Z" w16du:dateUtc="2024-12-24T10:51:00Z">
        <w:r w:rsidRPr="004A1BB6" w:rsidDel="00F01CDA">
          <w:rPr>
            <w:rStyle w:val="Hyperlink"/>
            <w:noProof/>
          </w:rPr>
          <w:delText>2.1 Phân tích hệ thống</w:delText>
        </w:r>
        <w:r w:rsidDel="00F01CDA">
          <w:rPr>
            <w:noProof/>
            <w:webHidden/>
          </w:rPr>
          <w:tab/>
        </w:r>
        <w:r w:rsidR="004A1BB6" w:rsidDel="00F01CDA">
          <w:rPr>
            <w:noProof/>
            <w:webHidden/>
          </w:rPr>
          <w:delText>7</w:delText>
        </w:r>
      </w:del>
    </w:p>
    <w:p w14:paraId="252EF36A" w14:textId="77777777" w:rsidR="00C73905" w:rsidDel="00F01CDA" w:rsidRDefault="00C73905">
      <w:pPr>
        <w:pStyle w:val="TOC3"/>
        <w:tabs>
          <w:tab w:val="right" w:leader="dot" w:pos="9019"/>
        </w:tabs>
        <w:rPr>
          <w:del w:id="967"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968" w:author="Kiên Lê Trung" w:date="2024-12-24T17:51:00Z" w16du:dateUtc="2024-12-24T10:51:00Z">
        <w:r w:rsidRPr="004A1BB6" w:rsidDel="00F01CDA">
          <w:rPr>
            <w:rStyle w:val="Hyperlink"/>
            <w:noProof/>
          </w:rPr>
          <w:delText>2.1.1 Xác định và mô tả các tác nhân</w:delText>
        </w:r>
        <w:r w:rsidDel="00F01CDA">
          <w:rPr>
            <w:noProof/>
            <w:webHidden/>
          </w:rPr>
          <w:tab/>
        </w:r>
        <w:r w:rsidR="004A1BB6" w:rsidDel="00F01CDA">
          <w:rPr>
            <w:noProof/>
            <w:webHidden/>
          </w:rPr>
          <w:delText>7</w:delText>
        </w:r>
      </w:del>
    </w:p>
    <w:p w14:paraId="153CDFD5" w14:textId="77777777" w:rsidR="00C73905" w:rsidDel="00F01CDA" w:rsidRDefault="00C73905">
      <w:pPr>
        <w:pStyle w:val="TOC3"/>
        <w:tabs>
          <w:tab w:val="right" w:leader="dot" w:pos="9019"/>
        </w:tabs>
        <w:rPr>
          <w:del w:id="969"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970" w:author="Kiên Lê Trung" w:date="2024-12-24T17:51:00Z" w16du:dateUtc="2024-12-24T10:51:00Z">
        <w:r w:rsidRPr="004A1BB6" w:rsidDel="00F01CDA">
          <w:rPr>
            <w:rStyle w:val="Hyperlink"/>
            <w:noProof/>
          </w:rPr>
          <w:delText>2.1.2 Xác định và mô tả các ca sử dụng</w:delText>
        </w:r>
        <w:r w:rsidDel="00F01CDA">
          <w:rPr>
            <w:noProof/>
            <w:webHidden/>
          </w:rPr>
          <w:tab/>
        </w:r>
        <w:r w:rsidR="004A1BB6" w:rsidDel="00F01CDA">
          <w:rPr>
            <w:noProof/>
            <w:webHidden/>
          </w:rPr>
          <w:delText>7</w:delText>
        </w:r>
      </w:del>
    </w:p>
    <w:p w14:paraId="5B63BC4E" w14:textId="77777777" w:rsidR="00C73905" w:rsidDel="00F01CDA" w:rsidRDefault="00C73905">
      <w:pPr>
        <w:pStyle w:val="TOC3"/>
        <w:tabs>
          <w:tab w:val="right" w:leader="dot" w:pos="9019"/>
        </w:tabs>
        <w:rPr>
          <w:del w:id="971"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972" w:author="Kiên Lê Trung" w:date="2024-12-24T17:51:00Z" w16du:dateUtc="2024-12-24T10:51:00Z">
        <w:r w:rsidRPr="004A1BB6" w:rsidDel="00F01CDA">
          <w:rPr>
            <w:rStyle w:val="Hyperlink"/>
            <w:noProof/>
          </w:rPr>
          <w:delText>2.1.3     Biểu đồ usecase</w:delText>
        </w:r>
        <w:r w:rsidDel="00F01CDA">
          <w:rPr>
            <w:noProof/>
            <w:webHidden/>
          </w:rPr>
          <w:tab/>
        </w:r>
        <w:r w:rsidR="004A1BB6" w:rsidDel="00F01CDA">
          <w:rPr>
            <w:noProof/>
            <w:webHidden/>
          </w:rPr>
          <w:delText>9</w:delText>
        </w:r>
      </w:del>
    </w:p>
    <w:p w14:paraId="1C3BD295" w14:textId="77777777" w:rsidR="00C73905" w:rsidDel="00F01CDA" w:rsidRDefault="00C73905">
      <w:pPr>
        <w:pStyle w:val="TOC3"/>
        <w:tabs>
          <w:tab w:val="right" w:leader="dot" w:pos="9019"/>
        </w:tabs>
        <w:rPr>
          <w:del w:id="973"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974" w:author="Kiên Lê Trung" w:date="2024-12-24T17:51:00Z" w16du:dateUtc="2024-12-24T10:51:00Z">
        <w:r w:rsidRPr="004A1BB6" w:rsidDel="00F01CDA">
          <w:rPr>
            <w:rStyle w:val="Hyperlink"/>
            <w:noProof/>
          </w:rPr>
          <w:delText>2.1.4 Xây dựng kịch bản</w:delText>
        </w:r>
        <w:r w:rsidDel="00F01CDA">
          <w:rPr>
            <w:noProof/>
            <w:webHidden/>
          </w:rPr>
          <w:tab/>
        </w:r>
        <w:r w:rsidR="004A1BB6" w:rsidDel="00F01CDA">
          <w:rPr>
            <w:noProof/>
            <w:webHidden/>
          </w:rPr>
          <w:delText>19</w:delText>
        </w:r>
      </w:del>
    </w:p>
    <w:p w14:paraId="3E0A543A" w14:textId="77777777" w:rsidR="00C73905" w:rsidDel="00F01CDA" w:rsidRDefault="00C73905">
      <w:pPr>
        <w:pStyle w:val="TOC3"/>
        <w:tabs>
          <w:tab w:val="right" w:leader="dot" w:pos="9019"/>
        </w:tabs>
        <w:rPr>
          <w:del w:id="975"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976" w:author="Kiên Lê Trung" w:date="2024-12-24T17:51:00Z" w16du:dateUtc="2024-12-24T10:51:00Z">
        <w:r w:rsidRPr="004A1BB6" w:rsidDel="00F01CDA">
          <w:rPr>
            <w:rStyle w:val="Hyperlink"/>
            <w:noProof/>
          </w:rPr>
          <w:delText>2.1.5 Xây dựng biểu đồ lớp phân tích</w:delText>
        </w:r>
        <w:r w:rsidDel="00F01CDA">
          <w:rPr>
            <w:noProof/>
            <w:webHidden/>
          </w:rPr>
          <w:tab/>
        </w:r>
        <w:r w:rsidR="004A1BB6" w:rsidDel="00F01CDA">
          <w:rPr>
            <w:noProof/>
            <w:webHidden/>
          </w:rPr>
          <w:delText>39</w:delText>
        </w:r>
      </w:del>
    </w:p>
    <w:p w14:paraId="2D4E1475" w14:textId="77777777" w:rsidR="00C73905" w:rsidDel="00F01CDA" w:rsidRDefault="00C73905">
      <w:pPr>
        <w:pStyle w:val="TOC2"/>
        <w:tabs>
          <w:tab w:val="right" w:leader="dot" w:pos="9019"/>
        </w:tabs>
        <w:rPr>
          <w:del w:id="977"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978" w:author="Kiên Lê Trung" w:date="2024-12-24T17:51:00Z" w16du:dateUtc="2024-12-24T10:51:00Z">
        <w:r w:rsidRPr="004A1BB6" w:rsidDel="00F01CDA">
          <w:rPr>
            <w:rStyle w:val="Hyperlink"/>
            <w:noProof/>
          </w:rPr>
          <w:delText>2.2 Thiết kế hệ thống</w:delText>
        </w:r>
        <w:r w:rsidDel="00F01CDA">
          <w:rPr>
            <w:noProof/>
            <w:webHidden/>
          </w:rPr>
          <w:tab/>
        </w:r>
        <w:r w:rsidR="004A1BB6" w:rsidDel="00F01CDA">
          <w:rPr>
            <w:noProof/>
            <w:webHidden/>
          </w:rPr>
          <w:delText>40</w:delText>
        </w:r>
      </w:del>
    </w:p>
    <w:p w14:paraId="277388C0" w14:textId="77777777" w:rsidR="00C73905" w:rsidDel="00F01CDA" w:rsidRDefault="00C73905">
      <w:pPr>
        <w:pStyle w:val="TOC3"/>
        <w:tabs>
          <w:tab w:val="right" w:leader="dot" w:pos="9019"/>
        </w:tabs>
        <w:rPr>
          <w:del w:id="979"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980" w:author="Kiên Lê Trung" w:date="2024-12-24T17:51:00Z" w16du:dateUtc="2024-12-24T10:51:00Z">
        <w:r w:rsidRPr="004A1BB6" w:rsidDel="00F01CDA">
          <w:rPr>
            <w:rStyle w:val="Hyperlink"/>
            <w:noProof/>
          </w:rPr>
          <w:delText>2.2.1 Thiết kế các mô hình thông tin tuần tự của hệ thống</w:delText>
        </w:r>
        <w:r w:rsidDel="00F01CDA">
          <w:rPr>
            <w:noProof/>
            <w:webHidden/>
          </w:rPr>
          <w:tab/>
        </w:r>
        <w:r w:rsidR="004A1BB6" w:rsidDel="00F01CDA">
          <w:rPr>
            <w:noProof/>
            <w:webHidden/>
          </w:rPr>
          <w:delText>40</w:delText>
        </w:r>
      </w:del>
    </w:p>
    <w:p w14:paraId="1651E2BA" w14:textId="77777777" w:rsidR="00C73905" w:rsidDel="00F01CDA" w:rsidRDefault="00C73905">
      <w:pPr>
        <w:pStyle w:val="TOC3"/>
        <w:tabs>
          <w:tab w:val="right" w:leader="dot" w:pos="9019"/>
        </w:tabs>
        <w:rPr>
          <w:del w:id="981"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982" w:author="Kiên Lê Trung" w:date="2024-12-24T17:51:00Z" w16du:dateUtc="2024-12-24T10:51:00Z">
        <w:r w:rsidRPr="004A1BB6" w:rsidDel="00F01CDA">
          <w:rPr>
            <w:rStyle w:val="Hyperlink"/>
            <w:noProof/>
          </w:rPr>
          <w:delText>2.2.2 Biểu đồ lớp thiết kế</w:delText>
        </w:r>
        <w:r w:rsidDel="00F01CDA">
          <w:rPr>
            <w:noProof/>
            <w:webHidden/>
          </w:rPr>
          <w:tab/>
        </w:r>
        <w:r w:rsidR="004A1BB6" w:rsidDel="00F01CDA">
          <w:rPr>
            <w:noProof/>
            <w:webHidden/>
          </w:rPr>
          <w:delText>53</w:delText>
        </w:r>
      </w:del>
    </w:p>
    <w:p w14:paraId="5E73BD27" w14:textId="77777777" w:rsidR="00C73905" w:rsidDel="00F01CDA" w:rsidRDefault="00C73905">
      <w:pPr>
        <w:pStyle w:val="TOC3"/>
        <w:tabs>
          <w:tab w:val="right" w:leader="dot" w:pos="9019"/>
        </w:tabs>
        <w:rPr>
          <w:del w:id="983"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984" w:author="Kiên Lê Trung" w:date="2024-12-24T17:51:00Z" w16du:dateUtc="2024-12-24T10:51:00Z">
        <w:r w:rsidRPr="004A1BB6" w:rsidDel="00F01CDA">
          <w:rPr>
            <w:rStyle w:val="Hyperlink"/>
            <w:noProof/>
          </w:rPr>
          <w:delText>2.2.3 Thiết kế cơ sở dữ liệu</w:delText>
        </w:r>
        <w:r w:rsidDel="00F01CDA">
          <w:rPr>
            <w:noProof/>
            <w:webHidden/>
          </w:rPr>
          <w:tab/>
        </w:r>
        <w:r w:rsidR="004A1BB6" w:rsidDel="00F01CDA">
          <w:rPr>
            <w:noProof/>
            <w:webHidden/>
          </w:rPr>
          <w:delText>54</w:delText>
        </w:r>
      </w:del>
    </w:p>
    <w:p w14:paraId="192C7B3B" w14:textId="77777777" w:rsidR="00C73905" w:rsidDel="00F01CDA" w:rsidRDefault="00C73905">
      <w:pPr>
        <w:pStyle w:val="TOC2"/>
        <w:tabs>
          <w:tab w:val="right" w:leader="dot" w:pos="9019"/>
        </w:tabs>
        <w:rPr>
          <w:del w:id="985"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986" w:author="Kiên Lê Trung" w:date="2024-12-24T17:51:00Z" w16du:dateUtc="2024-12-24T10:51:00Z">
        <w:r w:rsidRPr="004A1BB6" w:rsidDel="00F01CDA">
          <w:rPr>
            <w:rStyle w:val="Hyperlink"/>
            <w:noProof/>
          </w:rPr>
          <w:delText>2.3 Kết luận chương</w:delText>
        </w:r>
        <w:r w:rsidDel="00F01CDA">
          <w:rPr>
            <w:noProof/>
            <w:webHidden/>
          </w:rPr>
          <w:tab/>
        </w:r>
        <w:r w:rsidR="004A1BB6" w:rsidDel="00F01CDA">
          <w:rPr>
            <w:noProof/>
            <w:webHidden/>
          </w:rPr>
          <w:delText>54</w:delText>
        </w:r>
      </w:del>
    </w:p>
    <w:p w14:paraId="5A8035C9" w14:textId="77777777" w:rsidR="00C73905" w:rsidDel="00F01CDA" w:rsidRDefault="00C73905">
      <w:pPr>
        <w:pStyle w:val="TOC1"/>
        <w:tabs>
          <w:tab w:val="right" w:leader="dot" w:pos="9019"/>
        </w:tabs>
        <w:rPr>
          <w:del w:id="987"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988" w:author="Kiên Lê Trung" w:date="2024-12-24T17:51:00Z" w16du:dateUtc="2024-12-24T10:51:00Z">
        <w:r w:rsidRPr="004A1BB6" w:rsidDel="00F01CDA">
          <w:rPr>
            <w:rStyle w:val="Hyperlink"/>
            <w:noProof/>
          </w:rPr>
          <w:delText>CHƯƠNG 3: CÀI ĐẶT VÀ THỬ NGHIỆM HỆ THỐNG</w:delText>
        </w:r>
        <w:r w:rsidDel="00F01CDA">
          <w:rPr>
            <w:noProof/>
            <w:webHidden/>
          </w:rPr>
          <w:tab/>
        </w:r>
        <w:r w:rsidR="004A1BB6" w:rsidDel="00F01CDA">
          <w:rPr>
            <w:noProof/>
            <w:webHidden/>
          </w:rPr>
          <w:delText>54</w:delText>
        </w:r>
      </w:del>
    </w:p>
    <w:p w14:paraId="039C586F" w14:textId="77777777" w:rsidR="00C73905" w:rsidDel="00F01CDA" w:rsidRDefault="00C73905">
      <w:pPr>
        <w:pStyle w:val="TOC2"/>
        <w:tabs>
          <w:tab w:val="right" w:leader="dot" w:pos="9019"/>
        </w:tabs>
        <w:rPr>
          <w:del w:id="989"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990" w:author="Kiên Lê Trung" w:date="2024-12-24T17:51:00Z" w16du:dateUtc="2024-12-24T10:51:00Z">
        <w:r w:rsidRPr="004A1BB6" w:rsidDel="00F01CDA">
          <w:rPr>
            <w:rStyle w:val="Hyperlink"/>
            <w:noProof/>
          </w:rPr>
          <w:delText>3.1 Kiến trúc hệ thống</w:delText>
        </w:r>
        <w:r w:rsidDel="00F01CDA">
          <w:rPr>
            <w:noProof/>
            <w:webHidden/>
          </w:rPr>
          <w:tab/>
        </w:r>
        <w:r w:rsidR="004A1BB6" w:rsidDel="00F01CDA">
          <w:rPr>
            <w:noProof/>
            <w:webHidden/>
          </w:rPr>
          <w:delText>54</w:delText>
        </w:r>
      </w:del>
    </w:p>
    <w:p w14:paraId="1FF949D5" w14:textId="77777777" w:rsidR="00C73905" w:rsidDel="00F01CDA" w:rsidRDefault="00C73905">
      <w:pPr>
        <w:pStyle w:val="TOC2"/>
        <w:tabs>
          <w:tab w:val="right" w:leader="dot" w:pos="9019"/>
        </w:tabs>
        <w:rPr>
          <w:del w:id="991"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992" w:author="Kiên Lê Trung" w:date="2024-12-24T17:51:00Z" w16du:dateUtc="2024-12-24T10:51:00Z">
        <w:r w:rsidRPr="004A1BB6" w:rsidDel="00F01CDA">
          <w:rPr>
            <w:rStyle w:val="Hyperlink"/>
            <w:noProof/>
          </w:rPr>
          <w:delText>3.2 Một số hình ảnh về giao diện hệ thống</w:delText>
        </w:r>
        <w:r w:rsidDel="00F01CDA">
          <w:rPr>
            <w:noProof/>
            <w:webHidden/>
          </w:rPr>
          <w:tab/>
        </w:r>
        <w:r w:rsidR="004A1BB6" w:rsidDel="00F01CDA">
          <w:rPr>
            <w:noProof/>
            <w:webHidden/>
          </w:rPr>
          <w:delText>54</w:delText>
        </w:r>
      </w:del>
    </w:p>
    <w:p w14:paraId="39922A00" w14:textId="77777777" w:rsidR="00C73905" w:rsidDel="00F01CDA" w:rsidRDefault="00C73905">
      <w:pPr>
        <w:pStyle w:val="TOC3"/>
        <w:tabs>
          <w:tab w:val="right" w:leader="dot" w:pos="9019"/>
        </w:tabs>
        <w:rPr>
          <w:del w:id="993"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994" w:author="Kiên Lê Trung" w:date="2024-12-24T17:51:00Z" w16du:dateUtc="2024-12-24T10:51:00Z">
        <w:r w:rsidRPr="004A1BB6" w:rsidDel="00F01CDA">
          <w:rPr>
            <w:rStyle w:val="Hyperlink"/>
            <w:noProof/>
          </w:rPr>
          <w:delText>3.2.1 Một số giao diện cho người dùng hệ thống</w:delText>
        </w:r>
        <w:r w:rsidDel="00F01CDA">
          <w:rPr>
            <w:noProof/>
            <w:webHidden/>
          </w:rPr>
          <w:tab/>
        </w:r>
        <w:r w:rsidR="004A1BB6" w:rsidDel="00F01CDA">
          <w:rPr>
            <w:noProof/>
            <w:webHidden/>
          </w:rPr>
          <w:delText>55</w:delText>
        </w:r>
      </w:del>
    </w:p>
    <w:p w14:paraId="37620FA0" w14:textId="77777777" w:rsidR="00C73905" w:rsidDel="00F01CDA" w:rsidRDefault="00C73905">
      <w:pPr>
        <w:pStyle w:val="TOC3"/>
        <w:tabs>
          <w:tab w:val="right" w:leader="dot" w:pos="9019"/>
        </w:tabs>
        <w:rPr>
          <w:del w:id="995"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996" w:author="Kiên Lê Trung" w:date="2024-12-24T17:51:00Z" w16du:dateUtc="2024-12-24T10:51:00Z">
        <w:r w:rsidRPr="004A1BB6" w:rsidDel="00F01CDA">
          <w:rPr>
            <w:rStyle w:val="Hyperlink"/>
            <w:noProof/>
          </w:rPr>
          <w:delText>3.2.2 Một số giao diện cho người quản trị</w:delText>
        </w:r>
        <w:r w:rsidDel="00F01CDA">
          <w:rPr>
            <w:noProof/>
            <w:webHidden/>
          </w:rPr>
          <w:tab/>
        </w:r>
        <w:r w:rsidR="004A1BB6" w:rsidDel="00F01CDA">
          <w:rPr>
            <w:noProof/>
            <w:webHidden/>
          </w:rPr>
          <w:delText>55</w:delText>
        </w:r>
      </w:del>
    </w:p>
    <w:p w14:paraId="47FE4DDB" w14:textId="77777777" w:rsidR="00C73905" w:rsidDel="00F01CDA" w:rsidRDefault="00C73905">
      <w:pPr>
        <w:pStyle w:val="TOC3"/>
        <w:tabs>
          <w:tab w:val="right" w:leader="dot" w:pos="9019"/>
        </w:tabs>
        <w:rPr>
          <w:del w:id="997"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998" w:author="Kiên Lê Trung" w:date="2024-12-24T17:51:00Z" w16du:dateUtc="2024-12-24T10:51:00Z">
        <w:r w:rsidRPr="004A1BB6" w:rsidDel="00F01CDA">
          <w:rPr>
            <w:rStyle w:val="Hyperlink"/>
            <w:noProof/>
          </w:rPr>
          <w:delText>3.2.3 Một số giao diện cho người bán hàng</w:delText>
        </w:r>
        <w:r w:rsidDel="00F01CDA">
          <w:rPr>
            <w:noProof/>
            <w:webHidden/>
          </w:rPr>
          <w:tab/>
        </w:r>
        <w:r w:rsidR="004A1BB6" w:rsidDel="00F01CDA">
          <w:rPr>
            <w:noProof/>
            <w:webHidden/>
          </w:rPr>
          <w:delText>55</w:delText>
        </w:r>
      </w:del>
    </w:p>
    <w:p w14:paraId="01FDB782" w14:textId="77777777" w:rsidR="00C73905" w:rsidDel="00F01CDA" w:rsidRDefault="00C73905">
      <w:pPr>
        <w:pStyle w:val="TOC2"/>
        <w:tabs>
          <w:tab w:val="right" w:leader="dot" w:pos="9019"/>
        </w:tabs>
        <w:rPr>
          <w:del w:id="999"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1000" w:author="Kiên Lê Trung" w:date="2024-12-24T17:51:00Z" w16du:dateUtc="2024-12-24T10:51:00Z">
        <w:r w:rsidRPr="004A1BB6" w:rsidDel="00F01CDA">
          <w:rPr>
            <w:rStyle w:val="Hyperlink"/>
            <w:noProof/>
          </w:rPr>
          <w:delText>3.3 Kết luận chương</w:delText>
        </w:r>
        <w:r w:rsidDel="00F01CDA">
          <w:rPr>
            <w:noProof/>
            <w:webHidden/>
          </w:rPr>
          <w:tab/>
        </w:r>
        <w:r w:rsidR="004A1BB6" w:rsidDel="00F01CDA">
          <w:rPr>
            <w:noProof/>
            <w:webHidden/>
          </w:rPr>
          <w:delText>55</w:delText>
        </w:r>
      </w:del>
    </w:p>
    <w:p w14:paraId="7D75ADBF" w14:textId="77777777" w:rsidR="00C73905" w:rsidDel="00F01CDA" w:rsidRDefault="00C73905">
      <w:pPr>
        <w:pStyle w:val="TOC1"/>
        <w:tabs>
          <w:tab w:val="right" w:leader="dot" w:pos="9019"/>
        </w:tabs>
        <w:rPr>
          <w:del w:id="1001"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1002" w:author="Kiên Lê Trung" w:date="2024-12-24T17:51:00Z" w16du:dateUtc="2024-12-24T10:51:00Z">
        <w:r w:rsidRPr="004A1BB6" w:rsidDel="00F01CDA">
          <w:rPr>
            <w:rStyle w:val="Hyperlink"/>
            <w:noProof/>
          </w:rPr>
          <w:delText>KẾT LUẬN</w:delText>
        </w:r>
        <w:r w:rsidDel="00F01CDA">
          <w:rPr>
            <w:noProof/>
            <w:webHidden/>
          </w:rPr>
          <w:tab/>
        </w:r>
        <w:r w:rsidR="004A1BB6" w:rsidDel="00F01CDA">
          <w:rPr>
            <w:noProof/>
            <w:webHidden/>
          </w:rPr>
          <w:delText>55</w:delText>
        </w:r>
      </w:del>
    </w:p>
    <w:p w14:paraId="26976915" w14:textId="77777777" w:rsidR="00C73905" w:rsidDel="00F01CDA" w:rsidRDefault="00C73905">
      <w:pPr>
        <w:pStyle w:val="TOC1"/>
        <w:tabs>
          <w:tab w:val="right" w:leader="dot" w:pos="9019"/>
        </w:tabs>
        <w:rPr>
          <w:del w:id="1003"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1004" w:author="Kiên Lê Trung" w:date="2024-12-24T17:51:00Z" w16du:dateUtc="2024-12-24T10:51:00Z">
        <w:r w:rsidRPr="004A1BB6" w:rsidDel="00F01CDA">
          <w:rPr>
            <w:rStyle w:val="Hyperlink"/>
            <w:noProof/>
          </w:rPr>
          <w:delText>DANH MỤC TÀI LIỆU THAM KHẢO</w:delText>
        </w:r>
        <w:r w:rsidDel="00F01CDA">
          <w:rPr>
            <w:noProof/>
            <w:webHidden/>
          </w:rPr>
          <w:tab/>
        </w:r>
        <w:r w:rsidR="004A1BB6" w:rsidDel="00F01CDA">
          <w:rPr>
            <w:noProof/>
            <w:webHidden/>
          </w:rPr>
          <w:delText>55</w:delText>
        </w:r>
      </w:del>
    </w:p>
    <w:p w14:paraId="429CABA9" w14:textId="1EEBF8CE" w:rsidR="00C73905" w:rsidRDefault="00C73905">
      <w:pPr>
        <w:rPr>
          <w:ins w:id="1005" w:author="Việt Lương" w:date="2024-12-24T17:45:00Z" w16du:dateUtc="2024-12-24T10:45:00Z"/>
        </w:rPr>
      </w:pPr>
      <w:ins w:id="1006" w:author="Việt Lương" w:date="2024-12-24T17:45:00Z" w16du:dateUtc="2024-12-24T10:45:00Z">
        <w:del w:id="1007" w:author="Kiên Lê Trung" w:date="2024-12-25T12:18:00Z" w16du:dateUtc="2024-12-25T05:18:00Z">
          <w:r w:rsidDel="00364182">
            <w:rPr>
              <w:b/>
              <w:bCs/>
              <w:noProof/>
            </w:rPr>
            <w:fldChar w:fldCharType="end"/>
          </w:r>
        </w:del>
      </w:ins>
    </w:p>
    <w:p w14:paraId="34CE0A41" w14:textId="665824BD" w:rsidR="007569A2" w:rsidRDefault="007569A2">
      <w:pPr>
        <w:rPr>
          <w:del w:id="1008" w:author="Việt Lương" w:date="2024-12-24T17:45:00Z" w16du:dateUtc="2024-12-24T10:45:00Z"/>
          <w:rFonts w:ascii="Times New Roman" w:eastAsia="Times New Roman" w:hAnsi="Times New Roman" w:cs="Times New Roman"/>
          <w:sz w:val="28"/>
          <w:szCs w:val="28"/>
        </w:rPr>
      </w:pPr>
    </w:p>
    <w:p w14:paraId="62EBF3C5" w14:textId="64EE606A" w:rsidR="007569A2" w:rsidDel="007F4D77" w:rsidRDefault="00CE686F">
      <w:pPr>
        <w:rPr>
          <w:del w:id="1009" w:author="Việt Lương" w:date="2024-12-24T17:45:00Z" w16du:dateUtc="2024-12-24T10:45:00Z"/>
          <w:lang w:val="en-US"/>
        </w:rPr>
      </w:pPr>
      <w:del w:id="1010" w:author="Việt Lương" w:date="2024-12-24T17:45:00Z" w16du:dateUtc="2024-12-24T10:45:00Z">
        <w:r w:rsidDel="007F4D77">
          <w:br w:type="page"/>
        </w:r>
      </w:del>
    </w:p>
    <w:p w14:paraId="3EC27B1D" w14:textId="27F59D79" w:rsidR="007F4D77" w:rsidRDefault="007F4D77">
      <w:pPr>
        <w:rPr>
          <w:ins w:id="1011" w:author="Kiên Lê Trung" w:date="2024-12-24T14:13:00Z" w16du:dateUtc="2024-12-24T07:13:00Z"/>
          <w:del w:id="1012" w:author="Việt Lương" w:date="2024-12-24T17:45:00Z" w16du:dateUtc="2024-12-24T10:45:00Z"/>
          <w:lang w:val="en-US"/>
        </w:rPr>
      </w:pPr>
    </w:p>
    <w:p w14:paraId="772E7B1C" w14:textId="77777777" w:rsidR="007F4D77" w:rsidRDefault="007F4D77">
      <w:pPr>
        <w:rPr>
          <w:ins w:id="1013" w:author="Kiên Lê Trung" w:date="2024-12-24T14:13:00Z" w16du:dateUtc="2024-12-24T07:13:00Z"/>
          <w:lang w:val="en-US"/>
        </w:rPr>
      </w:pPr>
    </w:p>
    <w:p w14:paraId="75EF031F" w14:textId="77777777" w:rsidR="007F4D77" w:rsidRDefault="007F4D77">
      <w:pPr>
        <w:rPr>
          <w:ins w:id="1014" w:author="Kiên Lê Trung" w:date="2024-12-24T14:13:00Z" w16du:dateUtc="2024-12-24T07:13:00Z"/>
          <w:lang w:val="en-US"/>
        </w:rPr>
      </w:pPr>
    </w:p>
    <w:p w14:paraId="78B63FED" w14:textId="77777777" w:rsidR="007F4D77" w:rsidRDefault="007F4D77">
      <w:pPr>
        <w:rPr>
          <w:ins w:id="1015" w:author="Kiên Lê Trung" w:date="2024-12-24T14:13:00Z" w16du:dateUtc="2024-12-24T07:13:00Z"/>
          <w:lang w:val="en-US"/>
        </w:rPr>
      </w:pPr>
    </w:p>
    <w:p w14:paraId="046F00C6" w14:textId="77777777" w:rsidR="007F4D77" w:rsidRDefault="007F4D77">
      <w:pPr>
        <w:rPr>
          <w:ins w:id="1016" w:author="Kiên Lê Trung" w:date="2024-12-24T14:13:00Z" w16du:dateUtc="2024-12-24T07:13:00Z"/>
          <w:lang w:val="en-US"/>
        </w:rPr>
      </w:pPr>
    </w:p>
    <w:p w14:paraId="33125251" w14:textId="77777777" w:rsidR="007F4D77" w:rsidRDefault="007F4D77">
      <w:pPr>
        <w:rPr>
          <w:ins w:id="1017" w:author="Kiên Lê Trung" w:date="2024-12-24T14:13:00Z" w16du:dateUtc="2024-12-24T07:13:00Z"/>
          <w:lang w:val="en-US"/>
        </w:rPr>
      </w:pPr>
    </w:p>
    <w:p w14:paraId="756A8B89" w14:textId="77777777" w:rsidR="007F4D77" w:rsidRDefault="007F4D77">
      <w:pPr>
        <w:rPr>
          <w:ins w:id="1018" w:author="Kiên Lê Trung" w:date="2024-12-24T14:13:00Z" w16du:dateUtc="2024-12-24T07:13:00Z"/>
          <w:lang w:val="en-US"/>
        </w:rPr>
      </w:pPr>
    </w:p>
    <w:p w14:paraId="7A6361A8" w14:textId="77777777" w:rsidR="007F4D77" w:rsidRDefault="007F4D77">
      <w:pPr>
        <w:rPr>
          <w:ins w:id="1019" w:author="Kiên Lê Trung" w:date="2024-12-24T14:13:00Z" w16du:dateUtc="2024-12-24T07:13:00Z"/>
          <w:lang w:val="en-US"/>
        </w:rPr>
      </w:pPr>
    </w:p>
    <w:p w14:paraId="7906E8F3" w14:textId="77777777" w:rsidR="007F4D77" w:rsidRDefault="007F4D77">
      <w:pPr>
        <w:rPr>
          <w:ins w:id="1020" w:author="Kiên Lê Trung" w:date="2024-12-24T14:13:00Z" w16du:dateUtc="2024-12-24T07:13:00Z"/>
          <w:lang w:val="en-US"/>
        </w:rPr>
      </w:pPr>
    </w:p>
    <w:p w14:paraId="0A66004B" w14:textId="77777777" w:rsidR="007F4D77" w:rsidRDefault="007F4D77">
      <w:pPr>
        <w:rPr>
          <w:ins w:id="1021" w:author="Kiên Lê Trung" w:date="2024-12-24T14:13:00Z" w16du:dateUtc="2024-12-24T07:13:00Z"/>
          <w:lang w:val="en-US"/>
        </w:rPr>
      </w:pPr>
    </w:p>
    <w:p w14:paraId="77CA63CD" w14:textId="77777777" w:rsidR="007F4D77" w:rsidRDefault="007F4D77">
      <w:pPr>
        <w:rPr>
          <w:ins w:id="1022" w:author="Kiên Lê Trung" w:date="2024-12-24T14:13:00Z" w16du:dateUtc="2024-12-24T07:13:00Z"/>
          <w:lang w:val="en-US"/>
        </w:rPr>
      </w:pPr>
    </w:p>
    <w:p w14:paraId="49E4D939" w14:textId="77777777" w:rsidR="007F4D77" w:rsidRDefault="007F4D77">
      <w:pPr>
        <w:rPr>
          <w:ins w:id="1023" w:author="Kiên Lê Trung" w:date="2024-12-24T14:13:00Z" w16du:dateUtc="2024-12-24T07:13:00Z"/>
          <w:lang w:val="en-US"/>
        </w:rPr>
      </w:pPr>
    </w:p>
    <w:p w14:paraId="7E71A3BA" w14:textId="77777777" w:rsidR="007F4D77" w:rsidRDefault="007F4D77">
      <w:pPr>
        <w:rPr>
          <w:ins w:id="1024" w:author="Kiên Lê Trung" w:date="2024-12-24T14:13:00Z" w16du:dateUtc="2024-12-24T07:13:00Z"/>
          <w:lang w:val="en-US"/>
        </w:rPr>
      </w:pPr>
    </w:p>
    <w:p w14:paraId="529F47D5" w14:textId="77777777" w:rsidR="007F4D77" w:rsidRDefault="007F4D77">
      <w:pPr>
        <w:rPr>
          <w:ins w:id="1025" w:author="Kiên Lê Trung" w:date="2024-12-24T14:13:00Z" w16du:dateUtc="2024-12-24T07:13:00Z"/>
          <w:lang w:val="en-US"/>
        </w:rPr>
      </w:pPr>
    </w:p>
    <w:p w14:paraId="109A544D" w14:textId="77777777" w:rsidR="007F4D77" w:rsidRDefault="007F4D77">
      <w:pPr>
        <w:rPr>
          <w:ins w:id="1026" w:author="Kiên Lê Trung" w:date="2024-12-24T14:13:00Z" w16du:dateUtc="2024-12-24T07:13:00Z"/>
          <w:lang w:val="en-US"/>
        </w:rPr>
      </w:pPr>
    </w:p>
    <w:p w14:paraId="32B9B879" w14:textId="77777777" w:rsidR="007F4D77" w:rsidRDefault="007F4D77">
      <w:pPr>
        <w:rPr>
          <w:ins w:id="1027" w:author="Kiên Lê Trung" w:date="2024-12-24T14:13:00Z" w16du:dateUtc="2024-12-24T07:13:00Z"/>
          <w:lang w:val="en-US"/>
        </w:rPr>
      </w:pPr>
    </w:p>
    <w:p w14:paraId="47AB6708" w14:textId="77777777" w:rsidR="007F4D77" w:rsidRDefault="007F4D77">
      <w:pPr>
        <w:rPr>
          <w:ins w:id="1028" w:author="Kiên Lê Trung" w:date="2024-12-24T14:13:00Z" w16du:dateUtc="2024-12-24T07:13:00Z"/>
          <w:lang w:val="en-US"/>
        </w:rPr>
      </w:pPr>
    </w:p>
    <w:p w14:paraId="2DEFD477" w14:textId="77777777" w:rsidR="007F4D77" w:rsidRDefault="007F4D77">
      <w:pPr>
        <w:rPr>
          <w:ins w:id="1029" w:author="Kiên Lê Trung" w:date="2024-12-24T14:13:00Z" w16du:dateUtc="2024-12-24T07:13:00Z"/>
          <w:lang w:val="en-US"/>
        </w:rPr>
      </w:pPr>
    </w:p>
    <w:p w14:paraId="4FD56D26" w14:textId="77777777" w:rsidR="007F4D77" w:rsidRDefault="007F4D77">
      <w:pPr>
        <w:rPr>
          <w:ins w:id="1030" w:author="Kiên Lê Trung" w:date="2024-12-24T14:13:00Z" w16du:dateUtc="2024-12-24T07:13:00Z"/>
          <w:lang w:val="en-US"/>
        </w:rPr>
      </w:pPr>
    </w:p>
    <w:p w14:paraId="480217E9" w14:textId="77777777" w:rsidR="007F4D77" w:rsidRDefault="007F4D77">
      <w:pPr>
        <w:rPr>
          <w:ins w:id="1031" w:author="Kiên Lê Trung" w:date="2024-12-24T14:13:00Z" w16du:dateUtc="2024-12-24T07:13:00Z"/>
          <w:lang w:val="en-US"/>
        </w:rPr>
      </w:pPr>
    </w:p>
    <w:p w14:paraId="503F0912" w14:textId="77777777" w:rsidR="007F4D77" w:rsidRDefault="007F4D77">
      <w:pPr>
        <w:rPr>
          <w:ins w:id="1032" w:author="Kiên Lê Trung" w:date="2024-12-24T14:13:00Z" w16du:dateUtc="2024-12-24T07:13:00Z"/>
          <w:lang w:val="en-US"/>
        </w:rPr>
      </w:pPr>
    </w:p>
    <w:p w14:paraId="03444A0A" w14:textId="77777777" w:rsidR="007F4D77" w:rsidRDefault="007F4D77">
      <w:pPr>
        <w:rPr>
          <w:ins w:id="1033" w:author="Kiên Lê Trung" w:date="2024-12-24T14:13:00Z" w16du:dateUtc="2024-12-24T07:13:00Z"/>
          <w:lang w:val="en-US"/>
        </w:rPr>
      </w:pPr>
    </w:p>
    <w:p w14:paraId="3D0B7956" w14:textId="77777777" w:rsidR="007F4D77" w:rsidRDefault="007F4D77">
      <w:pPr>
        <w:rPr>
          <w:ins w:id="1034" w:author="Kiên Lê Trung" w:date="2024-12-24T14:13:00Z" w16du:dateUtc="2024-12-24T07:13:00Z"/>
          <w:lang w:val="en-US"/>
        </w:rPr>
      </w:pPr>
    </w:p>
    <w:p w14:paraId="72F6DF7D" w14:textId="77777777" w:rsidR="007F4D77" w:rsidRDefault="007F4D77">
      <w:pPr>
        <w:rPr>
          <w:ins w:id="1035" w:author="Kiên Lê Trung" w:date="2024-12-24T14:13:00Z" w16du:dateUtc="2024-12-24T07:13:00Z"/>
          <w:lang w:val="en-US"/>
        </w:rPr>
      </w:pPr>
    </w:p>
    <w:p w14:paraId="0FEE80ED" w14:textId="77777777" w:rsidR="007F4D77" w:rsidRDefault="007F4D77">
      <w:pPr>
        <w:rPr>
          <w:ins w:id="1036" w:author="Kiên Lê Trung" w:date="2024-12-24T14:13:00Z" w16du:dateUtc="2024-12-24T07:13:00Z"/>
          <w:lang w:val="en-US"/>
        </w:rPr>
      </w:pPr>
    </w:p>
    <w:p w14:paraId="61D7EEC3" w14:textId="77777777" w:rsidR="007F4D77" w:rsidRDefault="007F4D77">
      <w:pPr>
        <w:rPr>
          <w:ins w:id="1037" w:author="Kiên Lê Trung" w:date="2024-12-24T14:13:00Z" w16du:dateUtc="2024-12-24T07:13:00Z"/>
          <w:lang w:val="en-US"/>
        </w:rPr>
      </w:pPr>
    </w:p>
    <w:p w14:paraId="31BC2654" w14:textId="77777777" w:rsidR="007F4D77" w:rsidRDefault="007F4D77">
      <w:pPr>
        <w:rPr>
          <w:ins w:id="1038" w:author="Kiên Lê Trung" w:date="2024-12-24T14:13:00Z" w16du:dateUtc="2024-12-24T07:13:00Z"/>
          <w:lang w:val="en-US"/>
        </w:rPr>
      </w:pPr>
    </w:p>
    <w:p w14:paraId="0D2799AD" w14:textId="77777777" w:rsidR="007F4D77" w:rsidRDefault="007F4D77">
      <w:pPr>
        <w:rPr>
          <w:ins w:id="1039" w:author="Kiên Lê Trung" w:date="2024-12-24T14:13:00Z" w16du:dateUtc="2024-12-24T07:13:00Z"/>
          <w:lang w:val="en-US"/>
        </w:rPr>
      </w:pPr>
    </w:p>
    <w:p w14:paraId="5800DF19" w14:textId="77777777" w:rsidR="007F4D77" w:rsidRDefault="007F4D77">
      <w:pPr>
        <w:rPr>
          <w:ins w:id="1040" w:author="Kiên Lê Trung" w:date="2024-12-24T14:13:00Z" w16du:dateUtc="2024-12-24T07:13:00Z"/>
          <w:lang w:val="en-US"/>
        </w:rPr>
      </w:pPr>
    </w:p>
    <w:p w14:paraId="5ED80276" w14:textId="77777777" w:rsidR="007F4D77" w:rsidRDefault="007F4D77">
      <w:pPr>
        <w:rPr>
          <w:ins w:id="1041" w:author="Kiên Lê Trung" w:date="2024-12-24T14:13:00Z" w16du:dateUtc="2024-12-24T07:13:00Z"/>
          <w:lang w:val="en-US"/>
        </w:rPr>
      </w:pPr>
    </w:p>
    <w:p w14:paraId="1087F61D" w14:textId="77777777" w:rsidR="007F4D77" w:rsidRDefault="007F4D77">
      <w:pPr>
        <w:rPr>
          <w:ins w:id="1042" w:author="Kiên Lê Trung" w:date="2024-12-24T14:13:00Z" w16du:dateUtc="2024-12-24T07:13:00Z"/>
          <w:lang w:val="en-US"/>
        </w:rPr>
      </w:pPr>
    </w:p>
    <w:p w14:paraId="2E93C9BD" w14:textId="77777777" w:rsidR="007F4D77" w:rsidRDefault="007F4D77">
      <w:pPr>
        <w:rPr>
          <w:ins w:id="1043" w:author="Kiên Lê Trung" w:date="2024-12-24T14:13:00Z" w16du:dateUtc="2024-12-24T07:13:00Z"/>
          <w:lang w:val="en-US"/>
        </w:rPr>
      </w:pPr>
    </w:p>
    <w:p w14:paraId="69F057C6" w14:textId="77777777" w:rsidR="007F4D77" w:rsidRPr="00D37A69" w:rsidRDefault="007F4D77">
      <w:pPr>
        <w:rPr>
          <w:ins w:id="1044" w:author="Kiên Lê Trung" w:date="2024-12-24T14:14:00Z" w16du:dateUtc="2024-12-24T07:14:00Z"/>
          <w:rFonts w:ascii="Times New Roman" w:eastAsia="Times New Roman" w:hAnsi="Times New Roman" w:cs="Times New Roman"/>
          <w:b/>
          <w:sz w:val="40"/>
          <w:szCs w:val="40"/>
          <w:lang w:val="en-US"/>
        </w:rPr>
      </w:pPr>
    </w:p>
    <w:p w14:paraId="11292823" w14:textId="5C815D97" w:rsidR="007569A2" w:rsidRDefault="00CE686F" w:rsidP="00140777">
      <w:pPr>
        <w:pStyle w:val="Heading1"/>
        <w:pPrChange w:id="1045" w:author="Kiên Lê Trung" w:date="2024-12-24T17:50:00Z" w16du:dateUtc="2024-12-24T10:50:00Z">
          <w:pPr/>
        </w:pPrChange>
      </w:pPr>
      <w:bookmarkStart w:id="1046" w:name="_Toc185955136"/>
      <w:bookmarkStart w:id="1047" w:name="_Toc186021562"/>
      <w:r>
        <w:t>Danh mục Bảng biểu</w:t>
      </w:r>
      <w:bookmarkEnd w:id="1046"/>
      <w:bookmarkEnd w:id="1047"/>
      <w:r>
        <w:t xml:space="preserve"> </w:t>
      </w:r>
    </w:p>
    <w:p w14:paraId="3B5547D2" w14:textId="246A0091" w:rsidR="00533F53" w:rsidRPr="00533F53" w:rsidRDefault="00533F53">
      <w:pPr>
        <w:pStyle w:val="TableofFigures"/>
        <w:tabs>
          <w:tab w:val="right" w:leader="dot" w:pos="9019"/>
        </w:tabs>
        <w:rPr>
          <w:ins w:id="1048"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049" w:author="Kiên Lê Trung" w:date="2024-12-25T14:11:00Z" w16du:dateUtc="2024-12-25T07:11:00Z">
            <w:rPr>
              <w:ins w:id="1050"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051" w:author="Kiên Lê Trung" w:date="2024-12-25T14:10:00Z" w16du:dateUtc="2024-12-25T07:10:00Z">
        <w:r w:rsidRPr="00533F53">
          <w:rPr>
            <w:rFonts w:ascii="Times New Roman" w:eastAsia="Times New Roman" w:hAnsi="Times New Roman" w:cs="Times New Roman"/>
            <w:sz w:val="24"/>
            <w:szCs w:val="24"/>
            <w:rPrChange w:id="1052" w:author="Kiên Lê Trung" w:date="2024-12-25T14:11:00Z" w16du:dateUtc="2024-12-25T07:11:00Z">
              <w:rPr>
                <w:rFonts w:ascii="Times New Roman" w:eastAsia="Times New Roman" w:hAnsi="Times New Roman" w:cs="Times New Roman"/>
                <w:sz w:val="28"/>
                <w:szCs w:val="28"/>
              </w:rPr>
            </w:rPrChange>
          </w:rPr>
          <w:fldChar w:fldCharType="begin"/>
        </w:r>
        <w:r w:rsidRPr="00533F53">
          <w:rPr>
            <w:rFonts w:ascii="Times New Roman" w:eastAsia="Times New Roman" w:hAnsi="Times New Roman" w:cs="Times New Roman"/>
            <w:sz w:val="24"/>
            <w:szCs w:val="24"/>
            <w:rPrChange w:id="1053" w:author="Kiên Lê Trung" w:date="2024-12-25T14:11:00Z" w16du:dateUtc="2024-12-25T07:11:00Z">
              <w:rPr>
                <w:rFonts w:ascii="Times New Roman" w:eastAsia="Times New Roman" w:hAnsi="Times New Roman" w:cs="Times New Roman"/>
                <w:sz w:val="28"/>
                <w:szCs w:val="28"/>
              </w:rPr>
            </w:rPrChange>
          </w:rPr>
          <w:instrText xml:space="preserve"> TOC \h \z \c "Bảng" </w:instrText>
        </w:r>
      </w:ins>
      <w:r w:rsidRPr="00533F53">
        <w:rPr>
          <w:rFonts w:ascii="Times New Roman" w:eastAsia="Times New Roman" w:hAnsi="Times New Roman" w:cs="Times New Roman"/>
          <w:sz w:val="24"/>
          <w:szCs w:val="24"/>
          <w:rPrChange w:id="1054" w:author="Kiên Lê Trung" w:date="2024-12-25T14:11:00Z" w16du:dateUtc="2024-12-25T07:11:00Z">
            <w:rPr>
              <w:rFonts w:ascii="Times New Roman" w:eastAsia="Times New Roman" w:hAnsi="Times New Roman" w:cs="Times New Roman"/>
              <w:sz w:val="28"/>
              <w:szCs w:val="28"/>
            </w:rPr>
          </w:rPrChange>
        </w:rPr>
        <w:fldChar w:fldCharType="separate"/>
      </w:r>
      <w:ins w:id="1055" w:author="Kiên Lê Trung" w:date="2024-12-25T14:10:00Z" w16du:dateUtc="2024-12-25T07:10:00Z">
        <w:r w:rsidRPr="00533F53">
          <w:rPr>
            <w:rStyle w:val="Hyperlink"/>
            <w:rFonts w:ascii="Times New Roman" w:hAnsi="Times New Roman" w:cs="Times New Roman"/>
            <w:noProof/>
            <w:sz w:val="24"/>
            <w:szCs w:val="24"/>
            <w:rPrChange w:id="1056"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057"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058" w:author="Kiên Lê Trung" w:date="2024-12-25T14:11:00Z" w16du:dateUtc="2024-12-25T07:11:00Z">
              <w:rPr>
                <w:noProof/>
              </w:rPr>
            </w:rPrChange>
          </w:rPr>
          <w:instrText>HYPERLINK \l "_Toc186028226"</w:instrText>
        </w:r>
        <w:r w:rsidRPr="00533F53">
          <w:rPr>
            <w:rStyle w:val="Hyperlink"/>
            <w:rFonts w:ascii="Times New Roman" w:hAnsi="Times New Roman" w:cs="Times New Roman"/>
            <w:noProof/>
            <w:sz w:val="24"/>
            <w:szCs w:val="24"/>
            <w:rPrChange w:id="1059"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060"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061"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062" w:author="Kiên Lê Trung" w:date="2024-12-25T14:11:00Z" w16du:dateUtc="2024-12-25T07:11:00Z">
              <w:rPr>
                <w:rStyle w:val="Hyperlink"/>
                <w:noProof/>
              </w:rPr>
            </w:rPrChange>
          </w:rPr>
          <w:t>Bảng 2.1</w:t>
        </w:r>
        <w:r w:rsidRPr="00533F53">
          <w:rPr>
            <w:rStyle w:val="Hyperlink"/>
            <w:rFonts w:ascii="Times New Roman" w:hAnsi="Times New Roman" w:cs="Times New Roman"/>
            <w:noProof/>
            <w:sz w:val="24"/>
            <w:szCs w:val="24"/>
            <w:lang w:val="en-US"/>
            <w:rPrChange w:id="1063" w:author="Kiên Lê Trung" w:date="2024-12-25T14:11:00Z" w16du:dateUtc="2024-12-25T07:11:00Z">
              <w:rPr>
                <w:rStyle w:val="Hyperlink"/>
                <w:noProof/>
                <w:lang w:val="en-US"/>
              </w:rPr>
            </w:rPrChange>
          </w:rPr>
          <w:t xml:space="preserve"> Bảng biểu mô tả các tác nhân</w:t>
        </w:r>
        <w:r w:rsidRPr="00533F53">
          <w:rPr>
            <w:rFonts w:ascii="Times New Roman" w:hAnsi="Times New Roman" w:cs="Times New Roman"/>
            <w:noProof/>
            <w:webHidden/>
            <w:sz w:val="24"/>
            <w:szCs w:val="24"/>
            <w:rPrChange w:id="1064"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065"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066" w:author="Kiên Lê Trung" w:date="2024-12-25T14:11:00Z" w16du:dateUtc="2024-12-25T07:11:00Z">
              <w:rPr>
                <w:noProof/>
                <w:webHidden/>
              </w:rPr>
            </w:rPrChange>
          </w:rPr>
          <w:instrText xml:space="preserve"> PAGEREF _Toc186028226 \h </w:instrText>
        </w:r>
        <w:r w:rsidRPr="00533F53">
          <w:rPr>
            <w:rFonts w:ascii="Times New Roman" w:hAnsi="Times New Roman" w:cs="Times New Roman"/>
            <w:noProof/>
            <w:webHidden/>
            <w:sz w:val="24"/>
            <w:szCs w:val="24"/>
            <w:rPrChange w:id="1067"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068" w:author="Kiên Lê Trung" w:date="2024-12-25T14:11:00Z" w16du:dateUtc="2024-12-25T07:11:00Z">
            <w:rPr>
              <w:noProof/>
              <w:webHidden/>
            </w:rPr>
          </w:rPrChange>
        </w:rPr>
        <w:fldChar w:fldCharType="separate"/>
      </w:r>
      <w:ins w:id="1069" w:author="Kiên Lê Trung" w:date="2024-12-25T14:10:00Z" w16du:dateUtc="2024-12-25T07:10:00Z">
        <w:r w:rsidRPr="00533F53">
          <w:rPr>
            <w:rFonts w:ascii="Times New Roman" w:hAnsi="Times New Roman" w:cs="Times New Roman"/>
            <w:noProof/>
            <w:webHidden/>
            <w:sz w:val="24"/>
            <w:szCs w:val="24"/>
            <w:rPrChange w:id="1070" w:author="Kiên Lê Trung" w:date="2024-12-25T14:11:00Z" w16du:dateUtc="2024-12-25T07:11:00Z">
              <w:rPr>
                <w:noProof/>
                <w:webHidden/>
              </w:rPr>
            </w:rPrChange>
          </w:rPr>
          <w:t>6</w:t>
        </w:r>
        <w:r w:rsidRPr="00533F53">
          <w:rPr>
            <w:rFonts w:ascii="Times New Roman" w:hAnsi="Times New Roman" w:cs="Times New Roman"/>
            <w:noProof/>
            <w:webHidden/>
            <w:sz w:val="24"/>
            <w:szCs w:val="24"/>
            <w:rPrChange w:id="1071"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072" w:author="Kiên Lê Trung" w:date="2024-12-25T14:11:00Z" w16du:dateUtc="2024-12-25T07:11:00Z">
              <w:rPr>
                <w:rStyle w:val="Hyperlink"/>
                <w:noProof/>
              </w:rPr>
            </w:rPrChange>
          </w:rPr>
          <w:fldChar w:fldCharType="end"/>
        </w:r>
      </w:ins>
    </w:p>
    <w:p w14:paraId="51B119F1" w14:textId="2BFA3623" w:rsidR="00533F53" w:rsidRPr="00533F53" w:rsidRDefault="00533F53">
      <w:pPr>
        <w:pStyle w:val="TableofFigures"/>
        <w:tabs>
          <w:tab w:val="right" w:leader="dot" w:pos="9019"/>
        </w:tabs>
        <w:rPr>
          <w:ins w:id="1073"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074" w:author="Kiên Lê Trung" w:date="2024-12-25T14:11:00Z" w16du:dateUtc="2024-12-25T07:11:00Z">
            <w:rPr>
              <w:ins w:id="1075"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076" w:author="Kiên Lê Trung" w:date="2024-12-25T14:10:00Z" w16du:dateUtc="2024-12-25T07:10:00Z">
        <w:r w:rsidRPr="00533F53">
          <w:rPr>
            <w:rStyle w:val="Hyperlink"/>
            <w:rFonts w:ascii="Times New Roman" w:hAnsi="Times New Roman" w:cs="Times New Roman"/>
            <w:noProof/>
            <w:sz w:val="24"/>
            <w:szCs w:val="24"/>
            <w:rPrChange w:id="1077"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078"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079" w:author="Kiên Lê Trung" w:date="2024-12-25T14:11:00Z" w16du:dateUtc="2024-12-25T07:11:00Z">
              <w:rPr>
                <w:noProof/>
              </w:rPr>
            </w:rPrChange>
          </w:rPr>
          <w:instrText>HYPERLINK \l "_Toc186028227"</w:instrText>
        </w:r>
        <w:r w:rsidRPr="00533F53">
          <w:rPr>
            <w:rStyle w:val="Hyperlink"/>
            <w:rFonts w:ascii="Times New Roman" w:hAnsi="Times New Roman" w:cs="Times New Roman"/>
            <w:noProof/>
            <w:sz w:val="24"/>
            <w:szCs w:val="24"/>
            <w:rPrChange w:id="1080"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081"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082"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083" w:author="Kiên Lê Trung" w:date="2024-12-25T14:11:00Z" w16du:dateUtc="2024-12-25T07:11:00Z">
              <w:rPr>
                <w:rStyle w:val="Hyperlink"/>
                <w:noProof/>
              </w:rPr>
            </w:rPrChange>
          </w:rPr>
          <w:t>Bảng 2.2</w:t>
        </w:r>
        <w:r w:rsidRPr="00533F53">
          <w:rPr>
            <w:rStyle w:val="Hyperlink"/>
            <w:rFonts w:ascii="Times New Roman" w:hAnsi="Times New Roman" w:cs="Times New Roman"/>
            <w:noProof/>
            <w:sz w:val="24"/>
            <w:szCs w:val="24"/>
            <w:lang w:val="en-US"/>
            <w:rPrChange w:id="1084" w:author="Kiên Lê Trung" w:date="2024-12-25T14:11:00Z" w16du:dateUtc="2024-12-25T07:11:00Z">
              <w:rPr>
                <w:rStyle w:val="Hyperlink"/>
                <w:noProof/>
                <w:lang w:val="en-US"/>
              </w:rPr>
            </w:rPrChange>
          </w:rPr>
          <w:t xml:space="preserve"> Bảng danh sách Usecase cho khách hàng</w:t>
        </w:r>
        <w:r w:rsidRPr="00533F53">
          <w:rPr>
            <w:rFonts w:ascii="Times New Roman" w:hAnsi="Times New Roman" w:cs="Times New Roman"/>
            <w:noProof/>
            <w:webHidden/>
            <w:sz w:val="24"/>
            <w:szCs w:val="24"/>
            <w:rPrChange w:id="1085"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086"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087" w:author="Kiên Lê Trung" w:date="2024-12-25T14:11:00Z" w16du:dateUtc="2024-12-25T07:11:00Z">
              <w:rPr>
                <w:noProof/>
                <w:webHidden/>
              </w:rPr>
            </w:rPrChange>
          </w:rPr>
          <w:instrText xml:space="preserve"> PAGEREF _Toc186028227 \h </w:instrText>
        </w:r>
        <w:r w:rsidRPr="00533F53">
          <w:rPr>
            <w:rFonts w:ascii="Times New Roman" w:hAnsi="Times New Roman" w:cs="Times New Roman"/>
            <w:noProof/>
            <w:webHidden/>
            <w:sz w:val="24"/>
            <w:szCs w:val="24"/>
            <w:rPrChange w:id="1088"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089" w:author="Kiên Lê Trung" w:date="2024-12-25T14:11:00Z" w16du:dateUtc="2024-12-25T07:11:00Z">
            <w:rPr>
              <w:noProof/>
              <w:webHidden/>
            </w:rPr>
          </w:rPrChange>
        </w:rPr>
        <w:fldChar w:fldCharType="separate"/>
      </w:r>
      <w:ins w:id="1090" w:author="Kiên Lê Trung" w:date="2024-12-25T14:10:00Z" w16du:dateUtc="2024-12-25T07:10:00Z">
        <w:r w:rsidRPr="00533F53">
          <w:rPr>
            <w:rFonts w:ascii="Times New Roman" w:hAnsi="Times New Roman" w:cs="Times New Roman"/>
            <w:noProof/>
            <w:webHidden/>
            <w:sz w:val="24"/>
            <w:szCs w:val="24"/>
            <w:rPrChange w:id="1091" w:author="Kiên Lê Trung" w:date="2024-12-25T14:11:00Z" w16du:dateUtc="2024-12-25T07:11:00Z">
              <w:rPr>
                <w:noProof/>
                <w:webHidden/>
              </w:rPr>
            </w:rPrChange>
          </w:rPr>
          <w:t>7</w:t>
        </w:r>
        <w:r w:rsidRPr="00533F53">
          <w:rPr>
            <w:rFonts w:ascii="Times New Roman" w:hAnsi="Times New Roman" w:cs="Times New Roman"/>
            <w:noProof/>
            <w:webHidden/>
            <w:sz w:val="24"/>
            <w:szCs w:val="24"/>
            <w:rPrChange w:id="1092"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093" w:author="Kiên Lê Trung" w:date="2024-12-25T14:11:00Z" w16du:dateUtc="2024-12-25T07:11:00Z">
              <w:rPr>
                <w:rStyle w:val="Hyperlink"/>
                <w:noProof/>
              </w:rPr>
            </w:rPrChange>
          </w:rPr>
          <w:fldChar w:fldCharType="end"/>
        </w:r>
      </w:ins>
    </w:p>
    <w:p w14:paraId="123D2232" w14:textId="10A1CD56" w:rsidR="00533F53" w:rsidRPr="00533F53" w:rsidRDefault="00533F53">
      <w:pPr>
        <w:pStyle w:val="TableofFigures"/>
        <w:tabs>
          <w:tab w:val="right" w:leader="dot" w:pos="9019"/>
        </w:tabs>
        <w:rPr>
          <w:ins w:id="1094"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095" w:author="Kiên Lê Trung" w:date="2024-12-25T14:11:00Z" w16du:dateUtc="2024-12-25T07:11:00Z">
            <w:rPr>
              <w:ins w:id="1096"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097" w:author="Kiên Lê Trung" w:date="2024-12-25T14:10:00Z" w16du:dateUtc="2024-12-25T07:10:00Z">
        <w:r w:rsidRPr="00533F53">
          <w:rPr>
            <w:rStyle w:val="Hyperlink"/>
            <w:rFonts w:ascii="Times New Roman" w:hAnsi="Times New Roman" w:cs="Times New Roman"/>
            <w:noProof/>
            <w:sz w:val="24"/>
            <w:szCs w:val="24"/>
            <w:rPrChange w:id="1098"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099"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100" w:author="Kiên Lê Trung" w:date="2024-12-25T14:11:00Z" w16du:dateUtc="2024-12-25T07:11:00Z">
              <w:rPr>
                <w:noProof/>
              </w:rPr>
            </w:rPrChange>
          </w:rPr>
          <w:instrText>HYPERLINK \l "_Toc186028228"</w:instrText>
        </w:r>
        <w:r w:rsidRPr="00533F53">
          <w:rPr>
            <w:rStyle w:val="Hyperlink"/>
            <w:rFonts w:ascii="Times New Roman" w:hAnsi="Times New Roman" w:cs="Times New Roman"/>
            <w:noProof/>
            <w:sz w:val="24"/>
            <w:szCs w:val="24"/>
            <w:rPrChange w:id="1101"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102"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103"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104" w:author="Kiên Lê Trung" w:date="2024-12-25T14:11:00Z" w16du:dateUtc="2024-12-25T07:11:00Z">
              <w:rPr>
                <w:rStyle w:val="Hyperlink"/>
                <w:noProof/>
              </w:rPr>
            </w:rPrChange>
          </w:rPr>
          <w:t>Bảng 2.3</w:t>
        </w:r>
        <w:r w:rsidRPr="00533F53">
          <w:rPr>
            <w:rStyle w:val="Hyperlink"/>
            <w:rFonts w:ascii="Times New Roman" w:hAnsi="Times New Roman" w:cs="Times New Roman"/>
            <w:noProof/>
            <w:sz w:val="24"/>
            <w:szCs w:val="24"/>
            <w:lang w:val="en-US"/>
            <w:rPrChange w:id="1105" w:author="Kiên Lê Trung" w:date="2024-12-25T14:11:00Z" w16du:dateUtc="2024-12-25T07:11:00Z">
              <w:rPr>
                <w:rStyle w:val="Hyperlink"/>
                <w:noProof/>
                <w:lang w:val="en-US"/>
              </w:rPr>
            </w:rPrChange>
          </w:rPr>
          <w:t xml:space="preserve"> Bảng danh sách Usecase cho Người bán</w:t>
        </w:r>
        <w:r w:rsidRPr="00533F53">
          <w:rPr>
            <w:rFonts w:ascii="Times New Roman" w:hAnsi="Times New Roman" w:cs="Times New Roman"/>
            <w:noProof/>
            <w:webHidden/>
            <w:sz w:val="24"/>
            <w:szCs w:val="24"/>
            <w:rPrChange w:id="1106"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107"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108" w:author="Kiên Lê Trung" w:date="2024-12-25T14:11:00Z" w16du:dateUtc="2024-12-25T07:11:00Z">
              <w:rPr>
                <w:noProof/>
                <w:webHidden/>
              </w:rPr>
            </w:rPrChange>
          </w:rPr>
          <w:instrText xml:space="preserve"> PAGEREF _Toc186028228 \h </w:instrText>
        </w:r>
        <w:r w:rsidRPr="00533F53">
          <w:rPr>
            <w:rFonts w:ascii="Times New Roman" w:hAnsi="Times New Roman" w:cs="Times New Roman"/>
            <w:noProof/>
            <w:webHidden/>
            <w:sz w:val="24"/>
            <w:szCs w:val="24"/>
            <w:rPrChange w:id="1109"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110" w:author="Kiên Lê Trung" w:date="2024-12-25T14:11:00Z" w16du:dateUtc="2024-12-25T07:11:00Z">
            <w:rPr>
              <w:noProof/>
              <w:webHidden/>
            </w:rPr>
          </w:rPrChange>
        </w:rPr>
        <w:fldChar w:fldCharType="separate"/>
      </w:r>
      <w:ins w:id="1111" w:author="Kiên Lê Trung" w:date="2024-12-25T14:10:00Z" w16du:dateUtc="2024-12-25T07:10:00Z">
        <w:r w:rsidRPr="00533F53">
          <w:rPr>
            <w:rFonts w:ascii="Times New Roman" w:hAnsi="Times New Roman" w:cs="Times New Roman"/>
            <w:noProof/>
            <w:webHidden/>
            <w:sz w:val="24"/>
            <w:szCs w:val="24"/>
            <w:rPrChange w:id="1112" w:author="Kiên Lê Trung" w:date="2024-12-25T14:11:00Z" w16du:dateUtc="2024-12-25T07:11:00Z">
              <w:rPr>
                <w:noProof/>
                <w:webHidden/>
              </w:rPr>
            </w:rPrChange>
          </w:rPr>
          <w:t>7</w:t>
        </w:r>
        <w:r w:rsidRPr="00533F53">
          <w:rPr>
            <w:rFonts w:ascii="Times New Roman" w:hAnsi="Times New Roman" w:cs="Times New Roman"/>
            <w:noProof/>
            <w:webHidden/>
            <w:sz w:val="24"/>
            <w:szCs w:val="24"/>
            <w:rPrChange w:id="1113"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114" w:author="Kiên Lê Trung" w:date="2024-12-25T14:11:00Z" w16du:dateUtc="2024-12-25T07:11:00Z">
              <w:rPr>
                <w:rStyle w:val="Hyperlink"/>
                <w:noProof/>
              </w:rPr>
            </w:rPrChange>
          </w:rPr>
          <w:fldChar w:fldCharType="end"/>
        </w:r>
      </w:ins>
    </w:p>
    <w:p w14:paraId="4E55A45E" w14:textId="6A36D023" w:rsidR="00533F53" w:rsidRPr="00533F53" w:rsidRDefault="00533F53">
      <w:pPr>
        <w:pStyle w:val="TableofFigures"/>
        <w:tabs>
          <w:tab w:val="right" w:leader="dot" w:pos="9019"/>
        </w:tabs>
        <w:rPr>
          <w:ins w:id="1115"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116" w:author="Kiên Lê Trung" w:date="2024-12-25T14:11:00Z" w16du:dateUtc="2024-12-25T07:11:00Z">
            <w:rPr>
              <w:ins w:id="1117"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118" w:author="Kiên Lê Trung" w:date="2024-12-25T14:10:00Z" w16du:dateUtc="2024-12-25T07:10:00Z">
        <w:r w:rsidRPr="00533F53">
          <w:rPr>
            <w:rStyle w:val="Hyperlink"/>
            <w:rFonts w:ascii="Times New Roman" w:hAnsi="Times New Roman" w:cs="Times New Roman"/>
            <w:noProof/>
            <w:sz w:val="24"/>
            <w:szCs w:val="24"/>
            <w:rPrChange w:id="1119"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120"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121" w:author="Kiên Lê Trung" w:date="2024-12-25T14:11:00Z" w16du:dateUtc="2024-12-25T07:11:00Z">
              <w:rPr>
                <w:noProof/>
              </w:rPr>
            </w:rPrChange>
          </w:rPr>
          <w:instrText>HYPERLINK \l "_Toc186028229"</w:instrText>
        </w:r>
        <w:r w:rsidRPr="00533F53">
          <w:rPr>
            <w:rStyle w:val="Hyperlink"/>
            <w:rFonts w:ascii="Times New Roman" w:hAnsi="Times New Roman" w:cs="Times New Roman"/>
            <w:noProof/>
            <w:sz w:val="24"/>
            <w:szCs w:val="24"/>
            <w:rPrChange w:id="1122"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123"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124"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125" w:author="Kiên Lê Trung" w:date="2024-12-25T14:11:00Z" w16du:dateUtc="2024-12-25T07:11:00Z">
              <w:rPr>
                <w:rStyle w:val="Hyperlink"/>
                <w:noProof/>
              </w:rPr>
            </w:rPrChange>
          </w:rPr>
          <w:t>Bảng 2.4</w:t>
        </w:r>
        <w:r w:rsidRPr="00533F53">
          <w:rPr>
            <w:rStyle w:val="Hyperlink"/>
            <w:rFonts w:ascii="Times New Roman" w:hAnsi="Times New Roman" w:cs="Times New Roman"/>
            <w:noProof/>
            <w:sz w:val="24"/>
            <w:szCs w:val="24"/>
            <w:lang w:val="en-US"/>
            <w:rPrChange w:id="1126" w:author="Kiên Lê Trung" w:date="2024-12-25T14:11:00Z" w16du:dateUtc="2024-12-25T07:11:00Z">
              <w:rPr>
                <w:rStyle w:val="Hyperlink"/>
                <w:noProof/>
                <w:lang w:val="en-US"/>
              </w:rPr>
            </w:rPrChange>
          </w:rPr>
          <w:t xml:space="preserve"> Bảng danh sách Usecase Người quản trị</w:t>
        </w:r>
        <w:r w:rsidRPr="00533F53">
          <w:rPr>
            <w:rFonts w:ascii="Times New Roman" w:hAnsi="Times New Roman" w:cs="Times New Roman"/>
            <w:noProof/>
            <w:webHidden/>
            <w:sz w:val="24"/>
            <w:szCs w:val="24"/>
            <w:rPrChange w:id="1127"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128"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129" w:author="Kiên Lê Trung" w:date="2024-12-25T14:11:00Z" w16du:dateUtc="2024-12-25T07:11:00Z">
              <w:rPr>
                <w:noProof/>
                <w:webHidden/>
              </w:rPr>
            </w:rPrChange>
          </w:rPr>
          <w:instrText xml:space="preserve"> PAGEREF _Toc186028229 \h </w:instrText>
        </w:r>
        <w:r w:rsidRPr="00533F53">
          <w:rPr>
            <w:rFonts w:ascii="Times New Roman" w:hAnsi="Times New Roman" w:cs="Times New Roman"/>
            <w:noProof/>
            <w:webHidden/>
            <w:sz w:val="24"/>
            <w:szCs w:val="24"/>
            <w:rPrChange w:id="1130"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131" w:author="Kiên Lê Trung" w:date="2024-12-25T14:11:00Z" w16du:dateUtc="2024-12-25T07:11:00Z">
            <w:rPr>
              <w:noProof/>
              <w:webHidden/>
            </w:rPr>
          </w:rPrChange>
        </w:rPr>
        <w:fldChar w:fldCharType="separate"/>
      </w:r>
      <w:ins w:id="1132" w:author="Kiên Lê Trung" w:date="2024-12-25T14:10:00Z" w16du:dateUtc="2024-12-25T07:10:00Z">
        <w:r w:rsidRPr="00533F53">
          <w:rPr>
            <w:rFonts w:ascii="Times New Roman" w:hAnsi="Times New Roman" w:cs="Times New Roman"/>
            <w:noProof/>
            <w:webHidden/>
            <w:sz w:val="24"/>
            <w:szCs w:val="24"/>
            <w:rPrChange w:id="1133" w:author="Kiên Lê Trung" w:date="2024-12-25T14:11:00Z" w16du:dateUtc="2024-12-25T07:11:00Z">
              <w:rPr>
                <w:noProof/>
                <w:webHidden/>
              </w:rPr>
            </w:rPrChange>
          </w:rPr>
          <w:t>8</w:t>
        </w:r>
        <w:r w:rsidRPr="00533F53">
          <w:rPr>
            <w:rFonts w:ascii="Times New Roman" w:hAnsi="Times New Roman" w:cs="Times New Roman"/>
            <w:noProof/>
            <w:webHidden/>
            <w:sz w:val="24"/>
            <w:szCs w:val="24"/>
            <w:rPrChange w:id="1134"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135" w:author="Kiên Lê Trung" w:date="2024-12-25T14:11:00Z" w16du:dateUtc="2024-12-25T07:11:00Z">
              <w:rPr>
                <w:rStyle w:val="Hyperlink"/>
                <w:noProof/>
              </w:rPr>
            </w:rPrChange>
          </w:rPr>
          <w:fldChar w:fldCharType="end"/>
        </w:r>
      </w:ins>
    </w:p>
    <w:p w14:paraId="468F7993" w14:textId="01FCC850" w:rsidR="00533F53" w:rsidRPr="00533F53" w:rsidRDefault="00533F53">
      <w:pPr>
        <w:pStyle w:val="TableofFigures"/>
        <w:tabs>
          <w:tab w:val="right" w:leader="dot" w:pos="9019"/>
        </w:tabs>
        <w:rPr>
          <w:ins w:id="1136"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137" w:author="Kiên Lê Trung" w:date="2024-12-25T14:11:00Z" w16du:dateUtc="2024-12-25T07:11:00Z">
            <w:rPr>
              <w:ins w:id="1138"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139" w:author="Kiên Lê Trung" w:date="2024-12-25T14:10:00Z" w16du:dateUtc="2024-12-25T07:10:00Z">
        <w:r w:rsidRPr="00533F53">
          <w:rPr>
            <w:rStyle w:val="Hyperlink"/>
            <w:rFonts w:ascii="Times New Roman" w:hAnsi="Times New Roman" w:cs="Times New Roman"/>
            <w:noProof/>
            <w:sz w:val="24"/>
            <w:szCs w:val="24"/>
            <w:rPrChange w:id="1140"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141"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142" w:author="Kiên Lê Trung" w:date="2024-12-25T14:11:00Z" w16du:dateUtc="2024-12-25T07:11:00Z">
              <w:rPr>
                <w:noProof/>
              </w:rPr>
            </w:rPrChange>
          </w:rPr>
          <w:instrText>HYPERLINK \l "_Toc186028230"</w:instrText>
        </w:r>
        <w:r w:rsidRPr="00533F53">
          <w:rPr>
            <w:rStyle w:val="Hyperlink"/>
            <w:rFonts w:ascii="Times New Roman" w:hAnsi="Times New Roman" w:cs="Times New Roman"/>
            <w:noProof/>
            <w:sz w:val="24"/>
            <w:szCs w:val="24"/>
            <w:rPrChange w:id="1143"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144"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145"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146" w:author="Kiên Lê Trung" w:date="2024-12-25T14:11:00Z" w16du:dateUtc="2024-12-25T07:11:00Z">
              <w:rPr>
                <w:rStyle w:val="Hyperlink"/>
                <w:noProof/>
              </w:rPr>
            </w:rPrChange>
          </w:rPr>
          <w:t>Bảng 2.5</w:t>
        </w:r>
        <w:r w:rsidRPr="00533F53">
          <w:rPr>
            <w:rStyle w:val="Hyperlink"/>
            <w:rFonts w:ascii="Times New Roman" w:hAnsi="Times New Roman" w:cs="Times New Roman"/>
            <w:noProof/>
            <w:sz w:val="24"/>
            <w:szCs w:val="24"/>
            <w:lang w:val="en-US"/>
            <w:rPrChange w:id="1147" w:author="Kiên Lê Trung" w:date="2024-12-25T14:11:00Z" w16du:dateUtc="2024-12-25T07:11:00Z">
              <w:rPr>
                <w:rStyle w:val="Hyperlink"/>
                <w:noProof/>
                <w:lang w:val="en-US"/>
              </w:rPr>
            </w:rPrChange>
          </w:rPr>
          <w:t xml:space="preserve"> Kịch bản người dùng đăng ký tài khoản</w:t>
        </w:r>
        <w:r w:rsidRPr="00533F53">
          <w:rPr>
            <w:rFonts w:ascii="Times New Roman" w:hAnsi="Times New Roman" w:cs="Times New Roman"/>
            <w:noProof/>
            <w:webHidden/>
            <w:sz w:val="24"/>
            <w:szCs w:val="24"/>
            <w:rPrChange w:id="1148"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149"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150" w:author="Kiên Lê Trung" w:date="2024-12-25T14:11:00Z" w16du:dateUtc="2024-12-25T07:11:00Z">
              <w:rPr>
                <w:noProof/>
                <w:webHidden/>
              </w:rPr>
            </w:rPrChange>
          </w:rPr>
          <w:instrText xml:space="preserve"> PAGEREF _Toc186028230 \h </w:instrText>
        </w:r>
        <w:r w:rsidRPr="00533F53">
          <w:rPr>
            <w:rFonts w:ascii="Times New Roman" w:hAnsi="Times New Roman" w:cs="Times New Roman"/>
            <w:noProof/>
            <w:webHidden/>
            <w:sz w:val="24"/>
            <w:szCs w:val="24"/>
            <w:rPrChange w:id="1151"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152" w:author="Kiên Lê Trung" w:date="2024-12-25T14:11:00Z" w16du:dateUtc="2024-12-25T07:11:00Z">
            <w:rPr>
              <w:noProof/>
              <w:webHidden/>
            </w:rPr>
          </w:rPrChange>
        </w:rPr>
        <w:fldChar w:fldCharType="separate"/>
      </w:r>
      <w:ins w:id="1153" w:author="Kiên Lê Trung" w:date="2024-12-25T14:10:00Z" w16du:dateUtc="2024-12-25T07:10:00Z">
        <w:r w:rsidRPr="00533F53">
          <w:rPr>
            <w:rFonts w:ascii="Times New Roman" w:hAnsi="Times New Roman" w:cs="Times New Roman"/>
            <w:noProof/>
            <w:webHidden/>
            <w:sz w:val="24"/>
            <w:szCs w:val="24"/>
            <w:rPrChange w:id="1154" w:author="Kiên Lê Trung" w:date="2024-12-25T14:11:00Z" w16du:dateUtc="2024-12-25T07:11:00Z">
              <w:rPr>
                <w:noProof/>
                <w:webHidden/>
              </w:rPr>
            </w:rPrChange>
          </w:rPr>
          <w:t>18</w:t>
        </w:r>
        <w:r w:rsidRPr="00533F53">
          <w:rPr>
            <w:rFonts w:ascii="Times New Roman" w:hAnsi="Times New Roman" w:cs="Times New Roman"/>
            <w:noProof/>
            <w:webHidden/>
            <w:sz w:val="24"/>
            <w:szCs w:val="24"/>
            <w:rPrChange w:id="1155"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156" w:author="Kiên Lê Trung" w:date="2024-12-25T14:11:00Z" w16du:dateUtc="2024-12-25T07:11:00Z">
              <w:rPr>
                <w:rStyle w:val="Hyperlink"/>
                <w:noProof/>
              </w:rPr>
            </w:rPrChange>
          </w:rPr>
          <w:fldChar w:fldCharType="end"/>
        </w:r>
      </w:ins>
    </w:p>
    <w:p w14:paraId="0937C490" w14:textId="72C36ADC" w:rsidR="00533F53" w:rsidRPr="00533F53" w:rsidRDefault="00533F53">
      <w:pPr>
        <w:pStyle w:val="TableofFigures"/>
        <w:tabs>
          <w:tab w:val="right" w:leader="dot" w:pos="9019"/>
        </w:tabs>
        <w:rPr>
          <w:ins w:id="1157"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158" w:author="Kiên Lê Trung" w:date="2024-12-25T14:11:00Z" w16du:dateUtc="2024-12-25T07:11:00Z">
            <w:rPr>
              <w:ins w:id="1159"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160" w:author="Kiên Lê Trung" w:date="2024-12-25T14:10:00Z" w16du:dateUtc="2024-12-25T07:10:00Z">
        <w:r w:rsidRPr="00533F53">
          <w:rPr>
            <w:rStyle w:val="Hyperlink"/>
            <w:rFonts w:ascii="Times New Roman" w:hAnsi="Times New Roman" w:cs="Times New Roman"/>
            <w:noProof/>
            <w:sz w:val="24"/>
            <w:szCs w:val="24"/>
            <w:rPrChange w:id="1161"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162"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163" w:author="Kiên Lê Trung" w:date="2024-12-25T14:11:00Z" w16du:dateUtc="2024-12-25T07:11:00Z">
              <w:rPr>
                <w:noProof/>
              </w:rPr>
            </w:rPrChange>
          </w:rPr>
          <w:instrText>HYPERLINK \l "_Toc186028231"</w:instrText>
        </w:r>
        <w:r w:rsidRPr="00533F53">
          <w:rPr>
            <w:rStyle w:val="Hyperlink"/>
            <w:rFonts w:ascii="Times New Roman" w:hAnsi="Times New Roman" w:cs="Times New Roman"/>
            <w:noProof/>
            <w:sz w:val="24"/>
            <w:szCs w:val="24"/>
            <w:rPrChange w:id="1164"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165"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166"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167" w:author="Kiên Lê Trung" w:date="2024-12-25T14:11:00Z" w16du:dateUtc="2024-12-25T07:11:00Z">
              <w:rPr>
                <w:rStyle w:val="Hyperlink"/>
                <w:noProof/>
              </w:rPr>
            </w:rPrChange>
          </w:rPr>
          <w:t>Bảng 2.6</w:t>
        </w:r>
        <w:r w:rsidRPr="00533F53">
          <w:rPr>
            <w:rStyle w:val="Hyperlink"/>
            <w:rFonts w:ascii="Times New Roman" w:hAnsi="Times New Roman" w:cs="Times New Roman"/>
            <w:noProof/>
            <w:sz w:val="24"/>
            <w:szCs w:val="24"/>
            <w:lang w:val="en-US"/>
            <w:rPrChange w:id="1168" w:author="Kiên Lê Trung" w:date="2024-12-25T14:11:00Z" w16du:dateUtc="2024-12-25T07:11:00Z">
              <w:rPr>
                <w:rStyle w:val="Hyperlink"/>
                <w:noProof/>
                <w:lang w:val="en-US"/>
              </w:rPr>
            </w:rPrChange>
          </w:rPr>
          <w:t xml:space="preserve"> Kịch bản người dùng đăng nhập</w:t>
        </w:r>
        <w:r w:rsidRPr="00533F53">
          <w:rPr>
            <w:rFonts w:ascii="Times New Roman" w:hAnsi="Times New Roman" w:cs="Times New Roman"/>
            <w:noProof/>
            <w:webHidden/>
            <w:sz w:val="24"/>
            <w:szCs w:val="24"/>
            <w:rPrChange w:id="1169"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170"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171" w:author="Kiên Lê Trung" w:date="2024-12-25T14:11:00Z" w16du:dateUtc="2024-12-25T07:11:00Z">
              <w:rPr>
                <w:noProof/>
                <w:webHidden/>
              </w:rPr>
            </w:rPrChange>
          </w:rPr>
          <w:instrText xml:space="preserve"> PAGEREF _Toc186028231 \h </w:instrText>
        </w:r>
        <w:r w:rsidRPr="00533F53">
          <w:rPr>
            <w:rFonts w:ascii="Times New Roman" w:hAnsi="Times New Roman" w:cs="Times New Roman"/>
            <w:noProof/>
            <w:webHidden/>
            <w:sz w:val="24"/>
            <w:szCs w:val="24"/>
            <w:rPrChange w:id="1172"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173" w:author="Kiên Lê Trung" w:date="2024-12-25T14:11:00Z" w16du:dateUtc="2024-12-25T07:11:00Z">
            <w:rPr>
              <w:noProof/>
              <w:webHidden/>
            </w:rPr>
          </w:rPrChange>
        </w:rPr>
        <w:fldChar w:fldCharType="separate"/>
      </w:r>
      <w:ins w:id="1174" w:author="Kiên Lê Trung" w:date="2024-12-25T14:10:00Z" w16du:dateUtc="2024-12-25T07:10:00Z">
        <w:r w:rsidRPr="00533F53">
          <w:rPr>
            <w:rFonts w:ascii="Times New Roman" w:hAnsi="Times New Roman" w:cs="Times New Roman"/>
            <w:noProof/>
            <w:webHidden/>
            <w:sz w:val="24"/>
            <w:szCs w:val="24"/>
            <w:rPrChange w:id="1175" w:author="Kiên Lê Trung" w:date="2024-12-25T14:11:00Z" w16du:dateUtc="2024-12-25T07:11:00Z">
              <w:rPr>
                <w:noProof/>
                <w:webHidden/>
              </w:rPr>
            </w:rPrChange>
          </w:rPr>
          <w:t>18</w:t>
        </w:r>
        <w:r w:rsidRPr="00533F53">
          <w:rPr>
            <w:rFonts w:ascii="Times New Roman" w:hAnsi="Times New Roman" w:cs="Times New Roman"/>
            <w:noProof/>
            <w:webHidden/>
            <w:sz w:val="24"/>
            <w:szCs w:val="24"/>
            <w:rPrChange w:id="1176"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177" w:author="Kiên Lê Trung" w:date="2024-12-25T14:11:00Z" w16du:dateUtc="2024-12-25T07:11:00Z">
              <w:rPr>
                <w:rStyle w:val="Hyperlink"/>
                <w:noProof/>
              </w:rPr>
            </w:rPrChange>
          </w:rPr>
          <w:fldChar w:fldCharType="end"/>
        </w:r>
      </w:ins>
    </w:p>
    <w:p w14:paraId="3B7C78B7" w14:textId="0621B18D" w:rsidR="00533F53" w:rsidRPr="00533F53" w:rsidRDefault="00533F53">
      <w:pPr>
        <w:pStyle w:val="TableofFigures"/>
        <w:tabs>
          <w:tab w:val="right" w:leader="dot" w:pos="9019"/>
        </w:tabs>
        <w:rPr>
          <w:ins w:id="1178"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179" w:author="Kiên Lê Trung" w:date="2024-12-25T14:11:00Z" w16du:dateUtc="2024-12-25T07:11:00Z">
            <w:rPr>
              <w:ins w:id="1180"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181" w:author="Kiên Lê Trung" w:date="2024-12-25T14:10:00Z" w16du:dateUtc="2024-12-25T07:10:00Z">
        <w:r w:rsidRPr="00533F53">
          <w:rPr>
            <w:rStyle w:val="Hyperlink"/>
            <w:rFonts w:ascii="Times New Roman" w:hAnsi="Times New Roman" w:cs="Times New Roman"/>
            <w:noProof/>
            <w:sz w:val="24"/>
            <w:szCs w:val="24"/>
            <w:rPrChange w:id="1182"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183"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184" w:author="Kiên Lê Trung" w:date="2024-12-25T14:11:00Z" w16du:dateUtc="2024-12-25T07:11:00Z">
              <w:rPr>
                <w:noProof/>
              </w:rPr>
            </w:rPrChange>
          </w:rPr>
          <w:instrText>HYPERLINK \l "_Toc186028232"</w:instrText>
        </w:r>
        <w:r w:rsidRPr="00533F53">
          <w:rPr>
            <w:rStyle w:val="Hyperlink"/>
            <w:rFonts w:ascii="Times New Roman" w:hAnsi="Times New Roman" w:cs="Times New Roman"/>
            <w:noProof/>
            <w:sz w:val="24"/>
            <w:szCs w:val="24"/>
            <w:rPrChange w:id="1185"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186"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187"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188" w:author="Kiên Lê Trung" w:date="2024-12-25T14:11:00Z" w16du:dateUtc="2024-12-25T07:11:00Z">
              <w:rPr>
                <w:rStyle w:val="Hyperlink"/>
                <w:noProof/>
              </w:rPr>
            </w:rPrChange>
          </w:rPr>
          <w:t>Bảng 2.7</w:t>
        </w:r>
        <w:r w:rsidRPr="00533F53">
          <w:rPr>
            <w:rStyle w:val="Hyperlink"/>
            <w:rFonts w:ascii="Times New Roman" w:hAnsi="Times New Roman" w:cs="Times New Roman"/>
            <w:noProof/>
            <w:sz w:val="24"/>
            <w:szCs w:val="24"/>
            <w:lang w:val="en-US"/>
            <w:rPrChange w:id="1189" w:author="Kiên Lê Trung" w:date="2024-12-25T14:11:00Z" w16du:dateUtc="2024-12-25T07:11:00Z">
              <w:rPr>
                <w:rStyle w:val="Hyperlink"/>
                <w:noProof/>
                <w:lang w:val="en-US"/>
              </w:rPr>
            </w:rPrChange>
          </w:rPr>
          <w:t xml:space="preserve"> Kịch bản người dùng quên mật khẩu</w:t>
        </w:r>
        <w:r w:rsidRPr="00533F53">
          <w:rPr>
            <w:rFonts w:ascii="Times New Roman" w:hAnsi="Times New Roman" w:cs="Times New Roman"/>
            <w:noProof/>
            <w:webHidden/>
            <w:sz w:val="24"/>
            <w:szCs w:val="24"/>
            <w:rPrChange w:id="1190"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191"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192" w:author="Kiên Lê Trung" w:date="2024-12-25T14:11:00Z" w16du:dateUtc="2024-12-25T07:11:00Z">
              <w:rPr>
                <w:noProof/>
                <w:webHidden/>
              </w:rPr>
            </w:rPrChange>
          </w:rPr>
          <w:instrText xml:space="preserve"> PAGEREF _Toc186028232 \h </w:instrText>
        </w:r>
        <w:r w:rsidRPr="00533F53">
          <w:rPr>
            <w:rFonts w:ascii="Times New Roman" w:hAnsi="Times New Roman" w:cs="Times New Roman"/>
            <w:noProof/>
            <w:webHidden/>
            <w:sz w:val="24"/>
            <w:szCs w:val="24"/>
            <w:rPrChange w:id="1193"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194" w:author="Kiên Lê Trung" w:date="2024-12-25T14:11:00Z" w16du:dateUtc="2024-12-25T07:11:00Z">
            <w:rPr>
              <w:noProof/>
              <w:webHidden/>
            </w:rPr>
          </w:rPrChange>
        </w:rPr>
        <w:fldChar w:fldCharType="separate"/>
      </w:r>
      <w:ins w:id="1195" w:author="Kiên Lê Trung" w:date="2024-12-25T14:10:00Z" w16du:dateUtc="2024-12-25T07:10:00Z">
        <w:r w:rsidRPr="00533F53">
          <w:rPr>
            <w:rFonts w:ascii="Times New Roman" w:hAnsi="Times New Roman" w:cs="Times New Roman"/>
            <w:noProof/>
            <w:webHidden/>
            <w:sz w:val="24"/>
            <w:szCs w:val="24"/>
            <w:rPrChange w:id="1196" w:author="Kiên Lê Trung" w:date="2024-12-25T14:11:00Z" w16du:dateUtc="2024-12-25T07:11:00Z">
              <w:rPr>
                <w:noProof/>
                <w:webHidden/>
              </w:rPr>
            </w:rPrChange>
          </w:rPr>
          <w:t>19</w:t>
        </w:r>
        <w:r w:rsidRPr="00533F53">
          <w:rPr>
            <w:rFonts w:ascii="Times New Roman" w:hAnsi="Times New Roman" w:cs="Times New Roman"/>
            <w:noProof/>
            <w:webHidden/>
            <w:sz w:val="24"/>
            <w:szCs w:val="24"/>
            <w:rPrChange w:id="1197"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198" w:author="Kiên Lê Trung" w:date="2024-12-25T14:11:00Z" w16du:dateUtc="2024-12-25T07:11:00Z">
              <w:rPr>
                <w:rStyle w:val="Hyperlink"/>
                <w:noProof/>
              </w:rPr>
            </w:rPrChange>
          </w:rPr>
          <w:fldChar w:fldCharType="end"/>
        </w:r>
      </w:ins>
    </w:p>
    <w:p w14:paraId="312FEB5C" w14:textId="6AF5A021" w:rsidR="00533F53" w:rsidRPr="00533F53" w:rsidRDefault="00533F53">
      <w:pPr>
        <w:pStyle w:val="TableofFigures"/>
        <w:tabs>
          <w:tab w:val="right" w:leader="dot" w:pos="9019"/>
        </w:tabs>
        <w:rPr>
          <w:ins w:id="1199"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200" w:author="Kiên Lê Trung" w:date="2024-12-25T14:11:00Z" w16du:dateUtc="2024-12-25T07:11:00Z">
            <w:rPr>
              <w:ins w:id="1201"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202" w:author="Kiên Lê Trung" w:date="2024-12-25T14:10:00Z" w16du:dateUtc="2024-12-25T07:10:00Z">
        <w:r w:rsidRPr="00533F53">
          <w:rPr>
            <w:rStyle w:val="Hyperlink"/>
            <w:rFonts w:ascii="Times New Roman" w:hAnsi="Times New Roman" w:cs="Times New Roman"/>
            <w:noProof/>
            <w:sz w:val="24"/>
            <w:szCs w:val="24"/>
            <w:rPrChange w:id="1203"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204"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205" w:author="Kiên Lê Trung" w:date="2024-12-25T14:11:00Z" w16du:dateUtc="2024-12-25T07:11:00Z">
              <w:rPr>
                <w:noProof/>
              </w:rPr>
            </w:rPrChange>
          </w:rPr>
          <w:instrText>HYPERLINK \l "_Toc186028233"</w:instrText>
        </w:r>
        <w:r w:rsidRPr="00533F53">
          <w:rPr>
            <w:rStyle w:val="Hyperlink"/>
            <w:rFonts w:ascii="Times New Roman" w:hAnsi="Times New Roman" w:cs="Times New Roman"/>
            <w:noProof/>
            <w:sz w:val="24"/>
            <w:szCs w:val="24"/>
            <w:rPrChange w:id="1206"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207"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208"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209" w:author="Kiên Lê Trung" w:date="2024-12-25T14:11:00Z" w16du:dateUtc="2024-12-25T07:11:00Z">
              <w:rPr>
                <w:rStyle w:val="Hyperlink"/>
                <w:noProof/>
              </w:rPr>
            </w:rPrChange>
          </w:rPr>
          <w:t>Bảng 2.8</w:t>
        </w:r>
        <w:r w:rsidRPr="00533F53">
          <w:rPr>
            <w:rStyle w:val="Hyperlink"/>
            <w:rFonts w:ascii="Times New Roman" w:hAnsi="Times New Roman" w:cs="Times New Roman"/>
            <w:noProof/>
            <w:sz w:val="24"/>
            <w:szCs w:val="24"/>
            <w:lang w:val="en-US"/>
            <w:rPrChange w:id="1210" w:author="Kiên Lê Trung" w:date="2024-12-25T14:11:00Z" w16du:dateUtc="2024-12-25T07:11:00Z">
              <w:rPr>
                <w:rStyle w:val="Hyperlink"/>
                <w:noProof/>
                <w:lang w:val="en-US"/>
              </w:rPr>
            </w:rPrChange>
          </w:rPr>
          <w:t xml:space="preserve"> Kịch bản khách hàng tìm kiếm sản phẩm</w:t>
        </w:r>
        <w:r w:rsidRPr="00533F53">
          <w:rPr>
            <w:rFonts w:ascii="Times New Roman" w:hAnsi="Times New Roman" w:cs="Times New Roman"/>
            <w:noProof/>
            <w:webHidden/>
            <w:sz w:val="24"/>
            <w:szCs w:val="24"/>
            <w:rPrChange w:id="1211"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212"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213" w:author="Kiên Lê Trung" w:date="2024-12-25T14:11:00Z" w16du:dateUtc="2024-12-25T07:11:00Z">
              <w:rPr>
                <w:noProof/>
                <w:webHidden/>
              </w:rPr>
            </w:rPrChange>
          </w:rPr>
          <w:instrText xml:space="preserve"> PAGEREF _Toc186028233 \h </w:instrText>
        </w:r>
        <w:r w:rsidRPr="00533F53">
          <w:rPr>
            <w:rFonts w:ascii="Times New Roman" w:hAnsi="Times New Roman" w:cs="Times New Roman"/>
            <w:noProof/>
            <w:webHidden/>
            <w:sz w:val="24"/>
            <w:szCs w:val="24"/>
            <w:rPrChange w:id="1214"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215" w:author="Kiên Lê Trung" w:date="2024-12-25T14:11:00Z" w16du:dateUtc="2024-12-25T07:11:00Z">
            <w:rPr>
              <w:noProof/>
              <w:webHidden/>
            </w:rPr>
          </w:rPrChange>
        </w:rPr>
        <w:fldChar w:fldCharType="separate"/>
      </w:r>
      <w:ins w:id="1216" w:author="Kiên Lê Trung" w:date="2024-12-25T14:10:00Z" w16du:dateUtc="2024-12-25T07:10:00Z">
        <w:r w:rsidRPr="00533F53">
          <w:rPr>
            <w:rFonts w:ascii="Times New Roman" w:hAnsi="Times New Roman" w:cs="Times New Roman"/>
            <w:noProof/>
            <w:webHidden/>
            <w:sz w:val="24"/>
            <w:szCs w:val="24"/>
            <w:rPrChange w:id="1217" w:author="Kiên Lê Trung" w:date="2024-12-25T14:11:00Z" w16du:dateUtc="2024-12-25T07:11:00Z">
              <w:rPr>
                <w:noProof/>
                <w:webHidden/>
              </w:rPr>
            </w:rPrChange>
          </w:rPr>
          <w:t>20</w:t>
        </w:r>
        <w:r w:rsidRPr="00533F53">
          <w:rPr>
            <w:rFonts w:ascii="Times New Roman" w:hAnsi="Times New Roman" w:cs="Times New Roman"/>
            <w:noProof/>
            <w:webHidden/>
            <w:sz w:val="24"/>
            <w:szCs w:val="24"/>
            <w:rPrChange w:id="1218"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219" w:author="Kiên Lê Trung" w:date="2024-12-25T14:11:00Z" w16du:dateUtc="2024-12-25T07:11:00Z">
              <w:rPr>
                <w:rStyle w:val="Hyperlink"/>
                <w:noProof/>
              </w:rPr>
            </w:rPrChange>
          </w:rPr>
          <w:fldChar w:fldCharType="end"/>
        </w:r>
      </w:ins>
    </w:p>
    <w:p w14:paraId="1664EAF6" w14:textId="0F85BEB5" w:rsidR="00533F53" w:rsidRPr="00533F53" w:rsidRDefault="00533F53">
      <w:pPr>
        <w:pStyle w:val="TableofFigures"/>
        <w:tabs>
          <w:tab w:val="right" w:leader="dot" w:pos="9019"/>
        </w:tabs>
        <w:rPr>
          <w:ins w:id="1220"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221" w:author="Kiên Lê Trung" w:date="2024-12-25T14:11:00Z" w16du:dateUtc="2024-12-25T07:11:00Z">
            <w:rPr>
              <w:ins w:id="1222"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223" w:author="Kiên Lê Trung" w:date="2024-12-25T14:10:00Z" w16du:dateUtc="2024-12-25T07:10:00Z">
        <w:r w:rsidRPr="00533F53">
          <w:rPr>
            <w:rStyle w:val="Hyperlink"/>
            <w:rFonts w:ascii="Times New Roman" w:hAnsi="Times New Roman" w:cs="Times New Roman"/>
            <w:noProof/>
            <w:sz w:val="24"/>
            <w:szCs w:val="24"/>
            <w:rPrChange w:id="1224"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225"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226" w:author="Kiên Lê Trung" w:date="2024-12-25T14:11:00Z" w16du:dateUtc="2024-12-25T07:11:00Z">
              <w:rPr>
                <w:noProof/>
              </w:rPr>
            </w:rPrChange>
          </w:rPr>
          <w:instrText>HYPERLINK \l "_Toc186028234"</w:instrText>
        </w:r>
        <w:r w:rsidRPr="00533F53">
          <w:rPr>
            <w:rStyle w:val="Hyperlink"/>
            <w:rFonts w:ascii="Times New Roman" w:hAnsi="Times New Roman" w:cs="Times New Roman"/>
            <w:noProof/>
            <w:sz w:val="24"/>
            <w:szCs w:val="24"/>
            <w:rPrChange w:id="1227"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228"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229"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230" w:author="Kiên Lê Trung" w:date="2024-12-25T14:11:00Z" w16du:dateUtc="2024-12-25T07:11:00Z">
              <w:rPr>
                <w:rStyle w:val="Hyperlink"/>
                <w:noProof/>
              </w:rPr>
            </w:rPrChange>
          </w:rPr>
          <w:t>Bảng 2.9</w:t>
        </w:r>
        <w:r w:rsidRPr="00533F53">
          <w:rPr>
            <w:rStyle w:val="Hyperlink"/>
            <w:rFonts w:ascii="Times New Roman" w:hAnsi="Times New Roman" w:cs="Times New Roman"/>
            <w:noProof/>
            <w:sz w:val="24"/>
            <w:szCs w:val="24"/>
            <w:lang w:val="en-US"/>
            <w:rPrChange w:id="1231" w:author="Kiên Lê Trung" w:date="2024-12-25T14:11:00Z" w16du:dateUtc="2024-12-25T07:11:00Z">
              <w:rPr>
                <w:rStyle w:val="Hyperlink"/>
                <w:noProof/>
                <w:lang w:val="en-US"/>
              </w:rPr>
            </w:rPrChange>
          </w:rPr>
          <w:t xml:space="preserve"> Kịch bản khách hàng xem chi tiết sản phẩm</w:t>
        </w:r>
        <w:r w:rsidRPr="00533F53">
          <w:rPr>
            <w:rFonts w:ascii="Times New Roman" w:hAnsi="Times New Roman" w:cs="Times New Roman"/>
            <w:noProof/>
            <w:webHidden/>
            <w:sz w:val="24"/>
            <w:szCs w:val="24"/>
            <w:rPrChange w:id="1232"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233"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234" w:author="Kiên Lê Trung" w:date="2024-12-25T14:11:00Z" w16du:dateUtc="2024-12-25T07:11:00Z">
              <w:rPr>
                <w:noProof/>
                <w:webHidden/>
              </w:rPr>
            </w:rPrChange>
          </w:rPr>
          <w:instrText xml:space="preserve"> PAGEREF _Toc186028234 \h </w:instrText>
        </w:r>
        <w:r w:rsidRPr="00533F53">
          <w:rPr>
            <w:rFonts w:ascii="Times New Roman" w:hAnsi="Times New Roman" w:cs="Times New Roman"/>
            <w:noProof/>
            <w:webHidden/>
            <w:sz w:val="24"/>
            <w:szCs w:val="24"/>
            <w:rPrChange w:id="1235"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236" w:author="Kiên Lê Trung" w:date="2024-12-25T14:11:00Z" w16du:dateUtc="2024-12-25T07:11:00Z">
            <w:rPr>
              <w:noProof/>
              <w:webHidden/>
            </w:rPr>
          </w:rPrChange>
        </w:rPr>
        <w:fldChar w:fldCharType="separate"/>
      </w:r>
      <w:ins w:id="1237" w:author="Kiên Lê Trung" w:date="2024-12-25T14:10:00Z" w16du:dateUtc="2024-12-25T07:10:00Z">
        <w:r w:rsidRPr="00533F53">
          <w:rPr>
            <w:rFonts w:ascii="Times New Roman" w:hAnsi="Times New Roman" w:cs="Times New Roman"/>
            <w:noProof/>
            <w:webHidden/>
            <w:sz w:val="24"/>
            <w:szCs w:val="24"/>
            <w:rPrChange w:id="1238" w:author="Kiên Lê Trung" w:date="2024-12-25T14:11:00Z" w16du:dateUtc="2024-12-25T07:11:00Z">
              <w:rPr>
                <w:noProof/>
                <w:webHidden/>
              </w:rPr>
            </w:rPrChange>
          </w:rPr>
          <w:t>20</w:t>
        </w:r>
        <w:r w:rsidRPr="00533F53">
          <w:rPr>
            <w:rFonts w:ascii="Times New Roman" w:hAnsi="Times New Roman" w:cs="Times New Roman"/>
            <w:noProof/>
            <w:webHidden/>
            <w:sz w:val="24"/>
            <w:szCs w:val="24"/>
            <w:rPrChange w:id="1239"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240" w:author="Kiên Lê Trung" w:date="2024-12-25T14:11:00Z" w16du:dateUtc="2024-12-25T07:11:00Z">
              <w:rPr>
                <w:rStyle w:val="Hyperlink"/>
                <w:noProof/>
              </w:rPr>
            </w:rPrChange>
          </w:rPr>
          <w:fldChar w:fldCharType="end"/>
        </w:r>
      </w:ins>
    </w:p>
    <w:p w14:paraId="38969E3C" w14:textId="408D04C1" w:rsidR="00533F53" w:rsidRPr="00533F53" w:rsidRDefault="00533F53">
      <w:pPr>
        <w:pStyle w:val="TableofFigures"/>
        <w:tabs>
          <w:tab w:val="right" w:leader="dot" w:pos="9019"/>
        </w:tabs>
        <w:rPr>
          <w:ins w:id="1241"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242" w:author="Kiên Lê Trung" w:date="2024-12-25T14:11:00Z" w16du:dateUtc="2024-12-25T07:11:00Z">
            <w:rPr>
              <w:ins w:id="1243"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244" w:author="Kiên Lê Trung" w:date="2024-12-25T14:10:00Z" w16du:dateUtc="2024-12-25T07:10:00Z">
        <w:r w:rsidRPr="00533F53">
          <w:rPr>
            <w:rStyle w:val="Hyperlink"/>
            <w:rFonts w:ascii="Times New Roman" w:hAnsi="Times New Roman" w:cs="Times New Roman"/>
            <w:noProof/>
            <w:sz w:val="24"/>
            <w:szCs w:val="24"/>
            <w:rPrChange w:id="1245"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246"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247" w:author="Kiên Lê Trung" w:date="2024-12-25T14:11:00Z" w16du:dateUtc="2024-12-25T07:11:00Z">
              <w:rPr>
                <w:noProof/>
              </w:rPr>
            </w:rPrChange>
          </w:rPr>
          <w:instrText>HYPERLINK \l "_Toc186028235"</w:instrText>
        </w:r>
        <w:r w:rsidRPr="00533F53">
          <w:rPr>
            <w:rStyle w:val="Hyperlink"/>
            <w:rFonts w:ascii="Times New Roman" w:hAnsi="Times New Roman" w:cs="Times New Roman"/>
            <w:noProof/>
            <w:sz w:val="24"/>
            <w:szCs w:val="24"/>
            <w:rPrChange w:id="1248"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249"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250"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251" w:author="Kiên Lê Trung" w:date="2024-12-25T14:11:00Z" w16du:dateUtc="2024-12-25T07:11:00Z">
              <w:rPr>
                <w:rStyle w:val="Hyperlink"/>
                <w:noProof/>
              </w:rPr>
            </w:rPrChange>
          </w:rPr>
          <w:t>Bảng 2.10</w:t>
        </w:r>
        <w:r w:rsidRPr="00533F53">
          <w:rPr>
            <w:rStyle w:val="Hyperlink"/>
            <w:rFonts w:ascii="Times New Roman" w:hAnsi="Times New Roman" w:cs="Times New Roman"/>
            <w:noProof/>
            <w:sz w:val="24"/>
            <w:szCs w:val="24"/>
            <w:lang w:val="en-US"/>
            <w:rPrChange w:id="1252" w:author="Kiên Lê Trung" w:date="2024-12-25T14:11:00Z" w16du:dateUtc="2024-12-25T07:11:00Z">
              <w:rPr>
                <w:rStyle w:val="Hyperlink"/>
                <w:noProof/>
                <w:lang w:val="en-US"/>
              </w:rPr>
            </w:rPrChange>
          </w:rPr>
          <w:t xml:space="preserve"> Kịch bản khách hàng thêm sản phẩm vào giỏ hàng</w:t>
        </w:r>
        <w:r w:rsidRPr="00533F53">
          <w:rPr>
            <w:rFonts w:ascii="Times New Roman" w:hAnsi="Times New Roman" w:cs="Times New Roman"/>
            <w:noProof/>
            <w:webHidden/>
            <w:sz w:val="24"/>
            <w:szCs w:val="24"/>
            <w:rPrChange w:id="1253"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254"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255" w:author="Kiên Lê Trung" w:date="2024-12-25T14:11:00Z" w16du:dateUtc="2024-12-25T07:11:00Z">
              <w:rPr>
                <w:noProof/>
                <w:webHidden/>
              </w:rPr>
            </w:rPrChange>
          </w:rPr>
          <w:instrText xml:space="preserve"> PAGEREF _Toc186028235 \h </w:instrText>
        </w:r>
        <w:r w:rsidRPr="00533F53">
          <w:rPr>
            <w:rFonts w:ascii="Times New Roman" w:hAnsi="Times New Roman" w:cs="Times New Roman"/>
            <w:noProof/>
            <w:webHidden/>
            <w:sz w:val="24"/>
            <w:szCs w:val="24"/>
            <w:rPrChange w:id="1256"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257" w:author="Kiên Lê Trung" w:date="2024-12-25T14:11:00Z" w16du:dateUtc="2024-12-25T07:11:00Z">
            <w:rPr>
              <w:noProof/>
              <w:webHidden/>
            </w:rPr>
          </w:rPrChange>
        </w:rPr>
        <w:fldChar w:fldCharType="separate"/>
      </w:r>
      <w:ins w:id="1258" w:author="Kiên Lê Trung" w:date="2024-12-25T14:10:00Z" w16du:dateUtc="2024-12-25T07:10:00Z">
        <w:r w:rsidRPr="00533F53">
          <w:rPr>
            <w:rFonts w:ascii="Times New Roman" w:hAnsi="Times New Roman" w:cs="Times New Roman"/>
            <w:noProof/>
            <w:webHidden/>
            <w:sz w:val="24"/>
            <w:szCs w:val="24"/>
            <w:rPrChange w:id="1259" w:author="Kiên Lê Trung" w:date="2024-12-25T14:11:00Z" w16du:dateUtc="2024-12-25T07:11:00Z">
              <w:rPr>
                <w:noProof/>
                <w:webHidden/>
              </w:rPr>
            </w:rPrChange>
          </w:rPr>
          <w:t>21</w:t>
        </w:r>
        <w:r w:rsidRPr="00533F53">
          <w:rPr>
            <w:rFonts w:ascii="Times New Roman" w:hAnsi="Times New Roman" w:cs="Times New Roman"/>
            <w:noProof/>
            <w:webHidden/>
            <w:sz w:val="24"/>
            <w:szCs w:val="24"/>
            <w:rPrChange w:id="1260"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261" w:author="Kiên Lê Trung" w:date="2024-12-25T14:11:00Z" w16du:dateUtc="2024-12-25T07:11:00Z">
              <w:rPr>
                <w:rStyle w:val="Hyperlink"/>
                <w:noProof/>
              </w:rPr>
            </w:rPrChange>
          </w:rPr>
          <w:fldChar w:fldCharType="end"/>
        </w:r>
      </w:ins>
    </w:p>
    <w:p w14:paraId="0541267D" w14:textId="14964448" w:rsidR="00533F53" w:rsidRPr="00533F53" w:rsidRDefault="00533F53">
      <w:pPr>
        <w:pStyle w:val="TableofFigures"/>
        <w:tabs>
          <w:tab w:val="right" w:leader="dot" w:pos="9019"/>
        </w:tabs>
        <w:rPr>
          <w:ins w:id="1262"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263" w:author="Kiên Lê Trung" w:date="2024-12-25T14:11:00Z" w16du:dateUtc="2024-12-25T07:11:00Z">
            <w:rPr>
              <w:ins w:id="1264"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265" w:author="Kiên Lê Trung" w:date="2024-12-25T14:10:00Z" w16du:dateUtc="2024-12-25T07:10:00Z">
        <w:r w:rsidRPr="00533F53">
          <w:rPr>
            <w:rStyle w:val="Hyperlink"/>
            <w:rFonts w:ascii="Times New Roman" w:hAnsi="Times New Roman" w:cs="Times New Roman"/>
            <w:noProof/>
            <w:sz w:val="24"/>
            <w:szCs w:val="24"/>
            <w:rPrChange w:id="1266"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267"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268" w:author="Kiên Lê Trung" w:date="2024-12-25T14:11:00Z" w16du:dateUtc="2024-12-25T07:11:00Z">
              <w:rPr>
                <w:noProof/>
              </w:rPr>
            </w:rPrChange>
          </w:rPr>
          <w:instrText>HYPERLINK \l "_Toc186028236"</w:instrText>
        </w:r>
        <w:r w:rsidRPr="00533F53">
          <w:rPr>
            <w:rStyle w:val="Hyperlink"/>
            <w:rFonts w:ascii="Times New Roman" w:hAnsi="Times New Roman" w:cs="Times New Roman"/>
            <w:noProof/>
            <w:sz w:val="24"/>
            <w:szCs w:val="24"/>
            <w:rPrChange w:id="1269"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270"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271"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272" w:author="Kiên Lê Trung" w:date="2024-12-25T14:11:00Z" w16du:dateUtc="2024-12-25T07:11:00Z">
              <w:rPr>
                <w:rStyle w:val="Hyperlink"/>
                <w:noProof/>
              </w:rPr>
            </w:rPrChange>
          </w:rPr>
          <w:t>Bảng 2.11</w:t>
        </w:r>
        <w:r w:rsidRPr="00533F53">
          <w:rPr>
            <w:rStyle w:val="Hyperlink"/>
            <w:rFonts w:ascii="Times New Roman" w:hAnsi="Times New Roman" w:cs="Times New Roman"/>
            <w:noProof/>
            <w:sz w:val="24"/>
            <w:szCs w:val="24"/>
            <w:lang w:val="en-US"/>
            <w:rPrChange w:id="1273" w:author="Kiên Lê Trung" w:date="2024-12-25T14:11:00Z" w16du:dateUtc="2024-12-25T07:11:00Z">
              <w:rPr>
                <w:rStyle w:val="Hyperlink"/>
                <w:noProof/>
                <w:lang w:val="en-US"/>
              </w:rPr>
            </w:rPrChange>
          </w:rPr>
          <w:t xml:space="preserve"> Kịch bản khách hàng chỉnh số lượng sản phẩm</w:t>
        </w:r>
        <w:r w:rsidRPr="00533F53">
          <w:rPr>
            <w:rFonts w:ascii="Times New Roman" w:hAnsi="Times New Roman" w:cs="Times New Roman"/>
            <w:noProof/>
            <w:webHidden/>
            <w:sz w:val="24"/>
            <w:szCs w:val="24"/>
            <w:rPrChange w:id="1274"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275"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276" w:author="Kiên Lê Trung" w:date="2024-12-25T14:11:00Z" w16du:dateUtc="2024-12-25T07:11:00Z">
              <w:rPr>
                <w:noProof/>
                <w:webHidden/>
              </w:rPr>
            </w:rPrChange>
          </w:rPr>
          <w:instrText xml:space="preserve"> PAGEREF _Toc186028236 \h </w:instrText>
        </w:r>
        <w:r w:rsidRPr="00533F53">
          <w:rPr>
            <w:rFonts w:ascii="Times New Roman" w:hAnsi="Times New Roman" w:cs="Times New Roman"/>
            <w:noProof/>
            <w:webHidden/>
            <w:sz w:val="24"/>
            <w:szCs w:val="24"/>
            <w:rPrChange w:id="1277"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278" w:author="Kiên Lê Trung" w:date="2024-12-25T14:11:00Z" w16du:dateUtc="2024-12-25T07:11:00Z">
            <w:rPr>
              <w:noProof/>
              <w:webHidden/>
            </w:rPr>
          </w:rPrChange>
        </w:rPr>
        <w:fldChar w:fldCharType="separate"/>
      </w:r>
      <w:ins w:id="1279" w:author="Kiên Lê Trung" w:date="2024-12-25T14:10:00Z" w16du:dateUtc="2024-12-25T07:10:00Z">
        <w:r w:rsidRPr="00533F53">
          <w:rPr>
            <w:rFonts w:ascii="Times New Roman" w:hAnsi="Times New Roman" w:cs="Times New Roman"/>
            <w:noProof/>
            <w:webHidden/>
            <w:sz w:val="24"/>
            <w:szCs w:val="24"/>
            <w:rPrChange w:id="1280" w:author="Kiên Lê Trung" w:date="2024-12-25T14:11:00Z" w16du:dateUtc="2024-12-25T07:11:00Z">
              <w:rPr>
                <w:noProof/>
                <w:webHidden/>
              </w:rPr>
            </w:rPrChange>
          </w:rPr>
          <w:t>22</w:t>
        </w:r>
        <w:r w:rsidRPr="00533F53">
          <w:rPr>
            <w:rFonts w:ascii="Times New Roman" w:hAnsi="Times New Roman" w:cs="Times New Roman"/>
            <w:noProof/>
            <w:webHidden/>
            <w:sz w:val="24"/>
            <w:szCs w:val="24"/>
            <w:rPrChange w:id="1281"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282" w:author="Kiên Lê Trung" w:date="2024-12-25T14:11:00Z" w16du:dateUtc="2024-12-25T07:11:00Z">
              <w:rPr>
                <w:rStyle w:val="Hyperlink"/>
                <w:noProof/>
              </w:rPr>
            </w:rPrChange>
          </w:rPr>
          <w:fldChar w:fldCharType="end"/>
        </w:r>
      </w:ins>
    </w:p>
    <w:p w14:paraId="2F6E2FDA" w14:textId="18AC1106" w:rsidR="00533F53" w:rsidRPr="00533F53" w:rsidRDefault="00533F53">
      <w:pPr>
        <w:pStyle w:val="TableofFigures"/>
        <w:tabs>
          <w:tab w:val="right" w:leader="dot" w:pos="9019"/>
        </w:tabs>
        <w:rPr>
          <w:ins w:id="1283"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284" w:author="Kiên Lê Trung" w:date="2024-12-25T14:11:00Z" w16du:dateUtc="2024-12-25T07:11:00Z">
            <w:rPr>
              <w:ins w:id="1285"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286" w:author="Kiên Lê Trung" w:date="2024-12-25T14:10:00Z" w16du:dateUtc="2024-12-25T07:10:00Z">
        <w:r w:rsidRPr="00533F53">
          <w:rPr>
            <w:rStyle w:val="Hyperlink"/>
            <w:rFonts w:ascii="Times New Roman" w:hAnsi="Times New Roman" w:cs="Times New Roman"/>
            <w:noProof/>
            <w:sz w:val="24"/>
            <w:szCs w:val="24"/>
            <w:rPrChange w:id="1287"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288"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289" w:author="Kiên Lê Trung" w:date="2024-12-25T14:11:00Z" w16du:dateUtc="2024-12-25T07:11:00Z">
              <w:rPr>
                <w:noProof/>
              </w:rPr>
            </w:rPrChange>
          </w:rPr>
          <w:instrText>HYPERLINK \l "_Toc186028237"</w:instrText>
        </w:r>
        <w:r w:rsidRPr="00533F53">
          <w:rPr>
            <w:rStyle w:val="Hyperlink"/>
            <w:rFonts w:ascii="Times New Roman" w:hAnsi="Times New Roman" w:cs="Times New Roman"/>
            <w:noProof/>
            <w:sz w:val="24"/>
            <w:szCs w:val="24"/>
            <w:rPrChange w:id="1290"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291"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292"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293" w:author="Kiên Lê Trung" w:date="2024-12-25T14:11:00Z" w16du:dateUtc="2024-12-25T07:11:00Z">
              <w:rPr>
                <w:rStyle w:val="Hyperlink"/>
                <w:noProof/>
              </w:rPr>
            </w:rPrChange>
          </w:rPr>
          <w:t>Bảng 2.12</w:t>
        </w:r>
        <w:r w:rsidRPr="00533F53">
          <w:rPr>
            <w:rStyle w:val="Hyperlink"/>
            <w:rFonts w:ascii="Times New Roman" w:hAnsi="Times New Roman" w:cs="Times New Roman"/>
            <w:noProof/>
            <w:sz w:val="24"/>
            <w:szCs w:val="24"/>
            <w:lang w:val="en-US"/>
            <w:rPrChange w:id="1294" w:author="Kiên Lê Trung" w:date="2024-12-25T14:11:00Z" w16du:dateUtc="2024-12-25T07:11:00Z">
              <w:rPr>
                <w:rStyle w:val="Hyperlink"/>
                <w:noProof/>
                <w:lang w:val="en-US"/>
              </w:rPr>
            </w:rPrChange>
          </w:rPr>
          <w:t xml:space="preserve"> Kịch bản khách hàng xóa sản phẩm khỏi giỏ hàng</w:t>
        </w:r>
        <w:r w:rsidRPr="00533F53">
          <w:rPr>
            <w:rFonts w:ascii="Times New Roman" w:hAnsi="Times New Roman" w:cs="Times New Roman"/>
            <w:noProof/>
            <w:webHidden/>
            <w:sz w:val="24"/>
            <w:szCs w:val="24"/>
            <w:rPrChange w:id="1295"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296"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297" w:author="Kiên Lê Trung" w:date="2024-12-25T14:11:00Z" w16du:dateUtc="2024-12-25T07:11:00Z">
              <w:rPr>
                <w:noProof/>
                <w:webHidden/>
              </w:rPr>
            </w:rPrChange>
          </w:rPr>
          <w:instrText xml:space="preserve"> PAGEREF _Toc186028237 \h </w:instrText>
        </w:r>
        <w:r w:rsidRPr="00533F53">
          <w:rPr>
            <w:rFonts w:ascii="Times New Roman" w:hAnsi="Times New Roman" w:cs="Times New Roman"/>
            <w:noProof/>
            <w:webHidden/>
            <w:sz w:val="24"/>
            <w:szCs w:val="24"/>
            <w:rPrChange w:id="1298"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299" w:author="Kiên Lê Trung" w:date="2024-12-25T14:11:00Z" w16du:dateUtc="2024-12-25T07:11:00Z">
            <w:rPr>
              <w:noProof/>
              <w:webHidden/>
            </w:rPr>
          </w:rPrChange>
        </w:rPr>
        <w:fldChar w:fldCharType="separate"/>
      </w:r>
      <w:ins w:id="1300" w:author="Kiên Lê Trung" w:date="2024-12-25T14:10:00Z" w16du:dateUtc="2024-12-25T07:10:00Z">
        <w:r w:rsidRPr="00533F53">
          <w:rPr>
            <w:rFonts w:ascii="Times New Roman" w:hAnsi="Times New Roman" w:cs="Times New Roman"/>
            <w:noProof/>
            <w:webHidden/>
            <w:sz w:val="24"/>
            <w:szCs w:val="24"/>
            <w:rPrChange w:id="1301" w:author="Kiên Lê Trung" w:date="2024-12-25T14:11:00Z" w16du:dateUtc="2024-12-25T07:11:00Z">
              <w:rPr>
                <w:noProof/>
                <w:webHidden/>
              </w:rPr>
            </w:rPrChange>
          </w:rPr>
          <w:t>23</w:t>
        </w:r>
        <w:r w:rsidRPr="00533F53">
          <w:rPr>
            <w:rFonts w:ascii="Times New Roman" w:hAnsi="Times New Roman" w:cs="Times New Roman"/>
            <w:noProof/>
            <w:webHidden/>
            <w:sz w:val="24"/>
            <w:szCs w:val="24"/>
            <w:rPrChange w:id="1302"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303" w:author="Kiên Lê Trung" w:date="2024-12-25T14:11:00Z" w16du:dateUtc="2024-12-25T07:11:00Z">
              <w:rPr>
                <w:rStyle w:val="Hyperlink"/>
                <w:noProof/>
              </w:rPr>
            </w:rPrChange>
          </w:rPr>
          <w:fldChar w:fldCharType="end"/>
        </w:r>
      </w:ins>
    </w:p>
    <w:p w14:paraId="312E78A4" w14:textId="1169D36D" w:rsidR="00533F53" w:rsidRPr="00533F53" w:rsidRDefault="00533F53">
      <w:pPr>
        <w:pStyle w:val="TableofFigures"/>
        <w:tabs>
          <w:tab w:val="right" w:leader="dot" w:pos="9019"/>
        </w:tabs>
        <w:rPr>
          <w:ins w:id="1304"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305" w:author="Kiên Lê Trung" w:date="2024-12-25T14:11:00Z" w16du:dateUtc="2024-12-25T07:11:00Z">
            <w:rPr>
              <w:ins w:id="1306"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307" w:author="Kiên Lê Trung" w:date="2024-12-25T14:10:00Z" w16du:dateUtc="2024-12-25T07:10:00Z">
        <w:r w:rsidRPr="00533F53">
          <w:rPr>
            <w:rStyle w:val="Hyperlink"/>
            <w:rFonts w:ascii="Times New Roman" w:hAnsi="Times New Roman" w:cs="Times New Roman"/>
            <w:noProof/>
            <w:sz w:val="24"/>
            <w:szCs w:val="24"/>
            <w:rPrChange w:id="1308"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309"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310" w:author="Kiên Lê Trung" w:date="2024-12-25T14:11:00Z" w16du:dateUtc="2024-12-25T07:11:00Z">
              <w:rPr>
                <w:noProof/>
              </w:rPr>
            </w:rPrChange>
          </w:rPr>
          <w:instrText>HYPERLINK \l "_Toc186028238"</w:instrText>
        </w:r>
        <w:r w:rsidRPr="00533F53">
          <w:rPr>
            <w:rStyle w:val="Hyperlink"/>
            <w:rFonts w:ascii="Times New Roman" w:hAnsi="Times New Roman" w:cs="Times New Roman"/>
            <w:noProof/>
            <w:sz w:val="24"/>
            <w:szCs w:val="24"/>
            <w:rPrChange w:id="1311"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312"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313"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314" w:author="Kiên Lê Trung" w:date="2024-12-25T14:11:00Z" w16du:dateUtc="2024-12-25T07:11:00Z">
              <w:rPr>
                <w:rStyle w:val="Hyperlink"/>
                <w:noProof/>
              </w:rPr>
            </w:rPrChange>
          </w:rPr>
          <w:t>Bảng 2.13</w:t>
        </w:r>
        <w:r w:rsidRPr="00533F53">
          <w:rPr>
            <w:rStyle w:val="Hyperlink"/>
            <w:rFonts w:ascii="Times New Roman" w:hAnsi="Times New Roman" w:cs="Times New Roman"/>
            <w:noProof/>
            <w:sz w:val="24"/>
            <w:szCs w:val="24"/>
            <w:lang w:val="en-US"/>
            <w:rPrChange w:id="1315" w:author="Kiên Lê Trung" w:date="2024-12-25T14:11:00Z" w16du:dateUtc="2024-12-25T07:11:00Z">
              <w:rPr>
                <w:rStyle w:val="Hyperlink"/>
                <w:noProof/>
                <w:lang w:val="en-US"/>
              </w:rPr>
            </w:rPrChange>
          </w:rPr>
          <w:t xml:space="preserve"> Kịch bản khách hàng đặt hàng</w:t>
        </w:r>
        <w:r w:rsidRPr="00533F53">
          <w:rPr>
            <w:rFonts w:ascii="Times New Roman" w:hAnsi="Times New Roman" w:cs="Times New Roman"/>
            <w:noProof/>
            <w:webHidden/>
            <w:sz w:val="24"/>
            <w:szCs w:val="24"/>
            <w:rPrChange w:id="1316"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317"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318" w:author="Kiên Lê Trung" w:date="2024-12-25T14:11:00Z" w16du:dateUtc="2024-12-25T07:11:00Z">
              <w:rPr>
                <w:noProof/>
                <w:webHidden/>
              </w:rPr>
            </w:rPrChange>
          </w:rPr>
          <w:instrText xml:space="preserve"> PAGEREF _Toc186028238 \h </w:instrText>
        </w:r>
        <w:r w:rsidRPr="00533F53">
          <w:rPr>
            <w:rFonts w:ascii="Times New Roman" w:hAnsi="Times New Roman" w:cs="Times New Roman"/>
            <w:noProof/>
            <w:webHidden/>
            <w:sz w:val="24"/>
            <w:szCs w:val="24"/>
            <w:rPrChange w:id="1319"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320" w:author="Kiên Lê Trung" w:date="2024-12-25T14:11:00Z" w16du:dateUtc="2024-12-25T07:11:00Z">
            <w:rPr>
              <w:noProof/>
              <w:webHidden/>
            </w:rPr>
          </w:rPrChange>
        </w:rPr>
        <w:fldChar w:fldCharType="separate"/>
      </w:r>
      <w:ins w:id="1321" w:author="Kiên Lê Trung" w:date="2024-12-25T14:10:00Z" w16du:dateUtc="2024-12-25T07:10:00Z">
        <w:r w:rsidRPr="00533F53">
          <w:rPr>
            <w:rFonts w:ascii="Times New Roman" w:hAnsi="Times New Roman" w:cs="Times New Roman"/>
            <w:noProof/>
            <w:webHidden/>
            <w:sz w:val="24"/>
            <w:szCs w:val="24"/>
            <w:rPrChange w:id="1322" w:author="Kiên Lê Trung" w:date="2024-12-25T14:11:00Z" w16du:dateUtc="2024-12-25T07:11:00Z">
              <w:rPr>
                <w:noProof/>
                <w:webHidden/>
              </w:rPr>
            </w:rPrChange>
          </w:rPr>
          <w:t>24</w:t>
        </w:r>
        <w:r w:rsidRPr="00533F53">
          <w:rPr>
            <w:rFonts w:ascii="Times New Roman" w:hAnsi="Times New Roman" w:cs="Times New Roman"/>
            <w:noProof/>
            <w:webHidden/>
            <w:sz w:val="24"/>
            <w:szCs w:val="24"/>
            <w:rPrChange w:id="1323"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324" w:author="Kiên Lê Trung" w:date="2024-12-25T14:11:00Z" w16du:dateUtc="2024-12-25T07:11:00Z">
              <w:rPr>
                <w:rStyle w:val="Hyperlink"/>
                <w:noProof/>
              </w:rPr>
            </w:rPrChange>
          </w:rPr>
          <w:fldChar w:fldCharType="end"/>
        </w:r>
      </w:ins>
    </w:p>
    <w:p w14:paraId="5ED6F921" w14:textId="652B0CF3" w:rsidR="00533F53" w:rsidRPr="00533F53" w:rsidRDefault="00533F53">
      <w:pPr>
        <w:pStyle w:val="TableofFigures"/>
        <w:tabs>
          <w:tab w:val="right" w:leader="dot" w:pos="9019"/>
        </w:tabs>
        <w:rPr>
          <w:ins w:id="1325"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326" w:author="Kiên Lê Trung" w:date="2024-12-25T14:11:00Z" w16du:dateUtc="2024-12-25T07:11:00Z">
            <w:rPr>
              <w:ins w:id="1327"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328" w:author="Kiên Lê Trung" w:date="2024-12-25T14:10:00Z" w16du:dateUtc="2024-12-25T07:10:00Z">
        <w:r w:rsidRPr="00533F53">
          <w:rPr>
            <w:rStyle w:val="Hyperlink"/>
            <w:rFonts w:ascii="Times New Roman" w:hAnsi="Times New Roman" w:cs="Times New Roman"/>
            <w:noProof/>
            <w:sz w:val="24"/>
            <w:szCs w:val="24"/>
            <w:rPrChange w:id="1329"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330"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331" w:author="Kiên Lê Trung" w:date="2024-12-25T14:11:00Z" w16du:dateUtc="2024-12-25T07:11:00Z">
              <w:rPr>
                <w:noProof/>
              </w:rPr>
            </w:rPrChange>
          </w:rPr>
          <w:instrText>HYPERLINK \l "_Toc186028239"</w:instrText>
        </w:r>
        <w:r w:rsidRPr="00533F53">
          <w:rPr>
            <w:rStyle w:val="Hyperlink"/>
            <w:rFonts w:ascii="Times New Roman" w:hAnsi="Times New Roman" w:cs="Times New Roman"/>
            <w:noProof/>
            <w:sz w:val="24"/>
            <w:szCs w:val="24"/>
            <w:rPrChange w:id="1332"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333"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334"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335" w:author="Kiên Lê Trung" w:date="2024-12-25T14:11:00Z" w16du:dateUtc="2024-12-25T07:11:00Z">
              <w:rPr>
                <w:rStyle w:val="Hyperlink"/>
                <w:noProof/>
              </w:rPr>
            </w:rPrChange>
          </w:rPr>
          <w:t>Bảng 2.14</w:t>
        </w:r>
        <w:r w:rsidRPr="00533F53">
          <w:rPr>
            <w:rStyle w:val="Hyperlink"/>
            <w:rFonts w:ascii="Times New Roman" w:hAnsi="Times New Roman" w:cs="Times New Roman"/>
            <w:noProof/>
            <w:sz w:val="24"/>
            <w:szCs w:val="24"/>
            <w:lang w:val="en-US"/>
            <w:rPrChange w:id="1336" w:author="Kiên Lê Trung" w:date="2024-12-25T14:11:00Z" w16du:dateUtc="2024-12-25T07:11:00Z">
              <w:rPr>
                <w:rStyle w:val="Hyperlink"/>
                <w:noProof/>
                <w:lang w:val="en-US"/>
              </w:rPr>
            </w:rPrChange>
          </w:rPr>
          <w:t xml:space="preserve"> Kịch bản khách hàng quản lý đơn hàng</w:t>
        </w:r>
        <w:r w:rsidRPr="00533F53">
          <w:rPr>
            <w:rFonts w:ascii="Times New Roman" w:hAnsi="Times New Roman" w:cs="Times New Roman"/>
            <w:noProof/>
            <w:webHidden/>
            <w:sz w:val="24"/>
            <w:szCs w:val="24"/>
            <w:rPrChange w:id="1337"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338"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339" w:author="Kiên Lê Trung" w:date="2024-12-25T14:11:00Z" w16du:dateUtc="2024-12-25T07:11:00Z">
              <w:rPr>
                <w:noProof/>
                <w:webHidden/>
              </w:rPr>
            </w:rPrChange>
          </w:rPr>
          <w:instrText xml:space="preserve"> PAGEREF _Toc186028239 \h </w:instrText>
        </w:r>
        <w:r w:rsidRPr="00533F53">
          <w:rPr>
            <w:rFonts w:ascii="Times New Roman" w:hAnsi="Times New Roman" w:cs="Times New Roman"/>
            <w:noProof/>
            <w:webHidden/>
            <w:sz w:val="24"/>
            <w:szCs w:val="24"/>
            <w:rPrChange w:id="1340"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341" w:author="Kiên Lê Trung" w:date="2024-12-25T14:11:00Z" w16du:dateUtc="2024-12-25T07:11:00Z">
            <w:rPr>
              <w:noProof/>
              <w:webHidden/>
            </w:rPr>
          </w:rPrChange>
        </w:rPr>
        <w:fldChar w:fldCharType="separate"/>
      </w:r>
      <w:ins w:id="1342" w:author="Kiên Lê Trung" w:date="2024-12-25T14:10:00Z" w16du:dateUtc="2024-12-25T07:10:00Z">
        <w:r w:rsidRPr="00533F53">
          <w:rPr>
            <w:rFonts w:ascii="Times New Roman" w:hAnsi="Times New Roman" w:cs="Times New Roman"/>
            <w:noProof/>
            <w:webHidden/>
            <w:sz w:val="24"/>
            <w:szCs w:val="24"/>
            <w:rPrChange w:id="1343" w:author="Kiên Lê Trung" w:date="2024-12-25T14:11:00Z" w16du:dateUtc="2024-12-25T07:11:00Z">
              <w:rPr>
                <w:noProof/>
                <w:webHidden/>
              </w:rPr>
            </w:rPrChange>
          </w:rPr>
          <w:t>24</w:t>
        </w:r>
        <w:r w:rsidRPr="00533F53">
          <w:rPr>
            <w:rFonts w:ascii="Times New Roman" w:hAnsi="Times New Roman" w:cs="Times New Roman"/>
            <w:noProof/>
            <w:webHidden/>
            <w:sz w:val="24"/>
            <w:szCs w:val="24"/>
            <w:rPrChange w:id="1344"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345" w:author="Kiên Lê Trung" w:date="2024-12-25T14:11:00Z" w16du:dateUtc="2024-12-25T07:11:00Z">
              <w:rPr>
                <w:rStyle w:val="Hyperlink"/>
                <w:noProof/>
              </w:rPr>
            </w:rPrChange>
          </w:rPr>
          <w:fldChar w:fldCharType="end"/>
        </w:r>
      </w:ins>
    </w:p>
    <w:p w14:paraId="782040C0" w14:textId="77D0DA10" w:rsidR="00533F53" w:rsidRPr="00533F53" w:rsidRDefault="00533F53">
      <w:pPr>
        <w:pStyle w:val="TableofFigures"/>
        <w:tabs>
          <w:tab w:val="right" w:leader="dot" w:pos="9019"/>
        </w:tabs>
        <w:rPr>
          <w:ins w:id="1346"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347" w:author="Kiên Lê Trung" w:date="2024-12-25T14:11:00Z" w16du:dateUtc="2024-12-25T07:11:00Z">
            <w:rPr>
              <w:ins w:id="1348"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349" w:author="Kiên Lê Trung" w:date="2024-12-25T14:10:00Z" w16du:dateUtc="2024-12-25T07:10:00Z">
        <w:r w:rsidRPr="00533F53">
          <w:rPr>
            <w:rStyle w:val="Hyperlink"/>
            <w:rFonts w:ascii="Times New Roman" w:hAnsi="Times New Roman" w:cs="Times New Roman"/>
            <w:noProof/>
            <w:sz w:val="24"/>
            <w:szCs w:val="24"/>
            <w:rPrChange w:id="1350"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351"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352" w:author="Kiên Lê Trung" w:date="2024-12-25T14:11:00Z" w16du:dateUtc="2024-12-25T07:11:00Z">
              <w:rPr>
                <w:noProof/>
              </w:rPr>
            </w:rPrChange>
          </w:rPr>
          <w:instrText>HYPERLINK \l "_Toc186028240"</w:instrText>
        </w:r>
        <w:r w:rsidRPr="00533F53">
          <w:rPr>
            <w:rStyle w:val="Hyperlink"/>
            <w:rFonts w:ascii="Times New Roman" w:hAnsi="Times New Roman" w:cs="Times New Roman"/>
            <w:noProof/>
            <w:sz w:val="24"/>
            <w:szCs w:val="24"/>
            <w:rPrChange w:id="1353"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354"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355"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356" w:author="Kiên Lê Trung" w:date="2024-12-25T14:11:00Z" w16du:dateUtc="2024-12-25T07:11:00Z">
              <w:rPr>
                <w:rStyle w:val="Hyperlink"/>
                <w:noProof/>
              </w:rPr>
            </w:rPrChange>
          </w:rPr>
          <w:t>Bảng 2.15</w:t>
        </w:r>
        <w:r w:rsidRPr="00533F53">
          <w:rPr>
            <w:rStyle w:val="Hyperlink"/>
            <w:rFonts w:ascii="Times New Roman" w:hAnsi="Times New Roman" w:cs="Times New Roman"/>
            <w:noProof/>
            <w:sz w:val="24"/>
            <w:szCs w:val="24"/>
            <w:lang w:val="en-US"/>
            <w:rPrChange w:id="1357" w:author="Kiên Lê Trung" w:date="2024-12-25T14:11:00Z" w16du:dateUtc="2024-12-25T07:11:00Z">
              <w:rPr>
                <w:rStyle w:val="Hyperlink"/>
                <w:noProof/>
                <w:lang w:val="en-US"/>
              </w:rPr>
            </w:rPrChange>
          </w:rPr>
          <w:t xml:space="preserve"> Kịch bản người bán quản lý đơn hàng</w:t>
        </w:r>
        <w:r w:rsidRPr="00533F53">
          <w:rPr>
            <w:rFonts w:ascii="Times New Roman" w:hAnsi="Times New Roman" w:cs="Times New Roman"/>
            <w:noProof/>
            <w:webHidden/>
            <w:sz w:val="24"/>
            <w:szCs w:val="24"/>
            <w:rPrChange w:id="1358"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359"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360" w:author="Kiên Lê Trung" w:date="2024-12-25T14:11:00Z" w16du:dateUtc="2024-12-25T07:11:00Z">
              <w:rPr>
                <w:noProof/>
                <w:webHidden/>
              </w:rPr>
            </w:rPrChange>
          </w:rPr>
          <w:instrText xml:space="preserve"> PAGEREF _Toc186028240 \h </w:instrText>
        </w:r>
        <w:r w:rsidRPr="00533F53">
          <w:rPr>
            <w:rFonts w:ascii="Times New Roman" w:hAnsi="Times New Roman" w:cs="Times New Roman"/>
            <w:noProof/>
            <w:webHidden/>
            <w:sz w:val="24"/>
            <w:szCs w:val="24"/>
            <w:rPrChange w:id="1361"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362" w:author="Kiên Lê Trung" w:date="2024-12-25T14:11:00Z" w16du:dateUtc="2024-12-25T07:11:00Z">
            <w:rPr>
              <w:noProof/>
              <w:webHidden/>
            </w:rPr>
          </w:rPrChange>
        </w:rPr>
        <w:fldChar w:fldCharType="separate"/>
      </w:r>
      <w:ins w:id="1363" w:author="Kiên Lê Trung" w:date="2024-12-25T14:10:00Z" w16du:dateUtc="2024-12-25T07:10:00Z">
        <w:r w:rsidRPr="00533F53">
          <w:rPr>
            <w:rFonts w:ascii="Times New Roman" w:hAnsi="Times New Roman" w:cs="Times New Roman"/>
            <w:noProof/>
            <w:webHidden/>
            <w:sz w:val="24"/>
            <w:szCs w:val="24"/>
            <w:rPrChange w:id="1364" w:author="Kiên Lê Trung" w:date="2024-12-25T14:11:00Z" w16du:dateUtc="2024-12-25T07:11:00Z">
              <w:rPr>
                <w:noProof/>
                <w:webHidden/>
              </w:rPr>
            </w:rPrChange>
          </w:rPr>
          <w:t>25</w:t>
        </w:r>
        <w:r w:rsidRPr="00533F53">
          <w:rPr>
            <w:rFonts w:ascii="Times New Roman" w:hAnsi="Times New Roman" w:cs="Times New Roman"/>
            <w:noProof/>
            <w:webHidden/>
            <w:sz w:val="24"/>
            <w:szCs w:val="24"/>
            <w:rPrChange w:id="1365"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366" w:author="Kiên Lê Trung" w:date="2024-12-25T14:11:00Z" w16du:dateUtc="2024-12-25T07:11:00Z">
              <w:rPr>
                <w:rStyle w:val="Hyperlink"/>
                <w:noProof/>
              </w:rPr>
            </w:rPrChange>
          </w:rPr>
          <w:fldChar w:fldCharType="end"/>
        </w:r>
      </w:ins>
    </w:p>
    <w:p w14:paraId="0860F6D2" w14:textId="5DDCDED8" w:rsidR="00533F53" w:rsidRPr="00533F53" w:rsidRDefault="00533F53">
      <w:pPr>
        <w:pStyle w:val="TableofFigures"/>
        <w:tabs>
          <w:tab w:val="right" w:leader="dot" w:pos="9019"/>
        </w:tabs>
        <w:rPr>
          <w:ins w:id="1367"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368" w:author="Kiên Lê Trung" w:date="2024-12-25T14:11:00Z" w16du:dateUtc="2024-12-25T07:11:00Z">
            <w:rPr>
              <w:ins w:id="1369"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370" w:author="Kiên Lê Trung" w:date="2024-12-25T14:10:00Z" w16du:dateUtc="2024-12-25T07:10:00Z">
        <w:r w:rsidRPr="00533F53">
          <w:rPr>
            <w:rStyle w:val="Hyperlink"/>
            <w:rFonts w:ascii="Times New Roman" w:hAnsi="Times New Roman" w:cs="Times New Roman"/>
            <w:noProof/>
            <w:sz w:val="24"/>
            <w:szCs w:val="24"/>
            <w:rPrChange w:id="1371"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372"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373" w:author="Kiên Lê Trung" w:date="2024-12-25T14:11:00Z" w16du:dateUtc="2024-12-25T07:11:00Z">
              <w:rPr>
                <w:noProof/>
              </w:rPr>
            </w:rPrChange>
          </w:rPr>
          <w:instrText>HYPERLINK \l "_Toc186028241"</w:instrText>
        </w:r>
        <w:r w:rsidRPr="00533F53">
          <w:rPr>
            <w:rStyle w:val="Hyperlink"/>
            <w:rFonts w:ascii="Times New Roman" w:hAnsi="Times New Roman" w:cs="Times New Roman"/>
            <w:noProof/>
            <w:sz w:val="24"/>
            <w:szCs w:val="24"/>
            <w:rPrChange w:id="1374"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375"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376"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377" w:author="Kiên Lê Trung" w:date="2024-12-25T14:11:00Z" w16du:dateUtc="2024-12-25T07:11:00Z">
              <w:rPr>
                <w:rStyle w:val="Hyperlink"/>
                <w:noProof/>
              </w:rPr>
            </w:rPrChange>
          </w:rPr>
          <w:t>Bảng 2.16</w:t>
        </w:r>
        <w:r w:rsidRPr="00533F53">
          <w:rPr>
            <w:rStyle w:val="Hyperlink"/>
            <w:rFonts w:ascii="Times New Roman" w:hAnsi="Times New Roman" w:cs="Times New Roman"/>
            <w:noProof/>
            <w:sz w:val="24"/>
            <w:szCs w:val="24"/>
            <w:lang w:val="en-US"/>
            <w:rPrChange w:id="1378" w:author="Kiên Lê Trung" w:date="2024-12-25T14:11:00Z" w16du:dateUtc="2024-12-25T07:11:00Z">
              <w:rPr>
                <w:rStyle w:val="Hyperlink"/>
                <w:noProof/>
                <w:lang w:val="en-US"/>
              </w:rPr>
            </w:rPrChange>
          </w:rPr>
          <w:t xml:space="preserve"> Kịch bản khách hàng đánh giá sản phẩm</w:t>
        </w:r>
        <w:r w:rsidRPr="00533F53">
          <w:rPr>
            <w:rFonts w:ascii="Times New Roman" w:hAnsi="Times New Roman" w:cs="Times New Roman"/>
            <w:noProof/>
            <w:webHidden/>
            <w:sz w:val="24"/>
            <w:szCs w:val="24"/>
            <w:rPrChange w:id="1379"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380"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381" w:author="Kiên Lê Trung" w:date="2024-12-25T14:11:00Z" w16du:dateUtc="2024-12-25T07:11:00Z">
              <w:rPr>
                <w:noProof/>
                <w:webHidden/>
              </w:rPr>
            </w:rPrChange>
          </w:rPr>
          <w:instrText xml:space="preserve"> PAGEREF _Toc186028241 \h </w:instrText>
        </w:r>
        <w:r w:rsidRPr="00533F53">
          <w:rPr>
            <w:rFonts w:ascii="Times New Roman" w:hAnsi="Times New Roman" w:cs="Times New Roman"/>
            <w:noProof/>
            <w:webHidden/>
            <w:sz w:val="24"/>
            <w:szCs w:val="24"/>
            <w:rPrChange w:id="1382"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383" w:author="Kiên Lê Trung" w:date="2024-12-25T14:11:00Z" w16du:dateUtc="2024-12-25T07:11:00Z">
            <w:rPr>
              <w:noProof/>
              <w:webHidden/>
            </w:rPr>
          </w:rPrChange>
        </w:rPr>
        <w:fldChar w:fldCharType="separate"/>
      </w:r>
      <w:ins w:id="1384" w:author="Kiên Lê Trung" w:date="2024-12-25T14:10:00Z" w16du:dateUtc="2024-12-25T07:10:00Z">
        <w:r w:rsidRPr="00533F53">
          <w:rPr>
            <w:rFonts w:ascii="Times New Roman" w:hAnsi="Times New Roman" w:cs="Times New Roman"/>
            <w:noProof/>
            <w:webHidden/>
            <w:sz w:val="24"/>
            <w:szCs w:val="24"/>
            <w:rPrChange w:id="1385" w:author="Kiên Lê Trung" w:date="2024-12-25T14:11:00Z" w16du:dateUtc="2024-12-25T07:11:00Z">
              <w:rPr>
                <w:noProof/>
                <w:webHidden/>
              </w:rPr>
            </w:rPrChange>
          </w:rPr>
          <w:t>26</w:t>
        </w:r>
        <w:r w:rsidRPr="00533F53">
          <w:rPr>
            <w:rFonts w:ascii="Times New Roman" w:hAnsi="Times New Roman" w:cs="Times New Roman"/>
            <w:noProof/>
            <w:webHidden/>
            <w:sz w:val="24"/>
            <w:szCs w:val="24"/>
            <w:rPrChange w:id="1386"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387" w:author="Kiên Lê Trung" w:date="2024-12-25T14:11:00Z" w16du:dateUtc="2024-12-25T07:11:00Z">
              <w:rPr>
                <w:rStyle w:val="Hyperlink"/>
                <w:noProof/>
              </w:rPr>
            </w:rPrChange>
          </w:rPr>
          <w:fldChar w:fldCharType="end"/>
        </w:r>
      </w:ins>
    </w:p>
    <w:p w14:paraId="0AE98D84" w14:textId="5D8395DF" w:rsidR="00533F53" w:rsidRPr="00533F53" w:rsidRDefault="00533F53">
      <w:pPr>
        <w:pStyle w:val="TableofFigures"/>
        <w:tabs>
          <w:tab w:val="right" w:leader="dot" w:pos="9019"/>
        </w:tabs>
        <w:rPr>
          <w:ins w:id="1388"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389" w:author="Kiên Lê Trung" w:date="2024-12-25T14:11:00Z" w16du:dateUtc="2024-12-25T07:11:00Z">
            <w:rPr>
              <w:ins w:id="1390"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391" w:author="Kiên Lê Trung" w:date="2024-12-25T14:10:00Z" w16du:dateUtc="2024-12-25T07:10:00Z">
        <w:r w:rsidRPr="00533F53">
          <w:rPr>
            <w:rStyle w:val="Hyperlink"/>
            <w:rFonts w:ascii="Times New Roman" w:hAnsi="Times New Roman" w:cs="Times New Roman"/>
            <w:noProof/>
            <w:sz w:val="24"/>
            <w:szCs w:val="24"/>
            <w:rPrChange w:id="1392"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393"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394" w:author="Kiên Lê Trung" w:date="2024-12-25T14:11:00Z" w16du:dateUtc="2024-12-25T07:11:00Z">
              <w:rPr>
                <w:noProof/>
              </w:rPr>
            </w:rPrChange>
          </w:rPr>
          <w:instrText>HYPERLINK \l "_Toc186028242"</w:instrText>
        </w:r>
        <w:r w:rsidRPr="00533F53">
          <w:rPr>
            <w:rStyle w:val="Hyperlink"/>
            <w:rFonts w:ascii="Times New Roman" w:hAnsi="Times New Roman" w:cs="Times New Roman"/>
            <w:noProof/>
            <w:sz w:val="24"/>
            <w:szCs w:val="24"/>
            <w:rPrChange w:id="1395"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396"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397"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398" w:author="Kiên Lê Trung" w:date="2024-12-25T14:11:00Z" w16du:dateUtc="2024-12-25T07:11:00Z">
              <w:rPr>
                <w:rStyle w:val="Hyperlink"/>
                <w:noProof/>
              </w:rPr>
            </w:rPrChange>
          </w:rPr>
          <w:t>Bảng 2.17</w:t>
        </w:r>
        <w:r w:rsidRPr="00533F53">
          <w:rPr>
            <w:rStyle w:val="Hyperlink"/>
            <w:rFonts w:ascii="Times New Roman" w:hAnsi="Times New Roman" w:cs="Times New Roman"/>
            <w:noProof/>
            <w:sz w:val="24"/>
            <w:szCs w:val="24"/>
            <w:lang w:val="en-US"/>
            <w:rPrChange w:id="1399" w:author="Kiên Lê Trung" w:date="2024-12-25T14:11:00Z" w16du:dateUtc="2024-12-25T07:11:00Z">
              <w:rPr>
                <w:rStyle w:val="Hyperlink"/>
                <w:noProof/>
                <w:lang w:val="en-US"/>
              </w:rPr>
            </w:rPrChange>
          </w:rPr>
          <w:t xml:space="preserve"> Kịch bản người quản trị quản lý người dùng</w:t>
        </w:r>
        <w:r w:rsidRPr="00533F53">
          <w:rPr>
            <w:rFonts w:ascii="Times New Roman" w:hAnsi="Times New Roman" w:cs="Times New Roman"/>
            <w:noProof/>
            <w:webHidden/>
            <w:sz w:val="24"/>
            <w:szCs w:val="24"/>
            <w:rPrChange w:id="1400"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401"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402" w:author="Kiên Lê Trung" w:date="2024-12-25T14:11:00Z" w16du:dateUtc="2024-12-25T07:11:00Z">
              <w:rPr>
                <w:noProof/>
                <w:webHidden/>
              </w:rPr>
            </w:rPrChange>
          </w:rPr>
          <w:instrText xml:space="preserve"> PAGEREF _Toc186028242 \h </w:instrText>
        </w:r>
        <w:r w:rsidRPr="00533F53">
          <w:rPr>
            <w:rFonts w:ascii="Times New Roman" w:hAnsi="Times New Roman" w:cs="Times New Roman"/>
            <w:noProof/>
            <w:webHidden/>
            <w:sz w:val="24"/>
            <w:szCs w:val="24"/>
            <w:rPrChange w:id="1403"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404" w:author="Kiên Lê Trung" w:date="2024-12-25T14:11:00Z" w16du:dateUtc="2024-12-25T07:11:00Z">
            <w:rPr>
              <w:noProof/>
              <w:webHidden/>
            </w:rPr>
          </w:rPrChange>
        </w:rPr>
        <w:fldChar w:fldCharType="separate"/>
      </w:r>
      <w:ins w:id="1405" w:author="Kiên Lê Trung" w:date="2024-12-25T14:10:00Z" w16du:dateUtc="2024-12-25T07:10:00Z">
        <w:r w:rsidRPr="00533F53">
          <w:rPr>
            <w:rFonts w:ascii="Times New Roman" w:hAnsi="Times New Roman" w:cs="Times New Roman"/>
            <w:noProof/>
            <w:webHidden/>
            <w:sz w:val="24"/>
            <w:szCs w:val="24"/>
            <w:rPrChange w:id="1406" w:author="Kiên Lê Trung" w:date="2024-12-25T14:11:00Z" w16du:dateUtc="2024-12-25T07:11:00Z">
              <w:rPr>
                <w:noProof/>
                <w:webHidden/>
              </w:rPr>
            </w:rPrChange>
          </w:rPr>
          <w:t>26</w:t>
        </w:r>
        <w:r w:rsidRPr="00533F53">
          <w:rPr>
            <w:rFonts w:ascii="Times New Roman" w:hAnsi="Times New Roman" w:cs="Times New Roman"/>
            <w:noProof/>
            <w:webHidden/>
            <w:sz w:val="24"/>
            <w:szCs w:val="24"/>
            <w:rPrChange w:id="1407"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408" w:author="Kiên Lê Trung" w:date="2024-12-25T14:11:00Z" w16du:dateUtc="2024-12-25T07:11:00Z">
              <w:rPr>
                <w:rStyle w:val="Hyperlink"/>
                <w:noProof/>
              </w:rPr>
            </w:rPrChange>
          </w:rPr>
          <w:fldChar w:fldCharType="end"/>
        </w:r>
      </w:ins>
    </w:p>
    <w:p w14:paraId="3CE6AF69" w14:textId="1A0F8ABA" w:rsidR="00533F53" w:rsidRPr="00533F53" w:rsidRDefault="00533F53">
      <w:pPr>
        <w:pStyle w:val="TableofFigures"/>
        <w:tabs>
          <w:tab w:val="right" w:leader="dot" w:pos="9019"/>
        </w:tabs>
        <w:rPr>
          <w:ins w:id="1409"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410" w:author="Kiên Lê Trung" w:date="2024-12-25T14:11:00Z" w16du:dateUtc="2024-12-25T07:11:00Z">
            <w:rPr>
              <w:ins w:id="1411"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412" w:author="Kiên Lê Trung" w:date="2024-12-25T14:10:00Z" w16du:dateUtc="2024-12-25T07:10:00Z">
        <w:r w:rsidRPr="00533F53">
          <w:rPr>
            <w:rStyle w:val="Hyperlink"/>
            <w:rFonts w:ascii="Times New Roman" w:hAnsi="Times New Roman" w:cs="Times New Roman"/>
            <w:noProof/>
            <w:sz w:val="24"/>
            <w:szCs w:val="24"/>
            <w:rPrChange w:id="1413"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414"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415" w:author="Kiên Lê Trung" w:date="2024-12-25T14:11:00Z" w16du:dateUtc="2024-12-25T07:11:00Z">
              <w:rPr>
                <w:noProof/>
              </w:rPr>
            </w:rPrChange>
          </w:rPr>
          <w:instrText>HYPERLINK \l "_Toc186028243"</w:instrText>
        </w:r>
        <w:r w:rsidRPr="00533F53">
          <w:rPr>
            <w:rStyle w:val="Hyperlink"/>
            <w:rFonts w:ascii="Times New Roman" w:hAnsi="Times New Roman" w:cs="Times New Roman"/>
            <w:noProof/>
            <w:sz w:val="24"/>
            <w:szCs w:val="24"/>
            <w:rPrChange w:id="1416"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417"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418"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419" w:author="Kiên Lê Trung" w:date="2024-12-25T14:11:00Z" w16du:dateUtc="2024-12-25T07:11:00Z">
              <w:rPr>
                <w:rStyle w:val="Hyperlink"/>
                <w:noProof/>
              </w:rPr>
            </w:rPrChange>
          </w:rPr>
          <w:t>Bảng 2.18</w:t>
        </w:r>
        <w:r w:rsidRPr="00533F53">
          <w:rPr>
            <w:rStyle w:val="Hyperlink"/>
            <w:rFonts w:ascii="Times New Roman" w:hAnsi="Times New Roman" w:cs="Times New Roman"/>
            <w:noProof/>
            <w:sz w:val="24"/>
            <w:szCs w:val="24"/>
            <w:lang w:val="en-US"/>
            <w:rPrChange w:id="1420" w:author="Kiên Lê Trung" w:date="2024-12-25T14:11:00Z" w16du:dateUtc="2024-12-25T07:11:00Z">
              <w:rPr>
                <w:rStyle w:val="Hyperlink"/>
                <w:noProof/>
                <w:lang w:val="en-US"/>
              </w:rPr>
            </w:rPrChange>
          </w:rPr>
          <w:t xml:space="preserve"> Kịch bản khách hàng chỉnh sửa thông tin</w:t>
        </w:r>
        <w:r w:rsidRPr="00533F53">
          <w:rPr>
            <w:rFonts w:ascii="Times New Roman" w:hAnsi="Times New Roman" w:cs="Times New Roman"/>
            <w:noProof/>
            <w:webHidden/>
            <w:sz w:val="24"/>
            <w:szCs w:val="24"/>
            <w:rPrChange w:id="1421"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422"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423" w:author="Kiên Lê Trung" w:date="2024-12-25T14:11:00Z" w16du:dateUtc="2024-12-25T07:11:00Z">
              <w:rPr>
                <w:noProof/>
                <w:webHidden/>
              </w:rPr>
            </w:rPrChange>
          </w:rPr>
          <w:instrText xml:space="preserve"> PAGEREF _Toc186028243 \h </w:instrText>
        </w:r>
        <w:r w:rsidRPr="00533F53">
          <w:rPr>
            <w:rFonts w:ascii="Times New Roman" w:hAnsi="Times New Roman" w:cs="Times New Roman"/>
            <w:noProof/>
            <w:webHidden/>
            <w:sz w:val="24"/>
            <w:szCs w:val="24"/>
            <w:rPrChange w:id="1424"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425" w:author="Kiên Lê Trung" w:date="2024-12-25T14:11:00Z" w16du:dateUtc="2024-12-25T07:11:00Z">
            <w:rPr>
              <w:noProof/>
              <w:webHidden/>
            </w:rPr>
          </w:rPrChange>
        </w:rPr>
        <w:fldChar w:fldCharType="separate"/>
      </w:r>
      <w:ins w:id="1426" w:author="Kiên Lê Trung" w:date="2024-12-25T14:10:00Z" w16du:dateUtc="2024-12-25T07:10:00Z">
        <w:r w:rsidRPr="00533F53">
          <w:rPr>
            <w:rFonts w:ascii="Times New Roman" w:hAnsi="Times New Roman" w:cs="Times New Roman"/>
            <w:noProof/>
            <w:webHidden/>
            <w:sz w:val="24"/>
            <w:szCs w:val="24"/>
            <w:rPrChange w:id="1427" w:author="Kiên Lê Trung" w:date="2024-12-25T14:11:00Z" w16du:dateUtc="2024-12-25T07:11:00Z">
              <w:rPr>
                <w:noProof/>
                <w:webHidden/>
              </w:rPr>
            </w:rPrChange>
          </w:rPr>
          <w:t>27</w:t>
        </w:r>
        <w:r w:rsidRPr="00533F53">
          <w:rPr>
            <w:rFonts w:ascii="Times New Roman" w:hAnsi="Times New Roman" w:cs="Times New Roman"/>
            <w:noProof/>
            <w:webHidden/>
            <w:sz w:val="24"/>
            <w:szCs w:val="24"/>
            <w:rPrChange w:id="1428"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429" w:author="Kiên Lê Trung" w:date="2024-12-25T14:11:00Z" w16du:dateUtc="2024-12-25T07:11:00Z">
              <w:rPr>
                <w:rStyle w:val="Hyperlink"/>
                <w:noProof/>
              </w:rPr>
            </w:rPrChange>
          </w:rPr>
          <w:fldChar w:fldCharType="end"/>
        </w:r>
      </w:ins>
    </w:p>
    <w:p w14:paraId="78E41A4B" w14:textId="0E6E7C9F" w:rsidR="00533F53" w:rsidRPr="00533F53" w:rsidRDefault="00533F53">
      <w:pPr>
        <w:pStyle w:val="TableofFigures"/>
        <w:tabs>
          <w:tab w:val="right" w:leader="dot" w:pos="9019"/>
        </w:tabs>
        <w:rPr>
          <w:ins w:id="1430"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431" w:author="Kiên Lê Trung" w:date="2024-12-25T14:11:00Z" w16du:dateUtc="2024-12-25T07:11:00Z">
            <w:rPr>
              <w:ins w:id="1432"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433" w:author="Kiên Lê Trung" w:date="2024-12-25T14:10:00Z" w16du:dateUtc="2024-12-25T07:10:00Z">
        <w:r w:rsidRPr="00533F53">
          <w:rPr>
            <w:rStyle w:val="Hyperlink"/>
            <w:rFonts w:ascii="Times New Roman" w:hAnsi="Times New Roman" w:cs="Times New Roman"/>
            <w:noProof/>
            <w:sz w:val="24"/>
            <w:szCs w:val="24"/>
            <w:rPrChange w:id="1434"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435"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436" w:author="Kiên Lê Trung" w:date="2024-12-25T14:11:00Z" w16du:dateUtc="2024-12-25T07:11:00Z">
              <w:rPr>
                <w:noProof/>
              </w:rPr>
            </w:rPrChange>
          </w:rPr>
          <w:instrText>HYPERLINK \l "_Toc186028244"</w:instrText>
        </w:r>
        <w:r w:rsidRPr="00533F53">
          <w:rPr>
            <w:rStyle w:val="Hyperlink"/>
            <w:rFonts w:ascii="Times New Roman" w:hAnsi="Times New Roman" w:cs="Times New Roman"/>
            <w:noProof/>
            <w:sz w:val="24"/>
            <w:szCs w:val="24"/>
            <w:rPrChange w:id="1437"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438"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439"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440" w:author="Kiên Lê Trung" w:date="2024-12-25T14:11:00Z" w16du:dateUtc="2024-12-25T07:11:00Z">
              <w:rPr>
                <w:rStyle w:val="Hyperlink"/>
                <w:noProof/>
              </w:rPr>
            </w:rPrChange>
          </w:rPr>
          <w:t>Bảng 2.19</w:t>
        </w:r>
        <w:r w:rsidRPr="00533F53">
          <w:rPr>
            <w:rStyle w:val="Hyperlink"/>
            <w:rFonts w:ascii="Times New Roman" w:hAnsi="Times New Roman" w:cs="Times New Roman"/>
            <w:noProof/>
            <w:sz w:val="24"/>
            <w:szCs w:val="24"/>
            <w:lang w:val="en-US"/>
            <w:rPrChange w:id="1441" w:author="Kiên Lê Trung" w:date="2024-12-25T14:11:00Z" w16du:dateUtc="2024-12-25T07:11:00Z">
              <w:rPr>
                <w:rStyle w:val="Hyperlink"/>
                <w:noProof/>
                <w:lang w:val="en-US"/>
              </w:rPr>
            </w:rPrChange>
          </w:rPr>
          <w:t xml:space="preserve"> Kịch bản Người bán thêm sản phẩm</w:t>
        </w:r>
        <w:r w:rsidRPr="00533F53">
          <w:rPr>
            <w:rFonts w:ascii="Times New Roman" w:hAnsi="Times New Roman" w:cs="Times New Roman"/>
            <w:noProof/>
            <w:webHidden/>
            <w:sz w:val="24"/>
            <w:szCs w:val="24"/>
            <w:rPrChange w:id="1442"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443"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444" w:author="Kiên Lê Trung" w:date="2024-12-25T14:11:00Z" w16du:dateUtc="2024-12-25T07:11:00Z">
              <w:rPr>
                <w:noProof/>
                <w:webHidden/>
              </w:rPr>
            </w:rPrChange>
          </w:rPr>
          <w:instrText xml:space="preserve"> PAGEREF _Toc186028244 \h </w:instrText>
        </w:r>
        <w:r w:rsidRPr="00533F53">
          <w:rPr>
            <w:rFonts w:ascii="Times New Roman" w:hAnsi="Times New Roman" w:cs="Times New Roman"/>
            <w:noProof/>
            <w:webHidden/>
            <w:sz w:val="24"/>
            <w:szCs w:val="24"/>
            <w:rPrChange w:id="1445"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446" w:author="Kiên Lê Trung" w:date="2024-12-25T14:11:00Z" w16du:dateUtc="2024-12-25T07:11:00Z">
            <w:rPr>
              <w:noProof/>
              <w:webHidden/>
            </w:rPr>
          </w:rPrChange>
        </w:rPr>
        <w:fldChar w:fldCharType="separate"/>
      </w:r>
      <w:ins w:id="1447" w:author="Kiên Lê Trung" w:date="2024-12-25T14:10:00Z" w16du:dateUtc="2024-12-25T07:10:00Z">
        <w:r w:rsidRPr="00533F53">
          <w:rPr>
            <w:rFonts w:ascii="Times New Roman" w:hAnsi="Times New Roman" w:cs="Times New Roman"/>
            <w:noProof/>
            <w:webHidden/>
            <w:sz w:val="24"/>
            <w:szCs w:val="24"/>
            <w:rPrChange w:id="1448" w:author="Kiên Lê Trung" w:date="2024-12-25T14:11:00Z" w16du:dateUtc="2024-12-25T07:11:00Z">
              <w:rPr>
                <w:noProof/>
                <w:webHidden/>
              </w:rPr>
            </w:rPrChange>
          </w:rPr>
          <w:t>27</w:t>
        </w:r>
        <w:r w:rsidRPr="00533F53">
          <w:rPr>
            <w:rFonts w:ascii="Times New Roman" w:hAnsi="Times New Roman" w:cs="Times New Roman"/>
            <w:noProof/>
            <w:webHidden/>
            <w:sz w:val="24"/>
            <w:szCs w:val="24"/>
            <w:rPrChange w:id="1449"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450" w:author="Kiên Lê Trung" w:date="2024-12-25T14:11:00Z" w16du:dateUtc="2024-12-25T07:11:00Z">
              <w:rPr>
                <w:rStyle w:val="Hyperlink"/>
                <w:noProof/>
              </w:rPr>
            </w:rPrChange>
          </w:rPr>
          <w:fldChar w:fldCharType="end"/>
        </w:r>
      </w:ins>
    </w:p>
    <w:p w14:paraId="61D1B691" w14:textId="2B2D264A" w:rsidR="00533F53" w:rsidRPr="00533F53" w:rsidRDefault="00533F53">
      <w:pPr>
        <w:pStyle w:val="TableofFigures"/>
        <w:tabs>
          <w:tab w:val="right" w:leader="dot" w:pos="9019"/>
        </w:tabs>
        <w:rPr>
          <w:ins w:id="1451"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452" w:author="Kiên Lê Trung" w:date="2024-12-25T14:11:00Z" w16du:dateUtc="2024-12-25T07:11:00Z">
            <w:rPr>
              <w:ins w:id="1453"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454" w:author="Kiên Lê Trung" w:date="2024-12-25T14:10:00Z" w16du:dateUtc="2024-12-25T07:10:00Z">
        <w:r w:rsidRPr="00533F53">
          <w:rPr>
            <w:rStyle w:val="Hyperlink"/>
            <w:rFonts w:ascii="Times New Roman" w:hAnsi="Times New Roman" w:cs="Times New Roman"/>
            <w:noProof/>
            <w:sz w:val="24"/>
            <w:szCs w:val="24"/>
            <w:rPrChange w:id="1455"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456"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457" w:author="Kiên Lê Trung" w:date="2024-12-25T14:11:00Z" w16du:dateUtc="2024-12-25T07:11:00Z">
              <w:rPr>
                <w:noProof/>
              </w:rPr>
            </w:rPrChange>
          </w:rPr>
          <w:instrText>HYPERLINK \l "_Toc186028245"</w:instrText>
        </w:r>
        <w:r w:rsidRPr="00533F53">
          <w:rPr>
            <w:rStyle w:val="Hyperlink"/>
            <w:rFonts w:ascii="Times New Roman" w:hAnsi="Times New Roman" w:cs="Times New Roman"/>
            <w:noProof/>
            <w:sz w:val="24"/>
            <w:szCs w:val="24"/>
            <w:rPrChange w:id="1458"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459"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460"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461" w:author="Kiên Lê Trung" w:date="2024-12-25T14:11:00Z" w16du:dateUtc="2024-12-25T07:11:00Z">
              <w:rPr>
                <w:rStyle w:val="Hyperlink"/>
                <w:noProof/>
              </w:rPr>
            </w:rPrChange>
          </w:rPr>
          <w:t>Bảng 2.20</w:t>
        </w:r>
        <w:r w:rsidRPr="00533F53">
          <w:rPr>
            <w:rStyle w:val="Hyperlink"/>
            <w:rFonts w:ascii="Times New Roman" w:hAnsi="Times New Roman" w:cs="Times New Roman"/>
            <w:noProof/>
            <w:sz w:val="24"/>
            <w:szCs w:val="24"/>
            <w:lang w:val="en-US"/>
            <w:rPrChange w:id="1462" w:author="Kiên Lê Trung" w:date="2024-12-25T14:11:00Z" w16du:dateUtc="2024-12-25T07:11:00Z">
              <w:rPr>
                <w:rStyle w:val="Hyperlink"/>
                <w:noProof/>
                <w:lang w:val="en-US"/>
              </w:rPr>
            </w:rPrChange>
          </w:rPr>
          <w:t xml:space="preserve"> Kịch bản người bán xóa sản phẩm</w:t>
        </w:r>
        <w:r w:rsidRPr="00533F53">
          <w:rPr>
            <w:rFonts w:ascii="Times New Roman" w:hAnsi="Times New Roman" w:cs="Times New Roman"/>
            <w:noProof/>
            <w:webHidden/>
            <w:sz w:val="24"/>
            <w:szCs w:val="24"/>
            <w:rPrChange w:id="1463"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464"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465" w:author="Kiên Lê Trung" w:date="2024-12-25T14:11:00Z" w16du:dateUtc="2024-12-25T07:11:00Z">
              <w:rPr>
                <w:noProof/>
                <w:webHidden/>
              </w:rPr>
            </w:rPrChange>
          </w:rPr>
          <w:instrText xml:space="preserve"> PAGEREF _Toc186028245 \h </w:instrText>
        </w:r>
        <w:r w:rsidRPr="00533F53">
          <w:rPr>
            <w:rFonts w:ascii="Times New Roman" w:hAnsi="Times New Roman" w:cs="Times New Roman"/>
            <w:noProof/>
            <w:webHidden/>
            <w:sz w:val="24"/>
            <w:szCs w:val="24"/>
            <w:rPrChange w:id="1466"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467" w:author="Kiên Lê Trung" w:date="2024-12-25T14:11:00Z" w16du:dateUtc="2024-12-25T07:11:00Z">
            <w:rPr>
              <w:noProof/>
              <w:webHidden/>
            </w:rPr>
          </w:rPrChange>
        </w:rPr>
        <w:fldChar w:fldCharType="separate"/>
      </w:r>
      <w:ins w:id="1468" w:author="Kiên Lê Trung" w:date="2024-12-25T14:10:00Z" w16du:dateUtc="2024-12-25T07:10:00Z">
        <w:r w:rsidRPr="00533F53">
          <w:rPr>
            <w:rFonts w:ascii="Times New Roman" w:hAnsi="Times New Roman" w:cs="Times New Roman"/>
            <w:noProof/>
            <w:webHidden/>
            <w:sz w:val="24"/>
            <w:szCs w:val="24"/>
            <w:rPrChange w:id="1469" w:author="Kiên Lê Trung" w:date="2024-12-25T14:11:00Z" w16du:dateUtc="2024-12-25T07:11:00Z">
              <w:rPr>
                <w:noProof/>
                <w:webHidden/>
              </w:rPr>
            </w:rPrChange>
          </w:rPr>
          <w:t>28</w:t>
        </w:r>
        <w:r w:rsidRPr="00533F53">
          <w:rPr>
            <w:rFonts w:ascii="Times New Roman" w:hAnsi="Times New Roman" w:cs="Times New Roman"/>
            <w:noProof/>
            <w:webHidden/>
            <w:sz w:val="24"/>
            <w:szCs w:val="24"/>
            <w:rPrChange w:id="1470"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471" w:author="Kiên Lê Trung" w:date="2024-12-25T14:11:00Z" w16du:dateUtc="2024-12-25T07:11:00Z">
              <w:rPr>
                <w:rStyle w:val="Hyperlink"/>
                <w:noProof/>
              </w:rPr>
            </w:rPrChange>
          </w:rPr>
          <w:fldChar w:fldCharType="end"/>
        </w:r>
      </w:ins>
    </w:p>
    <w:p w14:paraId="4555B450" w14:textId="6BDEC7A4" w:rsidR="00533F53" w:rsidRPr="00533F53" w:rsidRDefault="00533F53">
      <w:pPr>
        <w:pStyle w:val="TableofFigures"/>
        <w:tabs>
          <w:tab w:val="right" w:leader="dot" w:pos="9019"/>
        </w:tabs>
        <w:rPr>
          <w:ins w:id="1472"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473" w:author="Kiên Lê Trung" w:date="2024-12-25T14:11:00Z" w16du:dateUtc="2024-12-25T07:11:00Z">
            <w:rPr>
              <w:ins w:id="1474"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475" w:author="Kiên Lê Trung" w:date="2024-12-25T14:10:00Z" w16du:dateUtc="2024-12-25T07:10:00Z">
        <w:r w:rsidRPr="00533F53">
          <w:rPr>
            <w:rStyle w:val="Hyperlink"/>
            <w:rFonts w:ascii="Times New Roman" w:hAnsi="Times New Roman" w:cs="Times New Roman"/>
            <w:noProof/>
            <w:sz w:val="24"/>
            <w:szCs w:val="24"/>
            <w:rPrChange w:id="1476"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477"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478" w:author="Kiên Lê Trung" w:date="2024-12-25T14:11:00Z" w16du:dateUtc="2024-12-25T07:11:00Z">
              <w:rPr>
                <w:noProof/>
              </w:rPr>
            </w:rPrChange>
          </w:rPr>
          <w:instrText>HYPERLINK \l "_Toc186028246"</w:instrText>
        </w:r>
        <w:r w:rsidRPr="00533F53">
          <w:rPr>
            <w:rStyle w:val="Hyperlink"/>
            <w:rFonts w:ascii="Times New Roman" w:hAnsi="Times New Roman" w:cs="Times New Roman"/>
            <w:noProof/>
            <w:sz w:val="24"/>
            <w:szCs w:val="24"/>
            <w:rPrChange w:id="1479"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480"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481"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482" w:author="Kiên Lê Trung" w:date="2024-12-25T14:11:00Z" w16du:dateUtc="2024-12-25T07:11:00Z">
              <w:rPr>
                <w:rStyle w:val="Hyperlink"/>
                <w:noProof/>
              </w:rPr>
            </w:rPrChange>
          </w:rPr>
          <w:t>Bảng 2.21</w:t>
        </w:r>
        <w:r w:rsidRPr="00533F53">
          <w:rPr>
            <w:rStyle w:val="Hyperlink"/>
            <w:rFonts w:ascii="Times New Roman" w:hAnsi="Times New Roman" w:cs="Times New Roman"/>
            <w:noProof/>
            <w:sz w:val="24"/>
            <w:szCs w:val="24"/>
            <w:lang w:val="en-US"/>
            <w:rPrChange w:id="1483" w:author="Kiên Lê Trung" w:date="2024-12-25T14:11:00Z" w16du:dateUtc="2024-12-25T07:11:00Z">
              <w:rPr>
                <w:rStyle w:val="Hyperlink"/>
                <w:noProof/>
                <w:lang w:val="en-US"/>
              </w:rPr>
            </w:rPrChange>
          </w:rPr>
          <w:t xml:space="preserve"> Kịch bản người bán thêm mã giảm giá</w:t>
        </w:r>
        <w:r w:rsidRPr="00533F53">
          <w:rPr>
            <w:rFonts w:ascii="Times New Roman" w:hAnsi="Times New Roman" w:cs="Times New Roman"/>
            <w:noProof/>
            <w:webHidden/>
            <w:sz w:val="24"/>
            <w:szCs w:val="24"/>
            <w:rPrChange w:id="1484"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485"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486" w:author="Kiên Lê Trung" w:date="2024-12-25T14:11:00Z" w16du:dateUtc="2024-12-25T07:11:00Z">
              <w:rPr>
                <w:noProof/>
                <w:webHidden/>
              </w:rPr>
            </w:rPrChange>
          </w:rPr>
          <w:instrText xml:space="preserve"> PAGEREF _Toc186028246 \h </w:instrText>
        </w:r>
        <w:r w:rsidRPr="00533F53">
          <w:rPr>
            <w:rFonts w:ascii="Times New Roman" w:hAnsi="Times New Roman" w:cs="Times New Roman"/>
            <w:noProof/>
            <w:webHidden/>
            <w:sz w:val="24"/>
            <w:szCs w:val="24"/>
            <w:rPrChange w:id="1487"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488" w:author="Kiên Lê Trung" w:date="2024-12-25T14:11:00Z" w16du:dateUtc="2024-12-25T07:11:00Z">
            <w:rPr>
              <w:noProof/>
              <w:webHidden/>
            </w:rPr>
          </w:rPrChange>
        </w:rPr>
        <w:fldChar w:fldCharType="separate"/>
      </w:r>
      <w:ins w:id="1489" w:author="Kiên Lê Trung" w:date="2024-12-25T14:10:00Z" w16du:dateUtc="2024-12-25T07:10:00Z">
        <w:r w:rsidRPr="00533F53">
          <w:rPr>
            <w:rFonts w:ascii="Times New Roman" w:hAnsi="Times New Roman" w:cs="Times New Roman"/>
            <w:noProof/>
            <w:webHidden/>
            <w:sz w:val="24"/>
            <w:szCs w:val="24"/>
            <w:rPrChange w:id="1490" w:author="Kiên Lê Trung" w:date="2024-12-25T14:11:00Z" w16du:dateUtc="2024-12-25T07:11:00Z">
              <w:rPr>
                <w:noProof/>
                <w:webHidden/>
              </w:rPr>
            </w:rPrChange>
          </w:rPr>
          <w:t>29</w:t>
        </w:r>
        <w:r w:rsidRPr="00533F53">
          <w:rPr>
            <w:rFonts w:ascii="Times New Roman" w:hAnsi="Times New Roman" w:cs="Times New Roman"/>
            <w:noProof/>
            <w:webHidden/>
            <w:sz w:val="24"/>
            <w:szCs w:val="24"/>
            <w:rPrChange w:id="1491"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492" w:author="Kiên Lê Trung" w:date="2024-12-25T14:11:00Z" w16du:dateUtc="2024-12-25T07:11:00Z">
              <w:rPr>
                <w:rStyle w:val="Hyperlink"/>
                <w:noProof/>
              </w:rPr>
            </w:rPrChange>
          </w:rPr>
          <w:fldChar w:fldCharType="end"/>
        </w:r>
      </w:ins>
    </w:p>
    <w:p w14:paraId="03F34086" w14:textId="19CD633E" w:rsidR="00533F53" w:rsidRPr="00533F53" w:rsidRDefault="00533F53">
      <w:pPr>
        <w:pStyle w:val="TableofFigures"/>
        <w:tabs>
          <w:tab w:val="right" w:leader="dot" w:pos="9019"/>
        </w:tabs>
        <w:rPr>
          <w:ins w:id="1493"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494" w:author="Kiên Lê Trung" w:date="2024-12-25T14:11:00Z" w16du:dateUtc="2024-12-25T07:11:00Z">
            <w:rPr>
              <w:ins w:id="1495"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496" w:author="Kiên Lê Trung" w:date="2024-12-25T14:10:00Z" w16du:dateUtc="2024-12-25T07:10:00Z">
        <w:r w:rsidRPr="00533F53">
          <w:rPr>
            <w:rStyle w:val="Hyperlink"/>
            <w:rFonts w:ascii="Times New Roman" w:hAnsi="Times New Roman" w:cs="Times New Roman"/>
            <w:noProof/>
            <w:sz w:val="24"/>
            <w:szCs w:val="24"/>
            <w:rPrChange w:id="1497"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498"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499" w:author="Kiên Lê Trung" w:date="2024-12-25T14:11:00Z" w16du:dateUtc="2024-12-25T07:11:00Z">
              <w:rPr>
                <w:noProof/>
              </w:rPr>
            </w:rPrChange>
          </w:rPr>
          <w:instrText>HYPERLINK \l "_Toc186028247"</w:instrText>
        </w:r>
        <w:r w:rsidRPr="00533F53">
          <w:rPr>
            <w:rStyle w:val="Hyperlink"/>
            <w:rFonts w:ascii="Times New Roman" w:hAnsi="Times New Roman" w:cs="Times New Roman"/>
            <w:noProof/>
            <w:sz w:val="24"/>
            <w:szCs w:val="24"/>
            <w:rPrChange w:id="1500"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501"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502"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503" w:author="Kiên Lê Trung" w:date="2024-12-25T14:11:00Z" w16du:dateUtc="2024-12-25T07:11:00Z">
              <w:rPr>
                <w:rStyle w:val="Hyperlink"/>
                <w:noProof/>
              </w:rPr>
            </w:rPrChange>
          </w:rPr>
          <w:t>Bảng 2.22</w:t>
        </w:r>
        <w:r w:rsidRPr="00533F53">
          <w:rPr>
            <w:rStyle w:val="Hyperlink"/>
            <w:rFonts w:ascii="Times New Roman" w:hAnsi="Times New Roman" w:cs="Times New Roman"/>
            <w:noProof/>
            <w:sz w:val="24"/>
            <w:szCs w:val="24"/>
            <w:lang w:val="en-US"/>
            <w:rPrChange w:id="1504" w:author="Kiên Lê Trung" w:date="2024-12-25T14:11:00Z" w16du:dateUtc="2024-12-25T07:11:00Z">
              <w:rPr>
                <w:rStyle w:val="Hyperlink"/>
                <w:noProof/>
                <w:lang w:val="en-US"/>
              </w:rPr>
            </w:rPrChange>
          </w:rPr>
          <w:t xml:space="preserve"> Kịch bản người bán chỉnh sửa mã giảm giá</w:t>
        </w:r>
        <w:r w:rsidRPr="00533F53">
          <w:rPr>
            <w:rFonts w:ascii="Times New Roman" w:hAnsi="Times New Roman" w:cs="Times New Roman"/>
            <w:noProof/>
            <w:webHidden/>
            <w:sz w:val="24"/>
            <w:szCs w:val="24"/>
            <w:rPrChange w:id="1505"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506"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507" w:author="Kiên Lê Trung" w:date="2024-12-25T14:11:00Z" w16du:dateUtc="2024-12-25T07:11:00Z">
              <w:rPr>
                <w:noProof/>
                <w:webHidden/>
              </w:rPr>
            </w:rPrChange>
          </w:rPr>
          <w:instrText xml:space="preserve"> PAGEREF _Toc186028247 \h </w:instrText>
        </w:r>
        <w:r w:rsidRPr="00533F53">
          <w:rPr>
            <w:rFonts w:ascii="Times New Roman" w:hAnsi="Times New Roman" w:cs="Times New Roman"/>
            <w:noProof/>
            <w:webHidden/>
            <w:sz w:val="24"/>
            <w:szCs w:val="24"/>
            <w:rPrChange w:id="1508"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509" w:author="Kiên Lê Trung" w:date="2024-12-25T14:11:00Z" w16du:dateUtc="2024-12-25T07:11:00Z">
            <w:rPr>
              <w:noProof/>
              <w:webHidden/>
            </w:rPr>
          </w:rPrChange>
        </w:rPr>
        <w:fldChar w:fldCharType="separate"/>
      </w:r>
      <w:ins w:id="1510" w:author="Kiên Lê Trung" w:date="2024-12-25T14:10:00Z" w16du:dateUtc="2024-12-25T07:10:00Z">
        <w:r w:rsidRPr="00533F53">
          <w:rPr>
            <w:rFonts w:ascii="Times New Roman" w:hAnsi="Times New Roman" w:cs="Times New Roman"/>
            <w:noProof/>
            <w:webHidden/>
            <w:sz w:val="24"/>
            <w:szCs w:val="24"/>
            <w:rPrChange w:id="1511" w:author="Kiên Lê Trung" w:date="2024-12-25T14:11:00Z" w16du:dateUtc="2024-12-25T07:11:00Z">
              <w:rPr>
                <w:noProof/>
                <w:webHidden/>
              </w:rPr>
            </w:rPrChange>
          </w:rPr>
          <w:t>29</w:t>
        </w:r>
        <w:r w:rsidRPr="00533F53">
          <w:rPr>
            <w:rFonts w:ascii="Times New Roman" w:hAnsi="Times New Roman" w:cs="Times New Roman"/>
            <w:noProof/>
            <w:webHidden/>
            <w:sz w:val="24"/>
            <w:szCs w:val="24"/>
            <w:rPrChange w:id="1512"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513" w:author="Kiên Lê Trung" w:date="2024-12-25T14:11:00Z" w16du:dateUtc="2024-12-25T07:11:00Z">
              <w:rPr>
                <w:rStyle w:val="Hyperlink"/>
                <w:noProof/>
              </w:rPr>
            </w:rPrChange>
          </w:rPr>
          <w:fldChar w:fldCharType="end"/>
        </w:r>
      </w:ins>
    </w:p>
    <w:p w14:paraId="25FF17E4" w14:textId="5DBCC6E9" w:rsidR="00533F53" w:rsidRPr="00533F53" w:rsidRDefault="00533F53">
      <w:pPr>
        <w:pStyle w:val="TableofFigures"/>
        <w:tabs>
          <w:tab w:val="right" w:leader="dot" w:pos="9019"/>
        </w:tabs>
        <w:rPr>
          <w:ins w:id="1514"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515" w:author="Kiên Lê Trung" w:date="2024-12-25T14:11:00Z" w16du:dateUtc="2024-12-25T07:11:00Z">
            <w:rPr>
              <w:ins w:id="1516"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517" w:author="Kiên Lê Trung" w:date="2024-12-25T14:10:00Z" w16du:dateUtc="2024-12-25T07:10:00Z">
        <w:r w:rsidRPr="00533F53">
          <w:rPr>
            <w:rStyle w:val="Hyperlink"/>
            <w:rFonts w:ascii="Times New Roman" w:hAnsi="Times New Roman" w:cs="Times New Roman"/>
            <w:noProof/>
            <w:sz w:val="24"/>
            <w:szCs w:val="24"/>
            <w:rPrChange w:id="1518"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519"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520" w:author="Kiên Lê Trung" w:date="2024-12-25T14:11:00Z" w16du:dateUtc="2024-12-25T07:11:00Z">
              <w:rPr>
                <w:noProof/>
              </w:rPr>
            </w:rPrChange>
          </w:rPr>
          <w:instrText>HYPERLINK \l "_Toc186028248"</w:instrText>
        </w:r>
        <w:r w:rsidRPr="00533F53">
          <w:rPr>
            <w:rStyle w:val="Hyperlink"/>
            <w:rFonts w:ascii="Times New Roman" w:hAnsi="Times New Roman" w:cs="Times New Roman"/>
            <w:noProof/>
            <w:sz w:val="24"/>
            <w:szCs w:val="24"/>
            <w:rPrChange w:id="1521"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522"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523"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524" w:author="Kiên Lê Trung" w:date="2024-12-25T14:11:00Z" w16du:dateUtc="2024-12-25T07:11:00Z">
              <w:rPr>
                <w:rStyle w:val="Hyperlink"/>
                <w:noProof/>
              </w:rPr>
            </w:rPrChange>
          </w:rPr>
          <w:t>Bảng 2.23</w:t>
        </w:r>
        <w:r w:rsidRPr="00533F53">
          <w:rPr>
            <w:rStyle w:val="Hyperlink"/>
            <w:rFonts w:ascii="Times New Roman" w:hAnsi="Times New Roman" w:cs="Times New Roman"/>
            <w:noProof/>
            <w:sz w:val="24"/>
            <w:szCs w:val="24"/>
            <w:lang w:val="en-US"/>
            <w:rPrChange w:id="1525" w:author="Kiên Lê Trung" w:date="2024-12-25T14:11:00Z" w16du:dateUtc="2024-12-25T07:11:00Z">
              <w:rPr>
                <w:rStyle w:val="Hyperlink"/>
                <w:noProof/>
                <w:lang w:val="en-US"/>
              </w:rPr>
            </w:rPrChange>
          </w:rPr>
          <w:t xml:space="preserve"> Kịch bản người bán xóa mã giảm giá</w:t>
        </w:r>
        <w:r w:rsidRPr="00533F53">
          <w:rPr>
            <w:rFonts w:ascii="Times New Roman" w:hAnsi="Times New Roman" w:cs="Times New Roman"/>
            <w:noProof/>
            <w:webHidden/>
            <w:sz w:val="24"/>
            <w:szCs w:val="24"/>
            <w:rPrChange w:id="1526"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527"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528" w:author="Kiên Lê Trung" w:date="2024-12-25T14:11:00Z" w16du:dateUtc="2024-12-25T07:11:00Z">
              <w:rPr>
                <w:noProof/>
                <w:webHidden/>
              </w:rPr>
            </w:rPrChange>
          </w:rPr>
          <w:instrText xml:space="preserve"> PAGEREF _Toc186028248 \h </w:instrText>
        </w:r>
        <w:r w:rsidRPr="00533F53">
          <w:rPr>
            <w:rFonts w:ascii="Times New Roman" w:hAnsi="Times New Roman" w:cs="Times New Roman"/>
            <w:noProof/>
            <w:webHidden/>
            <w:sz w:val="24"/>
            <w:szCs w:val="24"/>
            <w:rPrChange w:id="1529"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530" w:author="Kiên Lê Trung" w:date="2024-12-25T14:11:00Z" w16du:dateUtc="2024-12-25T07:11:00Z">
            <w:rPr>
              <w:noProof/>
              <w:webHidden/>
            </w:rPr>
          </w:rPrChange>
        </w:rPr>
        <w:fldChar w:fldCharType="separate"/>
      </w:r>
      <w:ins w:id="1531" w:author="Kiên Lê Trung" w:date="2024-12-25T14:10:00Z" w16du:dateUtc="2024-12-25T07:10:00Z">
        <w:r w:rsidRPr="00533F53">
          <w:rPr>
            <w:rFonts w:ascii="Times New Roman" w:hAnsi="Times New Roman" w:cs="Times New Roman"/>
            <w:noProof/>
            <w:webHidden/>
            <w:sz w:val="24"/>
            <w:szCs w:val="24"/>
            <w:rPrChange w:id="1532" w:author="Kiên Lê Trung" w:date="2024-12-25T14:11:00Z" w16du:dateUtc="2024-12-25T07:11:00Z">
              <w:rPr>
                <w:noProof/>
                <w:webHidden/>
              </w:rPr>
            </w:rPrChange>
          </w:rPr>
          <w:t>30</w:t>
        </w:r>
        <w:r w:rsidRPr="00533F53">
          <w:rPr>
            <w:rFonts w:ascii="Times New Roman" w:hAnsi="Times New Roman" w:cs="Times New Roman"/>
            <w:noProof/>
            <w:webHidden/>
            <w:sz w:val="24"/>
            <w:szCs w:val="24"/>
            <w:rPrChange w:id="1533"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534" w:author="Kiên Lê Trung" w:date="2024-12-25T14:11:00Z" w16du:dateUtc="2024-12-25T07:11:00Z">
              <w:rPr>
                <w:rStyle w:val="Hyperlink"/>
                <w:noProof/>
              </w:rPr>
            </w:rPrChange>
          </w:rPr>
          <w:fldChar w:fldCharType="end"/>
        </w:r>
      </w:ins>
    </w:p>
    <w:p w14:paraId="46445D0B" w14:textId="61E8123F" w:rsidR="00533F53" w:rsidRPr="00533F53" w:rsidRDefault="00533F53">
      <w:pPr>
        <w:pStyle w:val="TableofFigures"/>
        <w:tabs>
          <w:tab w:val="right" w:leader="dot" w:pos="9019"/>
        </w:tabs>
        <w:rPr>
          <w:ins w:id="1535"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536" w:author="Kiên Lê Trung" w:date="2024-12-25T14:11:00Z" w16du:dateUtc="2024-12-25T07:11:00Z">
            <w:rPr>
              <w:ins w:id="1537"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538" w:author="Kiên Lê Trung" w:date="2024-12-25T14:10:00Z" w16du:dateUtc="2024-12-25T07:10:00Z">
        <w:r w:rsidRPr="00533F53">
          <w:rPr>
            <w:rStyle w:val="Hyperlink"/>
            <w:rFonts w:ascii="Times New Roman" w:hAnsi="Times New Roman" w:cs="Times New Roman"/>
            <w:noProof/>
            <w:sz w:val="24"/>
            <w:szCs w:val="24"/>
            <w:rPrChange w:id="1539"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540"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541" w:author="Kiên Lê Trung" w:date="2024-12-25T14:11:00Z" w16du:dateUtc="2024-12-25T07:11:00Z">
              <w:rPr>
                <w:noProof/>
              </w:rPr>
            </w:rPrChange>
          </w:rPr>
          <w:instrText>HYPERLINK \l "_Toc186028249"</w:instrText>
        </w:r>
        <w:r w:rsidRPr="00533F53">
          <w:rPr>
            <w:rStyle w:val="Hyperlink"/>
            <w:rFonts w:ascii="Times New Roman" w:hAnsi="Times New Roman" w:cs="Times New Roman"/>
            <w:noProof/>
            <w:sz w:val="24"/>
            <w:szCs w:val="24"/>
            <w:rPrChange w:id="1542"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543"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544"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545" w:author="Kiên Lê Trung" w:date="2024-12-25T14:11:00Z" w16du:dateUtc="2024-12-25T07:11:00Z">
              <w:rPr>
                <w:rStyle w:val="Hyperlink"/>
                <w:noProof/>
              </w:rPr>
            </w:rPrChange>
          </w:rPr>
          <w:t>Bảng 2.24</w:t>
        </w:r>
        <w:r w:rsidRPr="00533F53">
          <w:rPr>
            <w:rStyle w:val="Hyperlink"/>
            <w:rFonts w:ascii="Times New Roman" w:hAnsi="Times New Roman" w:cs="Times New Roman"/>
            <w:noProof/>
            <w:sz w:val="24"/>
            <w:szCs w:val="24"/>
            <w:lang w:val="en-US"/>
            <w:rPrChange w:id="1546" w:author="Kiên Lê Trung" w:date="2024-12-25T14:11:00Z" w16du:dateUtc="2024-12-25T07:11:00Z">
              <w:rPr>
                <w:rStyle w:val="Hyperlink"/>
                <w:noProof/>
                <w:lang w:val="en-US"/>
              </w:rPr>
            </w:rPrChange>
          </w:rPr>
          <w:t xml:space="preserve"> Kịch bản người quản trị thêm danh mục</w:t>
        </w:r>
        <w:r w:rsidRPr="00533F53">
          <w:rPr>
            <w:rFonts w:ascii="Times New Roman" w:hAnsi="Times New Roman" w:cs="Times New Roman"/>
            <w:noProof/>
            <w:webHidden/>
            <w:sz w:val="24"/>
            <w:szCs w:val="24"/>
            <w:rPrChange w:id="1547"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548"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549" w:author="Kiên Lê Trung" w:date="2024-12-25T14:11:00Z" w16du:dateUtc="2024-12-25T07:11:00Z">
              <w:rPr>
                <w:noProof/>
                <w:webHidden/>
              </w:rPr>
            </w:rPrChange>
          </w:rPr>
          <w:instrText xml:space="preserve"> PAGEREF _Toc186028249 \h </w:instrText>
        </w:r>
        <w:r w:rsidRPr="00533F53">
          <w:rPr>
            <w:rFonts w:ascii="Times New Roman" w:hAnsi="Times New Roman" w:cs="Times New Roman"/>
            <w:noProof/>
            <w:webHidden/>
            <w:sz w:val="24"/>
            <w:szCs w:val="24"/>
            <w:rPrChange w:id="1550"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551" w:author="Kiên Lê Trung" w:date="2024-12-25T14:11:00Z" w16du:dateUtc="2024-12-25T07:11:00Z">
            <w:rPr>
              <w:noProof/>
              <w:webHidden/>
            </w:rPr>
          </w:rPrChange>
        </w:rPr>
        <w:fldChar w:fldCharType="separate"/>
      </w:r>
      <w:ins w:id="1552" w:author="Kiên Lê Trung" w:date="2024-12-25T14:10:00Z" w16du:dateUtc="2024-12-25T07:10:00Z">
        <w:r w:rsidRPr="00533F53">
          <w:rPr>
            <w:rFonts w:ascii="Times New Roman" w:hAnsi="Times New Roman" w:cs="Times New Roman"/>
            <w:noProof/>
            <w:webHidden/>
            <w:sz w:val="24"/>
            <w:szCs w:val="24"/>
            <w:rPrChange w:id="1553" w:author="Kiên Lê Trung" w:date="2024-12-25T14:11:00Z" w16du:dateUtc="2024-12-25T07:11:00Z">
              <w:rPr>
                <w:noProof/>
                <w:webHidden/>
              </w:rPr>
            </w:rPrChange>
          </w:rPr>
          <w:t>30</w:t>
        </w:r>
        <w:r w:rsidRPr="00533F53">
          <w:rPr>
            <w:rFonts w:ascii="Times New Roman" w:hAnsi="Times New Roman" w:cs="Times New Roman"/>
            <w:noProof/>
            <w:webHidden/>
            <w:sz w:val="24"/>
            <w:szCs w:val="24"/>
            <w:rPrChange w:id="1554"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555" w:author="Kiên Lê Trung" w:date="2024-12-25T14:11:00Z" w16du:dateUtc="2024-12-25T07:11:00Z">
              <w:rPr>
                <w:rStyle w:val="Hyperlink"/>
                <w:noProof/>
              </w:rPr>
            </w:rPrChange>
          </w:rPr>
          <w:fldChar w:fldCharType="end"/>
        </w:r>
      </w:ins>
    </w:p>
    <w:p w14:paraId="47B25952" w14:textId="24DB9DE0" w:rsidR="00533F53" w:rsidRPr="00533F53" w:rsidRDefault="00533F53">
      <w:pPr>
        <w:pStyle w:val="TableofFigures"/>
        <w:tabs>
          <w:tab w:val="right" w:leader="dot" w:pos="9019"/>
        </w:tabs>
        <w:rPr>
          <w:ins w:id="1556"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557" w:author="Kiên Lê Trung" w:date="2024-12-25T14:11:00Z" w16du:dateUtc="2024-12-25T07:11:00Z">
            <w:rPr>
              <w:ins w:id="1558"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559" w:author="Kiên Lê Trung" w:date="2024-12-25T14:10:00Z" w16du:dateUtc="2024-12-25T07:10:00Z">
        <w:r w:rsidRPr="00533F53">
          <w:rPr>
            <w:rStyle w:val="Hyperlink"/>
            <w:rFonts w:ascii="Times New Roman" w:hAnsi="Times New Roman" w:cs="Times New Roman"/>
            <w:noProof/>
            <w:sz w:val="24"/>
            <w:szCs w:val="24"/>
            <w:rPrChange w:id="1560"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561"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562" w:author="Kiên Lê Trung" w:date="2024-12-25T14:11:00Z" w16du:dateUtc="2024-12-25T07:11:00Z">
              <w:rPr>
                <w:noProof/>
              </w:rPr>
            </w:rPrChange>
          </w:rPr>
          <w:instrText>HYPERLINK \l "_Toc186028250"</w:instrText>
        </w:r>
        <w:r w:rsidRPr="00533F53">
          <w:rPr>
            <w:rStyle w:val="Hyperlink"/>
            <w:rFonts w:ascii="Times New Roman" w:hAnsi="Times New Roman" w:cs="Times New Roman"/>
            <w:noProof/>
            <w:sz w:val="24"/>
            <w:szCs w:val="24"/>
            <w:rPrChange w:id="1563"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564"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565"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566" w:author="Kiên Lê Trung" w:date="2024-12-25T14:11:00Z" w16du:dateUtc="2024-12-25T07:11:00Z">
              <w:rPr>
                <w:rStyle w:val="Hyperlink"/>
                <w:noProof/>
              </w:rPr>
            </w:rPrChange>
          </w:rPr>
          <w:t>Bảng 2.25</w:t>
        </w:r>
        <w:r w:rsidRPr="00533F53">
          <w:rPr>
            <w:rStyle w:val="Hyperlink"/>
            <w:rFonts w:ascii="Times New Roman" w:hAnsi="Times New Roman" w:cs="Times New Roman"/>
            <w:noProof/>
            <w:sz w:val="24"/>
            <w:szCs w:val="24"/>
            <w:lang w:val="en-US"/>
            <w:rPrChange w:id="1567" w:author="Kiên Lê Trung" w:date="2024-12-25T14:11:00Z" w16du:dateUtc="2024-12-25T07:11:00Z">
              <w:rPr>
                <w:rStyle w:val="Hyperlink"/>
                <w:noProof/>
                <w:lang w:val="en-US"/>
              </w:rPr>
            </w:rPrChange>
          </w:rPr>
          <w:t xml:space="preserve"> Kịch bản người quản trị chỉnh sủa danh mục</w:t>
        </w:r>
        <w:r w:rsidRPr="00533F53">
          <w:rPr>
            <w:rFonts w:ascii="Times New Roman" w:hAnsi="Times New Roman" w:cs="Times New Roman"/>
            <w:noProof/>
            <w:webHidden/>
            <w:sz w:val="24"/>
            <w:szCs w:val="24"/>
            <w:rPrChange w:id="1568"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569"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570" w:author="Kiên Lê Trung" w:date="2024-12-25T14:11:00Z" w16du:dateUtc="2024-12-25T07:11:00Z">
              <w:rPr>
                <w:noProof/>
                <w:webHidden/>
              </w:rPr>
            </w:rPrChange>
          </w:rPr>
          <w:instrText xml:space="preserve"> PAGEREF _Toc186028250 \h </w:instrText>
        </w:r>
        <w:r w:rsidRPr="00533F53">
          <w:rPr>
            <w:rFonts w:ascii="Times New Roman" w:hAnsi="Times New Roman" w:cs="Times New Roman"/>
            <w:noProof/>
            <w:webHidden/>
            <w:sz w:val="24"/>
            <w:szCs w:val="24"/>
            <w:rPrChange w:id="1571"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572" w:author="Kiên Lê Trung" w:date="2024-12-25T14:11:00Z" w16du:dateUtc="2024-12-25T07:11:00Z">
            <w:rPr>
              <w:noProof/>
              <w:webHidden/>
            </w:rPr>
          </w:rPrChange>
        </w:rPr>
        <w:fldChar w:fldCharType="separate"/>
      </w:r>
      <w:ins w:id="1573" w:author="Kiên Lê Trung" w:date="2024-12-25T14:10:00Z" w16du:dateUtc="2024-12-25T07:10:00Z">
        <w:r w:rsidRPr="00533F53">
          <w:rPr>
            <w:rFonts w:ascii="Times New Roman" w:hAnsi="Times New Roman" w:cs="Times New Roman"/>
            <w:noProof/>
            <w:webHidden/>
            <w:sz w:val="24"/>
            <w:szCs w:val="24"/>
            <w:rPrChange w:id="1574" w:author="Kiên Lê Trung" w:date="2024-12-25T14:11:00Z" w16du:dateUtc="2024-12-25T07:11:00Z">
              <w:rPr>
                <w:noProof/>
                <w:webHidden/>
              </w:rPr>
            </w:rPrChange>
          </w:rPr>
          <w:t>31</w:t>
        </w:r>
        <w:r w:rsidRPr="00533F53">
          <w:rPr>
            <w:rFonts w:ascii="Times New Roman" w:hAnsi="Times New Roman" w:cs="Times New Roman"/>
            <w:noProof/>
            <w:webHidden/>
            <w:sz w:val="24"/>
            <w:szCs w:val="24"/>
            <w:rPrChange w:id="1575"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576" w:author="Kiên Lê Trung" w:date="2024-12-25T14:11:00Z" w16du:dateUtc="2024-12-25T07:11:00Z">
              <w:rPr>
                <w:rStyle w:val="Hyperlink"/>
                <w:noProof/>
              </w:rPr>
            </w:rPrChange>
          </w:rPr>
          <w:fldChar w:fldCharType="end"/>
        </w:r>
      </w:ins>
    </w:p>
    <w:p w14:paraId="20196EF7" w14:textId="100F56C7" w:rsidR="00533F53" w:rsidRPr="00533F53" w:rsidRDefault="00533F53">
      <w:pPr>
        <w:pStyle w:val="TableofFigures"/>
        <w:tabs>
          <w:tab w:val="right" w:leader="dot" w:pos="9019"/>
        </w:tabs>
        <w:rPr>
          <w:ins w:id="1577"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578" w:author="Kiên Lê Trung" w:date="2024-12-25T14:11:00Z" w16du:dateUtc="2024-12-25T07:11:00Z">
            <w:rPr>
              <w:ins w:id="1579"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580" w:author="Kiên Lê Trung" w:date="2024-12-25T14:10:00Z" w16du:dateUtc="2024-12-25T07:10:00Z">
        <w:r w:rsidRPr="00533F53">
          <w:rPr>
            <w:rStyle w:val="Hyperlink"/>
            <w:rFonts w:ascii="Times New Roman" w:hAnsi="Times New Roman" w:cs="Times New Roman"/>
            <w:noProof/>
            <w:sz w:val="24"/>
            <w:szCs w:val="24"/>
            <w:rPrChange w:id="1581"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582"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583" w:author="Kiên Lê Trung" w:date="2024-12-25T14:11:00Z" w16du:dateUtc="2024-12-25T07:11:00Z">
              <w:rPr>
                <w:noProof/>
              </w:rPr>
            </w:rPrChange>
          </w:rPr>
          <w:instrText>HYPERLINK \l "_Toc186028251"</w:instrText>
        </w:r>
        <w:r w:rsidRPr="00533F53">
          <w:rPr>
            <w:rStyle w:val="Hyperlink"/>
            <w:rFonts w:ascii="Times New Roman" w:hAnsi="Times New Roman" w:cs="Times New Roman"/>
            <w:noProof/>
            <w:sz w:val="24"/>
            <w:szCs w:val="24"/>
            <w:rPrChange w:id="1584"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585"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586"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587" w:author="Kiên Lê Trung" w:date="2024-12-25T14:11:00Z" w16du:dateUtc="2024-12-25T07:11:00Z">
              <w:rPr>
                <w:rStyle w:val="Hyperlink"/>
                <w:noProof/>
              </w:rPr>
            </w:rPrChange>
          </w:rPr>
          <w:t>Bảng 2.26</w:t>
        </w:r>
        <w:r w:rsidRPr="00533F53">
          <w:rPr>
            <w:rStyle w:val="Hyperlink"/>
            <w:rFonts w:ascii="Times New Roman" w:hAnsi="Times New Roman" w:cs="Times New Roman"/>
            <w:noProof/>
            <w:sz w:val="24"/>
            <w:szCs w:val="24"/>
            <w:lang w:val="en-US"/>
            <w:rPrChange w:id="1588" w:author="Kiên Lê Trung" w:date="2024-12-25T14:11:00Z" w16du:dateUtc="2024-12-25T07:11:00Z">
              <w:rPr>
                <w:rStyle w:val="Hyperlink"/>
                <w:noProof/>
                <w:lang w:val="en-US"/>
              </w:rPr>
            </w:rPrChange>
          </w:rPr>
          <w:t xml:space="preserve"> Kịch bản người quản trị xóa danh mục</w:t>
        </w:r>
        <w:r w:rsidRPr="00533F53">
          <w:rPr>
            <w:rFonts w:ascii="Times New Roman" w:hAnsi="Times New Roman" w:cs="Times New Roman"/>
            <w:noProof/>
            <w:webHidden/>
            <w:sz w:val="24"/>
            <w:szCs w:val="24"/>
            <w:rPrChange w:id="1589"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590"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591" w:author="Kiên Lê Trung" w:date="2024-12-25T14:11:00Z" w16du:dateUtc="2024-12-25T07:11:00Z">
              <w:rPr>
                <w:noProof/>
                <w:webHidden/>
              </w:rPr>
            </w:rPrChange>
          </w:rPr>
          <w:instrText xml:space="preserve"> PAGEREF _Toc186028251 \h </w:instrText>
        </w:r>
        <w:r w:rsidRPr="00533F53">
          <w:rPr>
            <w:rFonts w:ascii="Times New Roman" w:hAnsi="Times New Roman" w:cs="Times New Roman"/>
            <w:noProof/>
            <w:webHidden/>
            <w:sz w:val="24"/>
            <w:szCs w:val="24"/>
            <w:rPrChange w:id="1592"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593" w:author="Kiên Lê Trung" w:date="2024-12-25T14:11:00Z" w16du:dateUtc="2024-12-25T07:11:00Z">
            <w:rPr>
              <w:noProof/>
              <w:webHidden/>
            </w:rPr>
          </w:rPrChange>
        </w:rPr>
        <w:fldChar w:fldCharType="separate"/>
      </w:r>
      <w:ins w:id="1594" w:author="Kiên Lê Trung" w:date="2024-12-25T14:10:00Z" w16du:dateUtc="2024-12-25T07:10:00Z">
        <w:r w:rsidRPr="00533F53">
          <w:rPr>
            <w:rFonts w:ascii="Times New Roman" w:hAnsi="Times New Roman" w:cs="Times New Roman"/>
            <w:noProof/>
            <w:webHidden/>
            <w:sz w:val="24"/>
            <w:szCs w:val="24"/>
            <w:rPrChange w:id="1595" w:author="Kiên Lê Trung" w:date="2024-12-25T14:11:00Z" w16du:dateUtc="2024-12-25T07:11:00Z">
              <w:rPr>
                <w:noProof/>
                <w:webHidden/>
              </w:rPr>
            </w:rPrChange>
          </w:rPr>
          <w:t>31</w:t>
        </w:r>
        <w:r w:rsidRPr="00533F53">
          <w:rPr>
            <w:rFonts w:ascii="Times New Roman" w:hAnsi="Times New Roman" w:cs="Times New Roman"/>
            <w:noProof/>
            <w:webHidden/>
            <w:sz w:val="24"/>
            <w:szCs w:val="24"/>
            <w:rPrChange w:id="1596"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597" w:author="Kiên Lê Trung" w:date="2024-12-25T14:11:00Z" w16du:dateUtc="2024-12-25T07:11:00Z">
              <w:rPr>
                <w:rStyle w:val="Hyperlink"/>
                <w:noProof/>
              </w:rPr>
            </w:rPrChange>
          </w:rPr>
          <w:fldChar w:fldCharType="end"/>
        </w:r>
      </w:ins>
    </w:p>
    <w:p w14:paraId="0AC2BAD9" w14:textId="70E10D1A" w:rsidR="00533F53" w:rsidRPr="00533F53" w:rsidRDefault="00533F53">
      <w:pPr>
        <w:pStyle w:val="TableofFigures"/>
        <w:tabs>
          <w:tab w:val="right" w:leader="dot" w:pos="9019"/>
        </w:tabs>
        <w:rPr>
          <w:ins w:id="1598"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599" w:author="Kiên Lê Trung" w:date="2024-12-25T14:11:00Z" w16du:dateUtc="2024-12-25T07:11:00Z">
            <w:rPr>
              <w:ins w:id="1600"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601" w:author="Kiên Lê Trung" w:date="2024-12-25T14:10:00Z" w16du:dateUtc="2024-12-25T07:10:00Z">
        <w:r w:rsidRPr="00533F53">
          <w:rPr>
            <w:rStyle w:val="Hyperlink"/>
            <w:rFonts w:ascii="Times New Roman" w:hAnsi="Times New Roman" w:cs="Times New Roman"/>
            <w:noProof/>
            <w:sz w:val="24"/>
            <w:szCs w:val="24"/>
            <w:rPrChange w:id="1602"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603"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604" w:author="Kiên Lê Trung" w:date="2024-12-25T14:11:00Z" w16du:dateUtc="2024-12-25T07:11:00Z">
              <w:rPr>
                <w:noProof/>
              </w:rPr>
            </w:rPrChange>
          </w:rPr>
          <w:instrText>HYPERLINK \l "_Toc186028252"</w:instrText>
        </w:r>
        <w:r w:rsidRPr="00533F53">
          <w:rPr>
            <w:rStyle w:val="Hyperlink"/>
            <w:rFonts w:ascii="Times New Roman" w:hAnsi="Times New Roman" w:cs="Times New Roman"/>
            <w:noProof/>
            <w:sz w:val="24"/>
            <w:szCs w:val="24"/>
            <w:rPrChange w:id="1605"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606"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607"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608" w:author="Kiên Lê Trung" w:date="2024-12-25T14:11:00Z" w16du:dateUtc="2024-12-25T07:11:00Z">
              <w:rPr>
                <w:rStyle w:val="Hyperlink"/>
                <w:noProof/>
              </w:rPr>
            </w:rPrChange>
          </w:rPr>
          <w:t>Bảng 2.27</w:t>
        </w:r>
        <w:r w:rsidRPr="00533F53">
          <w:rPr>
            <w:rStyle w:val="Hyperlink"/>
            <w:rFonts w:ascii="Times New Roman" w:hAnsi="Times New Roman" w:cs="Times New Roman"/>
            <w:noProof/>
            <w:sz w:val="24"/>
            <w:szCs w:val="24"/>
            <w:lang w:val="en-US"/>
            <w:rPrChange w:id="1609" w:author="Kiên Lê Trung" w:date="2024-12-25T14:11:00Z" w16du:dateUtc="2024-12-25T07:11:00Z">
              <w:rPr>
                <w:rStyle w:val="Hyperlink"/>
                <w:noProof/>
                <w:lang w:val="en-US"/>
              </w:rPr>
            </w:rPrChange>
          </w:rPr>
          <w:t xml:space="preserve"> Kịch bản người quản trị thêm nhãn hiệu</w:t>
        </w:r>
        <w:r w:rsidRPr="00533F53">
          <w:rPr>
            <w:rFonts w:ascii="Times New Roman" w:hAnsi="Times New Roman" w:cs="Times New Roman"/>
            <w:noProof/>
            <w:webHidden/>
            <w:sz w:val="24"/>
            <w:szCs w:val="24"/>
            <w:rPrChange w:id="1610"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611"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612" w:author="Kiên Lê Trung" w:date="2024-12-25T14:11:00Z" w16du:dateUtc="2024-12-25T07:11:00Z">
              <w:rPr>
                <w:noProof/>
                <w:webHidden/>
              </w:rPr>
            </w:rPrChange>
          </w:rPr>
          <w:instrText xml:space="preserve"> PAGEREF _Toc186028252 \h </w:instrText>
        </w:r>
        <w:r w:rsidRPr="00533F53">
          <w:rPr>
            <w:rFonts w:ascii="Times New Roman" w:hAnsi="Times New Roman" w:cs="Times New Roman"/>
            <w:noProof/>
            <w:webHidden/>
            <w:sz w:val="24"/>
            <w:szCs w:val="24"/>
            <w:rPrChange w:id="1613"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614" w:author="Kiên Lê Trung" w:date="2024-12-25T14:11:00Z" w16du:dateUtc="2024-12-25T07:11:00Z">
            <w:rPr>
              <w:noProof/>
              <w:webHidden/>
            </w:rPr>
          </w:rPrChange>
        </w:rPr>
        <w:fldChar w:fldCharType="separate"/>
      </w:r>
      <w:ins w:id="1615" w:author="Kiên Lê Trung" w:date="2024-12-25T14:10:00Z" w16du:dateUtc="2024-12-25T07:10:00Z">
        <w:r w:rsidRPr="00533F53">
          <w:rPr>
            <w:rFonts w:ascii="Times New Roman" w:hAnsi="Times New Roman" w:cs="Times New Roman"/>
            <w:noProof/>
            <w:webHidden/>
            <w:sz w:val="24"/>
            <w:szCs w:val="24"/>
            <w:rPrChange w:id="1616" w:author="Kiên Lê Trung" w:date="2024-12-25T14:11:00Z" w16du:dateUtc="2024-12-25T07:11:00Z">
              <w:rPr>
                <w:noProof/>
                <w:webHidden/>
              </w:rPr>
            </w:rPrChange>
          </w:rPr>
          <w:t>32</w:t>
        </w:r>
        <w:r w:rsidRPr="00533F53">
          <w:rPr>
            <w:rFonts w:ascii="Times New Roman" w:hAnsi="Times New Roman" w:cs="Times New Roman"/>
            <w:noProof/>
            <w:webHidden/>
            <w:sz w:val="24"/>
            <w:szCs w:val="24"/>
            <w:rPrChange w:id="1617"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618" w:author="Kiên Lê Trung" w:date="2024-12-25T14:11:00Z" w16du:dateUtc="2024-12-25T07:11:00Z">
              <w:rPr>
                <w:rStyle w:val="Hyperlink"/>
                <w:noProof/>
              </w:rPr>
            </w:rPrChange>
          </w:rPr>
          <w:fldChar w:fldCharType="end"/>
        </w:r>
      </w:ins>
    </w:p>
    <w:p w14:paraId="6B86C463" w14:textId="46F19DC2" w:rsidR="00533F53" w:rsidRPr="00533F53" w:rsidRDefault="00533F53">
      <w:pPr>
        <w:pStyle w:val="TableofFigures"/>
        <w:tabs>
          <w:tab w:val="right" w:leader="dot" w:pos="9019"/>
        </w:tabs>
        <w:rPr>
          <w:ins w:id="1619"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620" w:author="Kiên Lê Trung" w:date="2024-12-25T14:11:00Z" w16du:dateUtc="2024-12-25T07:11:00Z">
            <w:rPr>
              <w:ins w:id="1621"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622" w:author="Kiên Lê Trung" w:date="2024-12-25T14:10:00Z" w16du:dateUtc="2024-12-25T07:10:00Z">
        <w:r w:rsidRPr="00533F53">
          <w:rPr>
            <w:rStyle w:val="Hyperlink"/>
            <w:rFonts w:ascii="Times New Roman" w:hAnsi="Times New Roman" w:cs="Times New Roman"/>
            <w:noProof/>
            <w:sz w:val="24"/>
            <w:szCs w:val="24"/>
            <w:rPrChange w:id="1623"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624"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625" w:author="Kiên Lê Trung" w:date="2024-12-25T14:11:00Z" w16du:dateUtc="2024-12-25T07:11:00Z">
              <w:rPr>
                <w:noProof/>
              </w:rPr>
            </w:rPrChange>
          </w:rPr>
          <w:instrText>HYPERLINK \l "_Toc186028253"</w:instrText>
        </w:r>
        <w:r w:rsidRPr="00533F53">
          <w:rPr>
            <w:rStyle w:val="Hyperlink"/>
            <w:rFonts w:ascii="Times New Roman" w:hAnsi="Times New Roman" w:cs="Times New Roman"/>
            <w:noProof/>
            <w:sz w:val="24"/>
            <w:szCs w:val="24"/>
            <w:rPrChange w:id="1626"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627"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628"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629" w:author="Kiên Lê Trung" w:date="2024-12-25T14:11:00Z" w16du:dateUtc="2024-12-25T07:11:00Z">
              <w:rPr>
                <w:rStyle w:val="Hyperlink"/>
                <w:noProof/>
              </w:rPr>
            </w:rPrChange>
          </w:rPr>
          <w:t>Bảng 2.28</w:t>
        </w:r>
        <w:r w:rsidRPr="00533F53">
          <w:rPr>
            <w:rStyle w:val="Hyperlink"/>
            <w:rFonts w:ascii="Times New Roman" w:hAnsi="Times New Roman" w:cs="Times New Roman"/>
            <w:noProof/>
            <w:sz w:val="24"/>
            <w:szCs w:val="24"/>
            <w:lang w:val="en-US"/>
            <w:rPrChange w:id="1630" w:author="Kiên Lê Trung" w:date="2024-12-25T14:11:00Z" w16du:dateUtc="2024-12-25T07:11:00Z">
              <w:rPr>
                <w:rStyle w:val="Hyperlink"/>
                <w:noProof/>
                <w:lang w:val="en-US"/>
              </w:rPr>
            </w:rPrChange>
          </w:rPr>
          <w:t xml:space="preserve"> Kịch bản người quản trị chỉnh sửa nhãn hiệu</w:t>
        </w:r>
        <w:r w:rsidRPr="00533F53">
          <w:rPr>
            <w:rFonts w:ascii="Times New Roman" w:hAnsi="Times New Roman" w:cs="Times New Roman"/>
            <w:noProof/>
            <w:webHidden/>
            <w:sz w:val="24"/>
            <w:szCs w:val="24"/>
            <w:rPrChange w:id="1631"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632"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633" w:author="Kiên Lê Trung" w:date="2024-12-25T14:11:00Z" w16du:dateUtc="2024-12-25T07:11:00Z">
              <w:rPr>
                <w:noProof/>
                <w:webHidden/>
              </w:rPr>
            </w:rPrChange>
          </w:rPr>
          <w:instrText xml:space="preserve"> PAGEREF _Toc186028253 \h </w:instrText>
        </w:r>
        <w:r w:rsidRPr="00533F53">
          <w:rPr>
            <w:rFonts w:ascii="Times New Roman" w:hAnsi="Times New Roman" w:cs="Times New Roman"/>
            <w:noProof/>
            <w:webHidden/>
            <w:sz w:val="24"/>
            <w:szCs w:val="24"/>
            <w:rPrChange w:id="1634"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635" w:author="Kiên Lê Trung" w:date="2024-12-25T14:11:00Z" w16du:dateUtc="2024-12-25T07:11:00Z">
            <w:rPr>
              <w:noProof/>
              <w:webHidden/>
            </w:rPr>
          </w:rPrChange>
        </w:rPr>
        <w:fldChar w:fldCharType="separate"/>
      </w:r>
      <w:ins w:id="1636" w:author="Kiên Lê Trung" w:date="2024-12-25T14:10:00Z" w16du:dateUtc="2024-12-25T07:10:00Z">
        <w:r w:rsidRPr="00533F53">
          <w:rPr>
            <w:rFonts w:ascii="Times New Roman" w:hAnsi="Times New Roman" w:cs="Times New Roman"/>
            <w:noProof/>
            <w:webHidden/>
            <w:sz w:val="24"/>
            <w:szCs w:val="24"/>
            <w:rPrChange w:id="1637" w:author="Kiên Lê Trung" w:date="2024-12-25T14:11:00Z" w16du:dateUtc="2024-12-25T07:11:00Z">
              <w:rPr>
                <w:noProof/>
                <w:webHidden/>
              </w:rPr>
            </w:rPrChange>
          </w:rPr>
          <w:t>32</w:t>
        </w:r>
        <w:r w:rsidRPr="00533F53">
          <w:rPr>
            <w:rFonts w:ascii="Times New Roman" w:hAnsi="Times New Roman" w:cs="Times New Roman"/>
            <w:noProof/>
            <w:webHidden/>
            <w:sz w:val="24"/>
            <w:szCs w:val="24"/>
            <w:rPrChange w:id="1638"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639" w:author="Kiên Lê Trung" w:date="2024-12-25T14:11:00Z" w16du:dateUtc="2024-12-25T07:11:00Z">
              <w:rPr>
                <w:rStyle w:val="Hyperlink"/>
                <w:noProof/>
              </w:rPr>
            </w:rPrChange>
          </w:rPr>
          <w:fldChar w:fldCharType="end"/>
        </w:r>
      </w:ins>
    </w:p>
    <w:p w14:paraId="2C28F497" w14:textId="382DCEE2" w:rsidR="00533F53" w:rsidRPr="00533F53" w:rsidRDefault="00533F53">
      <w:pPr>
        <w:pStyle w:val="TableofFigures"/>
        <w:tabs>
          <w:tab w:val="right" w:leader="dot" w:pos="9019"/>
        </w:tabs>
        <w:rPr>
          <w:ins w:id="1640"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641" w:author="Kiên Lê Trung" w:date="2024-12-25T14:11:00Z" w16du:dateUtc="2024-12-25T07:11:00Z">
            <w:rPr>
              <w:ins w:id="1642"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643" w:author="Kiên Lê Trung" w:date="2024-12-25T14:10:00Z" w16du:dateUtc="2024-12-25T07:10:00Z">
        <w:r w:rsidRPr="00533F53">
          <w:rPr>
            <w:rStyle w:val="Hyperlink"/>
            <w:rFonts w:ascii="Times New Roman" w:hAnsi="Times New Roman" w:cs="Times New Roman"/>
            <w:noProof/>
            <w:sz w:val="24"/>
            <w:szCs w:val="24"/>
            <w:rPrChange w:id="1644"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645"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646" w:author="Kiên Lê Trung" w:date="2024-12-25T14:11:00Z" w16du:dateUtc="2024-12-25T07:11:00Z">
              <w:rPr>
                <w:noProof/>
              </w:rPr>
            </w:rPrChange>
          </w:rPr>
          <w:instrText>HYPERLINK \l "_Toc186028254"</w:instrText>
        </w:r>
        <w:r w:rsidRPr="00533F53">
          <w:rPr>
            <w:rStyle w:val="Hyperlink"/>
            <w:rFonts w:ascii="Times New Roman" w:hAnsi="Times New Roman" w:cs="Times New Roman"/>
            <w:noProof/>
            <w:sz w:val="24"/>
            <w:szCs w:val="24"/>
            <w:rPrChange w:id="1647"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648"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649"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650" w:author="Kiên Lê Trung" w:date="2024-12-25T14:11:00Z" w16du:dateUtc="2024-12-25T07:11:00Z">
              <w:rPr>
                <w:rStyle w:val="Hyperlink"/>
                <w:noProof/>
              </w:rPr>
            </w:rPrChange>
          </w:rPr>
          <w:t>Bảng 2.29</w:t>
        </w:r>
        <w:r w:rsidRPr="00533F53">
          <w:rPr>
            <w:rStyle w:val="Hyperlink"/>
            <w:rFonts w:ascii="Times New Roman" w:hAnsi="Times New Roman" w:cs="Times New Roman"/>
            <w:noProof/>
            <w:sz w:val="24"/>
            <w:szCs w:val="24"/>
            <w:lang w:val="en-US"/>
            <w:rPrChange w:id="1651" w:author="Kiên Lê Trung" w:date="2024-12-25T14:11:00Z" w16du:dateUtc="2024-12-25T07:11:00Z">
              <w:rPr>
                <w:rStyle w:val="Hyperlink"/>
                <w:noProof/>
                <w:lang w:val="en-US"/>
              </w:rPr>
            </w:rPrChange>
          </w:rPr>
          <w:t xml:space="preserve"> Kịch bản người quản trị xóa nhãn hiệu</w:t>
        </w:r>
        <w:r w:rsidRPr="00533F53">
          <w:rPr>
            <w:rFonts w:ascii="Times New Roman" w:hAnsi="Times New Roman" w:cs="Times New Roman"/>
            <w:noProof/>
            <w:webHidden/>
            <w:sz w:val="24"/>
            <w:szCs w:val="24"/>
            <w:rPrChange w:id="1652"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653"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654" w:author="Kiên Lê Trung" w:date="2024-12-25T14:11:00Z" w16du:dateUtc="2024-12-25T07:11:00Z">
              <w:rPr>
                <w:noProof/>
                <w:webHidden/>
              </w:rPr>
            </w:rPrChange>
          </w:rPr>
          <w:instrText xml:space="preserve"> PAGEREF _Toc186028254 \h </w:instrText>
        </w:r>
        <w:r w:rsidRPr="00533F53">
          <w:rPr>
            <w:rFonts w:ascii="Times New Roman" w:hAnsi="Times New Roman" w:cs="Times New Roman"/>
            <w:noProof/>
            <w:webHidden/>
            <w:sz w:val="24"/>
            <w:szCs w:val="24"/>
            <w:rPrChange w:id="1655"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656" w:author="Kiên Lê Trung" w:date="2024-12-25T14:11:00Z" w16du:dateUtc="2024-12-25T07:11:00Z">
            <w:rPr>
              <w:noProof/>
              <w:webHidden/>
            </w:rPr>
          </w:rPrChange>
        </w:rPr>
        <w:fldChar w:fldCharType="separate"/>
      </w:r>
      <w:ins w:id="1657" w:author="Kiên Lê Trung" w:date="2024-12-25T14:10:00Z" w16du:dateUtc="2024-12-25T07:10:00Z">
        <w:r w:rsidRPr="00533F53">
          <w:rPr>
            <w:rFonts w:ascii="Times New Roman" w:hAnsi="Times New Roman" w:cs="Times New Roman"/>
            <w:noProof/>
            <w:webHidden/>
            <w:sz w:val="24"/>
            <w:szCs w:val="24"/>
            <w:rPrChange w:id="1658" w:author="Kiên Lê Trung" w:date="2024-12-25T14:11:00Z" w16du:dateUtc="2024-12-25T07:11:00Z">
              <w:rPr>
                <w:noProof/>
                <w:webHidden/>
              </w:rPr>
            </w:rPrChange>
          </w:rPr>
          <w:t>33</w:t>
        </w:r>
        <w:r w:rsidRPr="00533F53">
          <w:rPr>
            <w:rFonts w:ascii="Times New Roman" w:hAnsi="Times New Roman" w:cs="Times New Roman"/>
            <w:noProof/>
            <w:webHidden/>
            <w:sz w:val="24"/>
            <w:szCs w:val="24"/>
            <w:rPrChange w:id="1659"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660" w:author="Kiên Lê Trung" w:date="2024-12-25T14:11:00Z" w16du:dateUtc="2024-12-25T07:11:00Z">
              <w:rPr>
                <w:rStyle w:val="Hyperlink"/>
                <w:noProof/>
              </w:rPr>
            </w:rPrChange>
          </w:rPr>
          <w:fldChar w:fldCharType="end"/>
        </w:r>
      </w:ins>
    </w:p>
    <w:p w14:paraId="3A3C0A9D" w14:textId="338BAAF8" w:rsidR="00533F53" w:rsidRPr="00533F53" w:rsidRDefault="00533F53">
      <w:pPr>
        <w:pStyle w:val="TableofFigures"/>
        <w:tabs>
          <w:tab w:val="right" w:leader="dot" w:pos="9019"/>
        </w:tabs>
        <w:rPr>
          <w:ins w:id="1661"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662" w:author="Kiên Lê Trung" w:date="2024-12-25T14:11:00Z" w16du:dateUtc="2024-12-25T07:11:00Z">
            <w:rPr>
              <w:ins w:id="1663"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664" w:author="Kiên Lê Trung" w:date="2024-12-25T14:10:00Z" w16du:dateUtc="2024-12-25T07:10:00Z">
        <w:r w:rsidRPr="00533F53">
          <w:rPr>
            <w:rStyle w:val="Hyperlink"/>
            <w:rFonts w:ascii="Times New Roman" w:hAnsi="Times New Roman" w:cs="Times New Roman"/>
            <w:noProof/>
            <w:sz w:val="24"/>
            <w:szCs w:val="24"/>
            <w:rPrChange w:id="1665"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666"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667" w:author="Kiên Lê Trung" w:date="2024-12-25T14:11:00Z" w16du:dateUtc="2024-12-25T07:11:00Z">
              <w:rPr>
                <w:noProof/>
              </w:rPr>
            </w:rPrChange>
          </w:rPr>
          <w:instrText>HYPERLINK \l "_Toc186028255"</w:instrText>
        </w:r>
        <w:r w:rsidRPr="00533F53">
          <w:rPr>
            <w:rStyle w:val="Hyperlink"/>
            <w:rFonts w:ascii="Times New Roman" w:hAnsi="Times New Roman" w:cs="Times New Roman"/>
            <w:noProof/>
            <w:sz w:val="24"/>
            <w:szCs w:val="24"/>
            <w:rPrChange w:id="1668"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669"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670"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671" w:author="Kiên Lê Trung" w:date="2024-12-25T14:11:00Z" w16du:dateUtc="2024-12-25T07:11:00Z">
              <w:rPr>
                <w:rStyle w:val="Hyperlink"/>
                <w:noProof/>
              </w:rPr>
            </w:rPrChange>
          </w:rPr>
          <w:t>Bảng 2.30</w:t>
        </w:r>
        <w:r w:rsidRPr="00533F53">
          <w:rPr>
            <w:rStyle w:val="Hyperlink"/>
            <w:rFonts w:ascii="Times New Roman" w:hAnsi="Times New Roman" w:cs="Times New Roman"/>
            <w:noProof/>
            <w:sz w:val="24"/>
            <w:szCs w:val="24"/>
            <w:lang w:val="en-US"/>
            <w:rPrChange w:id="1672" w:author="Kiên Lê Trung" w:date="2024-12-25T14:11:00Z" w16du:dateUtc="2024-12-25T07:11:00Z">
              <w:rPr>
                <w:rStyle w:val="Hyperlink"/>
                <w:noProof/>
                <w:lang w:val="en-US"/>
              </w:rPr>
            </w:rPrChange>
          </w:rPr>
          <w:t xml:space="preserve"> Kịch bản người quản trị thống kê</w:t>
        </w:r>
        <w:r w:rsidRPr="00533F53">
          <w:rPr>
            <w:rFonts w:ascii="Times New Roman" w:hAnsi="Times New Roman" w:cs="Times New Roman"/>
            <w:noProof/>
            <w:webHidden/>
            <w:sz w:val="24"/>
            <w:szCs w:val="24"/>
            <w:rPrChange w:id="1673"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674"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675" w:author="Kiên Lê Trung" w:date="2024-12-25T14:11:00Z" w16du:dateUtc="2024-12-25T07:11:00Z">
              <w:rPr>
                <w:noProof/>
                <w:webHidden/>
              </w:rPr>
            </w:rPrChange>
          </w:rPr>
          <w:instrText xml:space="preserve"> PAGEREF _Toc186028255 \h </w:instrText>
        </w:r>
        <w:r w:rsidRPr="00533F53">
          <w:rPr>
            <w:rFonts w:ascii="Times New Roman" w:hAnsi="Times New Roman" w:cs="Times New Roman"/>
            <w:noProof/>
            <w:webHidden/>
            <w:sz w:val="24"/>
            <w:szCs w:val="24"/>
            <w:rPrChange w:id="1676"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677" w:author="Kiên Lê Trung" w:date="2024-12-25T14:11:00Z" w16du:dateUtc="2024-12-25T07:11:00Z">
            <w:rPr>
              <w:noProof/>
              <w:webHidden/>
            </w:rPr>
          </w:rPrChange>
        </w:rPr>
        <w:fldChar w:fldCharType="separate"/>
      </w:r>
      <w:ins w:id="1678" w:author="Kiên Lê Trung" w:date="2024-12-25T14:10:00Z" w16du:dateUtc="2024-12-25T07:10:00Z">
        <w:r w:rsidRPr="00533F53">
          <w:rPr>
            <w:rFonts w:ascii="Times New Roman" w:hAnsi="Times New Roman" w:cs="Times New Roman"/>
            <w:noProof/>
            <w:webHidden/>
            <w:sz w:val="24"/>
            <w:szCs w:val="24"/>
            <w:rPrChange w:id="1679" w:author="Kiên Lê Trung" w:date="2024-12-25T14:11:00Z" w16du:dateUtc="2024-12-25T07:11:00Z">
              <w:rPr>
                <w:noProof/>
                <w:webHidden/>
              </w:rPr>
            </w:rPrChange>
          </w:rPr>
          <w:t>33</w:t>
        </w:r>
        <w:r w:rsidRPr="00533F53">
          <w:rPr>
            <w:rFonts w:ascii="Times New Roman" w:hAnsi="Times New Roman" w:cs="Times New Roman"/>
            <w:noProof/>
            <w:webHidden/>
            <w:sz w:val="24"/>
            <w:szCs w:val="24"/>
            <w:rPrChange w:id="1680"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681" w:author="Kiên Lê Trung" w:date="2024-12-25T14:11:00Z" w16du:dateUtc="2024-12-25T07:11:00Z">
              <w:rPr>
                <w:rStyle w:val="Hyperlink"/>
                <w:noProof/>
              </w:rPr>
            </w:rPrChange>
          </w:rPr>
          <w:fldChar w:fldCharType="end"/>
        </w:r>
      </w:ins>
    </w:p>
    <w:p w14:paraId="2C7006FF" w14:textId="5104CDD7" w:rsidR="00533F53" w:rsidRPr="00533F53" w:rsidRDefault="00533F53">
      <w:pPr>
        <w:pStyle w:val="TableofFigures"/>
        <w:tabs>
          <w:tab w:val="right" w:leader="dot" w:pos="9019"/>
        </w:tabs>
        <w:rPr>
          <w:ins w:id="1682"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683" w:author="Kiên Lê Trung" w:date="2024-12-25T14:11:00Z" w16du:dateUtc="2024-12-25T07:11:00Z">
            <w:rPr>
              <w:ins w:id="1684"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685" w:author="Kiên Lê Trung" w:date="2024-12-25T14:10:00Z" w16du:dateUtc="2024-12-25T07:10:00Z">
        <w:r w:rsidRPr="00533F53">
          <w:rPr>
            <w:rStyle w:val="Hyperlink"/>
            <w:rFonts w:ascii="Times New Roman" w:hAnsi="Times New Roman" w:cs="Times New Roman"/>
            <w:noProof/>
            <w:sz w:val="24"/>
            <w:szCs w:val="24"/>
            <w:rPrChange w:id="1686"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687"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688" w:author="Kiên Lê Trung" w:date="2024-12-25T14:11:00Z" w16du:dateUtc="2024-12-25T07:11:00Z">
              <w:rPr>
                <w:noProof/>
              </w:rPr>
            </w:rPrChange>
          </w:rPr>
          <w:instrText>HYPERLINK \l "_Toc186028256"</w:instrText>
        </w:r>
        <w:r w:rsidRPr="00533F53">
          <w:rPr>
            <w:rStyle w:val="Hyperlink"/>
            <w:rFonts w:ascii="Times New Roman" w:hAnsi="Times New Roman" w:cs="Times New Roman"/>
            <w:noProof/>
            <w:sz w:val="24"/>
            <w:szCs w:val="24"/>
            <w:rPrChange w:id="1689"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690"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691"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692" w:author="Kiên Lê Trung" w:date="2024-12-25T14:11:00Z" w16du:dateUtc="2024-12-25T07:11:00Z">
              <w:rPr>
                <w:rStyle w:val="Hyperlink"/>
                <w:noProof/>
              </w:rPr>
            </w:rPrChange>
          </w:rPr>
          <w:t>Bảng 2.31</w:t>
        </w:r>
        <w:r w:rsidRPr="00533F53">
          <w:rPr>
            <w:rStyle w:val="Hyperlink"/>
            <w:rFonts w:ascii="Times New Roman" w:hAnsi="Times New Roman" w:cs="Times New Roman"/>
            <w:noProof/>
            <w:sz w:val="24"/>
            <w:szCs w:val="24"/>
            <w:lang w:val="en-US"/>
            <w:rPrChange w:id="1693" w:author="Kiên Lê Trung" w:date="2024-12-25T14:11:00Z" w16du:dateUtc="2024-12-25T07:11:00Z">
              <w:rPr>
                <w:rStyle w:val="Hyperlink"/>
                <w:noProof/>
                <w:lang w:val="en-US"/>
              </w:rPr>
            </w:rPrChange>
          </w:rPr>
          <w:t xml:space="preserve"> Kịch bản người bán thống kê</w:t>
        </w:r>
        <w:r w:rsidRPr="00533F53">
          <w:rPr>
            <w:rFonts w:ascii="Times New Roman" w:hAnsi="Times New Roman" w:cs="Times New Roman"/>
            <w:noProof/>
            <w:webHidden/>
            <w:sz w:val="24"/>
            <w:szCs w:val="24"/>
            <w:rPrChange w:id="1694"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695"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696" w:author="Kiên Lê Trung" w:date="2024-12-25T14:11:00Z" w16du:dateUtc="2024-12-25T07:11:00Z">
              <w:rPr>
                <w:noProof/>
                <w:webHidden/>
              </w:rPr>
            </w:rPrChange>
          </w:rPr>
          <w:instrText xml:space="preserve"> PAGEREF _Toc186028256 \h </w:instrText>
        </w:r>
        <w:r w:rsidRPr="00533F53">
          <w:rPr>
            <w:rFonts w:ascii="Times New Roman" w:hAnsi="Times New Roman" w:cs="Times New Roman"/>
            <w:noProof/>
            <w:webHidden/>
            <w:sz w:val="24"/>
            <w:szCs w:val="24"/>
            <w:rPrChange w:id="1697"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698" w:author="Kiên Lê Trung" w:date="2024-12-25T14:11:00Z" w16du:dateUtc="2024-12-25T07:11:00Z">
            <w:rPr>
              <w:noProof/>
              <w:webHidden/>
            </w:rPr>
          </w:rPrChange>
        </w:rPr>
        <w:fldChar w:fldCharType="separate"/>
      </w:r>
      <w:ins w:id="1699" w:author="Kiên Lê Trung" w:date="2024-12-25T14:10:00Z" w16du:dateUtc="2024-12-25T07:10:00Z">
        <w:r w:rsidRPr="00533F53">
          <w:rPr>
            <w:rFonts w:ascii="Times New Roman" w:hAnsi="Times New Roman" w:cs="Times New Roman"/>
            <w:noProof/>
            <w:webHidden/>
            <w:sz w:val="24"/>
            <w:szCs w:val="24"/>
            <w:rPrChange w:id="1700" w:author="Kiên Lê Trung" w:date="2024-12-25T14:11:00Z" w16du:dateUtc="2024-12-25T07:11:00Z">
              <w:rPr>
                <w:noProof/>
                <w:webHidden/>
              </w:rPr>
            </w:rPrChange>
          </w:rPr>
          <w:t>34</w:t>
        </w:r>
        <w:r w:rsidRPr="00533F53">
          <w:rPr>
            <w:rFonts w:ascii="Times New Roman" w:hAnsi="Times New Roman" w:cs="Times New Roman"/>
            <w:noProof/>
            <w:webHidden/>
            <w:sz w:val="24"/>
            <w:szCs w:val="24"/>
            <w:rPrChange w:id="1701"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702" w:author="Kiên Lê Trung" w:date="2024-12-25T14:11:00Z" w16du:dateUtc="2024-12-25T07:11:00Z">
              <w:rPr>
                <w:rStyle w:val="Hyperlink"/>
                <w:noProof/>
              </w:rPr>
            </w:rPrChange>
          </w:rPr>
          <w:fldChar w:fldCharType="end"/>
        </w:r>
      </w:ins>
    </w:p>
    <w:p w14:paraId="60C935EF" w14:textId="1CBC4C7D" w:rsidR="00533F53" w:rsidRPr="00533F53" w:rsidRDefault="00533F53">
      <w:pPr>
        <w:pStyle w:val="TableofFigures"/>
        <w:tabs>
          <w:tab w:val="right" w:leader="dot" w:pos="9019"/>
        </w:tabs>
        <w:rPr>
          <w:ins w:id="1703"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704" w:author="Kiên Lê Trung" w:date="2024-12-25T14:11:00Z" w16du:dateUtc="2024-12-25T07:11:00Z">
            <w:rPr>
              <w:ins w:id="1705"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706" w:author="Kiên Lê Trung" w:date="2024-12-25T14:10:00Z" w16du:dateUtc="2024-12-25T07:10:00Z">
        <w:r w:rsidRPr="00533F53">
          <w:rPr>
            <w:rStyle w:val="Hyperlink"/>
            <w:rFonts w:ascii="Times New Roman" w:hAnsi="Times New Roman" w:cs="Times New Roman"/>
            <w:noProof/>
            <w:sz w:val="24"/>
            <w:szCs w:val="24"/>
            <w:rPrChange w:id="1707"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708"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709" w:author="Kiên Lê Trung" w:date="2024-12-25T14:11:00Z" w16du:dateUtc="2024-12-25T07:11:00Z">
              <w:rPr>
                <w:noProof/>
              </w:rPr>
            </w:rPrChange>
          </w:rPr>
          <w:instrText>HYPERLINK \l "_Toc186028257"</w:instrText>
        </w:r>
        <w:r w:rsidRPr="00533F53">
          <w:rPr>
            <w:rStyle w:val="Hyperlink"/>
            <w:rFonts w:ascii="Times New Roman" w:hAnsi="Times New Roman" w:cs="Times New Roman"/>
            <w:noProof/>
            <w:sz w:val="24"/>
            <w:szCs w:val="24"/>
            <w:rPrChange w:id="1710"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711"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712"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713" w:author="Kiên Lê Trung" w:date="2024-12-25T14:11:00Z" w16du:dateUtc="2024-12-25T07:11:00Z">
              <w:rPr>
                <w:rStyle w:val="Hyperlink"/>
                <w:noProof/>
              </w:rPr>
            </w:rPrChange>
          </w:rPr>
          <w:t>Bảng 2.32</w:t>
        </w:r>
        <w:r w:rsidRPr="00533F53">
          <w:rPr>
            <w:rStyle w:val="Hyperlink"/>
            <w:rFonts w:ascii="Times New Roman" w:hAnsi="Times New Roman" w:cs="Times New Roman"/>
            <w:noProof/>
            <w:sz w:val="24"/>
            <w:szCs w:val="24"/>
            <w:lang w:val="en-US"/>
            <w:rPrChange w:id="1714" w:author="Kiên Lê Trung" w:date="2024-12-25T14:11:00Z" w16du:dateUtc="2024-12-25T07:11:00Z">
              <w:rPr>
                <w:rStyle w:val="Hyperlink"/>
                <w:noProof/>
                <w:lang w:val="en-US"/>
              </w:rPr>
            </w:rPrChange>
          </w:rPr>
          <w:t xml:space="preserve"> Kịch bản người bán nhập hàng</w:t>
        </w:r>
        <w:r w:rsidRPr="00533F53">
          <w:rPr>
            <w:rFonts w:ascii="Times New Roman" w:hAnsi="Times New Roman" w:cs="Times New Roman"/>
            <w:noProof/>
            <w:webHidden/>
            <w:sz w:val="24"/>
            <w:szCs w:val="24"/>
            <w:rPrChange w:id="1715"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716"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717" w:author="Kiên Lê Trung" w:date="2024-12-25T14:11:00Z" w16du:dateUtc="2024-12-25T07:11:00Z">
              <w:rPr>
                <w:noProof/>
                <w:webHidden/>
              </w:rPr>
            </w:rPrChange>
          </w:rPr>
          <w:instrText xml:space="preserve"> PAGEREF _Toc186028257 \h </w:instrText>
        </w:r>
        <w:r w:rsidRPr="00533F53">
          <w:rPr>
            <w:rFonts w:ascii="Times New Roman" w:hAnsi="Times New Roman" w:cs="Times New Roman"/>
            <w:noProof/>
            <w:webHidden/>
            <w:sz w:val="24"/>
            <w:szCs w:val="24"/>
            <w:rPrChange w:id="1718"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719" w:author="Kiên Lê Trung" w:date="2024-12-25T14:11:00Z" w16du:dateUtc="2024-12-25T07:11:00Z">
            <w:rPr>
              <w:noProof/>
              <w:webHidden/>
            </w:rPr>
          </w:rPrChange>
        </w:rPr>
        <w:fldChar w:fldCharType="separate"/>
      </w:r>
      <w:ins w:id="1720" w:author="Kiên Lê Trung" w:date="2024-12-25T14:10:00Z" w16du:dateUtc="2024-12-25T07:10:00Z">
        <w:r w:rsidRPr="00533F53">
          <w:rPr>
            <w:rFonts w:ascii="Times New Roman" w:hAnsi="Times New Roman" w:cs="Times New Roman"/>
            <w:noProof/>
            <w:webHidden/>
            <w:sz w:val="24"/>
            <w:szCs w:val="24"/>
            <w:rPrChange w:id="1721" w:author="Kiên Lê Trung" w:date="2024-12-25T14:11:00Z" w16du:dateUtc="2024-12-25T07:11:00Z">
              <w:rPr>
                <w:noProof/>
                <w:webHidden/>
              </w:rPr>
            </w:rPrChange>
          </w:rPr>
          <w:t>35</w:t>
        </w:r>
        <w:r w:rsidRPr="00533F53">
          <w:rPr>
            <w:rFonts w:ascii="Times New Roman" w:hAnsi="Times New Roman" w:cs="Times New Roman"/>
            <w:noProof/>
            <w:webHidden/>
            <w:sz w:val="24"/>
            <w:szCs w:val="24"/>
            <w:rPrChange w:id="1722"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723" w:author="Kiên Lê Trung" w:date="2024-12-25T14:11:00Z" w16du:dateUtc="2024-12-25T07:11:00Z">
              <w:rPr>
                <w:rStyle w:val="Hyperlink"/>
                <w:noProof/>
              </w:rPr>
            </w:rPrChange>
          </w:rPr>
          <w:fldChar w:fldCharType="end"/>
        </w:r>
      </w:ins>
    </w:p>
    <w:p w14:paraId="2226EEBD" w14:textId="33D3F71C" w:rsidR="00533F53" w:rsidRPr="00533F53" w:rsidRDefault="00533F53">
      <w:pPr>
        <w:pStyle w:val="TableofFigures"/>
        <w:tabs>
          <w:tab w:val="right" w:leader="dot" w:pos="9019"/>
        </w:tabs>
        <w:rPr>
          <w:ins w:id="1724"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725" w:author="Kiên Lê Trung" w:date="2024-12-25T14:11:00Z" w16du:dateUtc="2024-12-25T07:11:00Z">
            <w:rPr>
              <w:ins w:id="1726"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727" w:author="Kiên Lê Trung" w:date="2024-12-25T14:10:00Z" w16du:dateUtc="2024-12-25T07:10:00Z">
        <w:r w:rsidRPr="00533F53">
          <w:rPr>
            <w:rStyle w:val="Hyperlink"/>
            <w:rFonts w:ascii="Times New Roman" w:hAnsi="Times New Roman" w:cs="Times New Roman"/>
            <w:noProof/>
            <w:sz w:val="24"/>
            <w:szCs w:val="24"/>
            <w:rPrChange w:id="1728"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729"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730" w:author="Kiên Lê Trung" w:date="2024-12-25T14:11:00Z" w16du:dateUtc="2024-12-25T07:11:00Z">
              <w:rPr>
                <w:noProof/>
              </w:rPr>
            </w:rPrChange>
          </w:rPr>
          <w:instrText>HYPERLINK \l "_Toc186028258"</w:instrText>
        </w:r>
        <w:r w:rsidRPr="00533F53">
          <w:rPr>
            <w:rStyle w:val="Hyperlink"/>
            <w:rFonts w:ascii="Times New Roman" w:hAnsi="Times New Roman" w:cs="Times New Roman"/>
            <w:noProof/>
            <w:sz w:val="24"/>
            <w:szCs w:val="24"/>
            <w:rPrChange w:id="1731"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732"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733"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734" w:author="Kiên Lê Trung" w:date="2024-12-25T14:11:00Z" w16du:dateUtc="2024-12-25T07:11:00Z">
              <w:rPr>
                <w:rStyle w:val="Hyperlink"/>
                <w:noProof/>
              </w:rPr>
            </w:rPrChange>
          </w:rPr>
          <w:t>Bảng 2.33</w:t>
        </w:r>
        <w:r w:rsidRPr="00533F53">
          <w:rPr>
            <w:rStyle w:val="Hyperlink"/>
            <w:rFonts w:ascii="Times New Roman" w:hAnsi="Times New Roman" w:cs="Times New Roman"/>
            <w:noProof/>
            <w:sz w:val="24"/>
            <w:szCs w:val="24"/>
            <w:lang w:val="en-US"/>
            <w:rPrChange w:id="1735" w:author="Kiên Lê Trung" w:date="2024-12-25T14:11:00Z" w16du:dateUtc="2024-12-25T07:11:00Z">
              <w:rPr>
                <w:rStyle w:val="Hyperlink"/>
                <w:noProof/>
                <w:lang w:val="en-US"/>
              </w:rPr>
            </w:rPrChange>
          </w:rPr>
          <w:t xml:space="preserve"> Kịch bản người bán thêm nhà cung cấp</w:t>
        </w:r>
        <w:r w:rsidRPr="00533F53">
          <w:rPr>
            <w:rFonts w:ascii="Times New Roman" w:hAnsi="Times New Roman" w:cs="Times New Roman"/>
            <w:noProof/>
            <w:webHidden/>
            <w:sz w:val="24"/>
            <w:szCs w:val="24"/>
            <w:rPrChange w:id="1736"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737"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738" w:author="Kiên Lê Trung" w:date="2024-12-25T14:11:00Z" w16du:dateUtc="2024-12-25T07:11:00Z">
              <w:rPr>
                <w:noProof/>
                <w:webHidden/>
              </w:rPr>
            </w:rPrChange>
          </w:rPr>
          <w:instrText xml:space="preserve"> PAGEREF _Toc186028258 \h </w:instrText>
        </w:r>
        <w:r w:rsidRPr="00533F53">
          <w:rPr>
            <w:rFonts w:ascii="Times New Roman" w:hAnsi="Times New Roman" w:cs="Times New Roman"/>
            <w:noProof/>
            <w:webHidden/>
            <w:sz w:val="24"/>
            <w:szCs w:val="24"/>
            <w:rPrChange w:id="1739"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740" w:author="Kiên Lê Trung" w:date="2024-12-25T14:11:00Z" w16du:dateUtc="2024-12-25T07:11:00Z">
            <w:rPr>
              <w:noProof/>
              <w:webHidden/>
            </w:rPr>
          </w:rPrChange>
        </w:rPr>
        <w:fldChar w:fldCharType="separate"/>
      </w:r>
      <w:ins w:id="1741" w:author="Kiên Lê Trung" w:date="2024-12-25T14:10:00Z" w16du:dateUtc="2024-12-25T07:10:00Z">
        <w:r w:rsidRPr="00533F53">
          <w:rPr>
            <w:rFonts w:ascii="Times New Roman" w:hAnsi="Times New Roman" w:cs="Times New Roman"/>
            <w:noProof/>
            <w:webHidden/>
            <w:sz w:val="24"/>
            <w:szCs w:val="24"/>
            <w:rPrChange w:id="1742" w:author="Kiên Lê Trung" w:date="2024-12-25T14:11:00Z" w16du:dateUtc="2024-12-25T07:11:00Z">
              <w:rPr>
                <w:noProof/>
                <w:webHidden/>
              </w:rPr>
            </w:rPrChange>
          </w:rPr>
          <w:t>35</w:t>
        </w:r>
        <w:r w:rsidRPr="00533F53">
          <w:rPr>
            <w:rFonts w:ascii="Times New Roman" w:hAnsi="Times New Roman" w:cs="Times New Roman"/>
            <w:noProof/>
            <w:webHidden/>
            <w:sz w:val="24"/>
            <w:szCs w:val="24"/>
            <w:rPrChange w:id="1743"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744" w:author="Kiên Lê Trung" w:date="2024-12-25T14:11:00Z" w16du:dateUtc="2024-12-25T07:11:00Z">
              <w:rPr>
                <w:rStyle w:val="Hyperlink"/>
                <w:noProof/>
              </w:rPr>
            </w:rPrChange>
          </w:rPr>
          <w:fldChar w:fldCharType="end"/>
        </w:r>
      </w:ins>
    </w:p>
    <w:p w14:paraId="6D98A12B" w14:textId="4AA18521" w:rsidR="007569A2" w:rsidRDefault="00533F53">
      <w:pPr>
        <w:rPr>
          <w:rFonts w:ascii="Times New Roman" w:eastAsia="Times New Roman" w:hAnsi="Times New Roman" w:cs="Times New Roman"/>
          <w:sz w:val="28"/>
          <w:szCs w:val="28"/>
        </w:rPr>
      </w:pPr>
      <w:ins w:id="1745" w:author="Kiên Lê Trung" w:date="2024-12-25T14:10:00Z" w16du:dateUtc="2024-12-25T07:10:00Z">
        <w:r w:rsidRPr="00533F53">
          <w:rPr>
            <w:rFonts w:ascii="Times New Roman" w:eastAsia="Times New Roman" w:hAnsi="Times New Roman" w:cs="Times New Roman"/>
            <w:sz w:val="24"/>
            <w:szCs w:val="24"/>
            <w:rPrChange w:id="1746" w:author="Kiên Lê Trung" w:date="2024-12-25T14:11:00Z" w16du:dateUtc="2024-12-25T07:11:00Z">
              <w:rPr>
                <w:rFonts w:ascii="Times New Roman" w:eastAsia="Times New Roman" w:hAnsi="Times New Roman" w:cs="Times New Roman"/>
                <w:sz w:val="28"/>
                <w:szCs w:val="28"/>
              </w:rPr>
            </w:rPrChange>
          </w:rPr>
          <w:fldChar w:fldCharType="end"/>
        </w:r>
      </w:ins>
    </w:p>
    <w:p w14:paraId="2946DB82" w14:textId="77777777" w:rsidR="007569A2" w:rsidRDefault="007569A2">
      <w:pPr>
        <w:rPr>
          <w:rFonts w:ascii="Times New Roman" w:eastAsia="Times New Roman" w:hAnsi="Times New Roman" w:cs="Times New Roman"/>
          <w:sz w:val="28"/>
          <w:szCs w:val="28"/>
        </w:rPr>
      </w:pPr>
    </w:p>
    <w:p w14:paraId="5997CC1D" w14:textId="77777777" w:rsidR="007569A2" w:rsidRDefault="007569A2">
      <w:pPr>
        <w:rPr>
          <w:rFonts w:ascii="Times New Roman" w:eastAsia="Times New Roman" w:hAnsi="Times New Roman" w:cs="Times New Roman"/>
          <w:sz w:val="28"/>
          <w:szCs w:val="28"/>
        </w:rPr>
      </w:pPr>
    </w:p>
    <w:p w14:paraId="110FFD37" w14:textId="77777777" w:rsidR="007569A2" w:rsidRDefault="007569A2">
      <w:pPr>
        <w:rPr>
          <w:rFonts w:ascii="Times New Roman" w:eastAsia="Times New Roman" w:hAnsi="Times New Roman" w:cs="Times New Roman"/>
          <w:sz w:val="28"/>
          <w:szCs w:val="28"/>
        </w:rPr>
      </w:pPr>
    </w:p>
    <w:p w14:paraId="6B699379" w14:textId="77777777" w:rsidR="007569A2" w:rsidRDefault="007569A2">
      <w:pPr>
        <w:rPr>
          <w:rFonts w:ascii="Times New Roman" w:eastAsia="Times New Roman" w:hAnsi="Times New Roman" w:cs="Times New Roman"/>
          <w:sz w:val="28"/>
          <w:szCs w:val="28"/>
        </w:rPr>
      </w:pPr>
    </w:p>
    <w:p w14:paraId="3FE9F23F" w14:textId="77777777" w:rsidR="007569A2" w:rsidRDefault="007569A2">
      <w:pPr>
        <w:rPr>
          <w:rFonts w:ascii="Times New Roman" w:eastAsia="Times New Roman" w:hAnsi="Times New Roman" w:cs="Times New Roman"/>
          <w:sz w:val="28"/>
          <w:szCs w:val="28"/>
        </w:rPr>
      </w:pPr>
    </w:p>
    <w:p w14:paraId="1F72F646" w14:textId="77777777" w:rsidR="007569A2" w:rsidRDefault="007569A2">
      <w:pPr>
        <w:rPr>
          <w:rFonts w:ascii="Times New Roman" w:eastAsia="Times New Roman" w:hAnsi="Times New Roman" w:cs="Times New Roman"/>
          <w:sz w:val="28"/>
          <w:szCs w:val="28"/>
        </w:rPr>
      </w:pPr>
    </w:p>
    <w:p w14:paraId="08CE6F91" w14:textId="77777777" w:rsidR="007569A2" w:rsidRDefault="007569A2">
      <w:pPr>
        <w:rPr>
          <w:rFonts w:ascii="Times New Roman" w:eastAsia="Times New Roman" w:hAnsi="Times New Roman" w:cs="Times New Roman"/>
          <w:sz w:val="28"/>
          <w:szCs w:val="28"/>
        </w:rPr>
      </w:pPr>
    </w:p>
    <w:p w14:paraId="61CDCEAD" w14:textId="77777777" w:rsidR="007569A2" w:rsidRDefault="007569A2">
      <w:pPr>
        <w:rPr>
          <w:rFonts w:ascii="Times New Roman" w:eastAsia="Times New Roman" w:hAnsi="Times New Roman" w:cs="Times New Roman"/>
          <w:sz w:val="28"/>
          <w:szCs w:val="28"/>
        </w:rPr>
      </w:pPr>
    </w:p>
    <w:p w14:paraId="6BB9E253" w14:textId="77777777" w:rsidR="007569A2" w:rsidRDefault="007569A2">
      <w:pPr>
        <w:rPr>
          <w:rFonts w:ascii="Times New Roman" w:eastAsia="Times New Roman" w:hAnsi="Times New Roman" w:cs="Times New Roman"/>
          <w:sz w:val="28"/>
          <w:szCs w:val="28"/>
        </w:rPr>
      </w:pPr>
    </w:p>
    <w:p w14:paraId="23DE523C" w14:textId="77777777" w:rsidR="007569A2" w:rsidDel="00533F53" w:rsidRDefault="007569A2">
      <w:pPr>
        <w:rPr>
          <w:del w:id="1747" w:author="Kiên Lê Trung" w:date="2024-12-25T14:10:00Z" w16du:dateUtc="2024-12-25T07:10:00Z"/>
          <w:rFonts w:ascii="Times New Roman" w:eastAsia="Times New Roman" w:hAnsi="Times New Roman" w:cs="Times New Roman"/>
          <w:sz w:val="28"/>
          <w:szCs w:val="28"/>
        </w:rPr>
      </w:pPr>
    </w:p>
    <w:p w14:paraId="52E56223" w14:textId="77777777" w:rsidR="007569A2" w:rsidDel="00533F53" w:rsidRDefault="007569A2">
      <w:pPr>
        <w:rPr>
          <w:del w:id="1748" w:author="Kiên Lê Trung" w:date="2024-12-25T14:10:00Z" w16du:dateUtc="2024-12-25T07:10:00Z"/>
          <w:rFonts w:ascii="Times New Roman" w:eastAsia="Times New Roman" w:hAnsi="Times New Roman" w:cs="Times New Roman"/>
          <w:sz w:val="28"/>
          <w:szCs w:val="28"/>
        </w:rPr>
      </w:pPr>
    </w:p>
    <w:p w14:paraId="07547A01" w14:textId="77777777" w:rsidR="007569A2" w:rsidDel="00533F53" w:rsidRDefault="007569A2">
      <w:pPr>
        <w:rPr>
          <w:del w:id="1749" w:author="Kiên Lê Trung" w:date="2024-12-25T14:10:00Z" w16du:dateUtc="2024-12-25T07:10:00Z"/>
          <w:rFonts w:ascii="Times New Roman" w:eastAsia="Times New Roman" w:hAnsi="Times New Roman" w:cs="Times New Roman"/>
          <w:sz w:val="28"/>
          <w:szCs w:val="28"/>
        </w:rPr>
      </w:pPr>
    </w:p>
    <w:p w14:paraId="5043CB0F" w14:textId="77777777" w:rsidR="007569A2" w:rsidDel="00533F53" w:rsidRDefault="007569A2">
      <w:pPr>
        <w:rPr>
          <w:del w:id="1750" w:author="Kiên Lê Trung" w:date="2024-12-25T14:10:00Z" w16du:dateUtc="2024-12-25T07:10:00Z"/>
          <w:rFonts w:ascii="Times New Roman" w:eastAsia="Times New Roman" w:hAnsi="Times New Roman" w:cs="Times New Roman"/>
          <w:sz w:val="28"/>
          <w:szCs w:val="28"/>
        </w:rPr>
      </w:pPr>
    </w:p>
    <w:p w14:paraId="07459315" w14:textId="77777777" w:rsidR="007569A2" w:rsidDel="00533F53" w:rsidRDefault="007569A2">
      <w:pPr>
        <w:rPr>
          <w:del w:id="1751" w:author="Kiên Lê Trung" w:date="2024-12-25T14:10:00Z" w16du:dateUtc="2024-12-25T07:10:00Z"/>
          <w:rFonts w:ascii="Times New Roman" w:eastAsia="Times New Roman" w:hAnsi="Times New Roman" w:cs="Times New Roman"/>
          <w:sz w:val="28"/>
          <w:szCs w:val="28"/>
        </w:rPr>
      </w:pPr>
    </w:p>
    <w:p w14:paraId="6537F28F" w14:textId="77777777" w:rsidR="007569A2" w:rsidDel="00533F53" w:rsidRDefault="007569A2">
      <w:pPr>
        <w:rPr>
          <w:del w:id="1752" w:author="Kiên Lê Trung" w:date="2024-12-25T14:10:00Z" w16du:dateUtc="2024-12-25T07:10:00Z"/>
          <w:rFonts w:ascii="Times New Roman" w:eastAsia="Times New Roman" w:hAnsi="Times New Roman" w:cs="Times New Roman"/>
          <w:sz w:val="28"/>
          <w:szCs w:val="28"/>
        </w:rPr>
      </w:pPr>
    </w:p>
    <w:p w14:paraId="6DFB9E20" w14:textId="77777777" w:rsidR="007569A2" w:rsidDel="00533F53" w:rsidRDefault="007569A2">
      <w:pPr>
        <w:rPr>
          <w:del w:id="1753" w:author="Kiên Lê Trung" w:date="2024-12-25T14:10:00Z" w16du:dateUtc="2024-12-25T07:10:00Z"/>
          <w:rFonts w:ascii="Times New Roman" w:eastAsia="Times New Roman" w:hAnsi="Times New Roman" w:cs="Times New Roman"/>
          <w:sz w:val="28"/>
          <w:szCs w:val="28"/>
        </w:rPr>
      </w:pPr>
    </w:p>
    <w:p w14:paraId="70DF9E56" w14:textId="77777777" w:rsidR="007569A2" w:rsidDel="00533F53" w:rsidRDefault="007569A2">
      <w:pPr>
        <w:rPr>
          <w:del w:id="1754" w:author="Kiên Lê Trung" w:date="2024-12-25T14:10:00Z" w16du:dateUtc="2024-12-25T07:10:00Z"/>
          <w:rFonts w:ascii="Times New Roman" w:eastAsia="Times New Roman" w:hAnsi="Times New Roman" w:cs="Times New Roman"/>
          <w:sz w:val="28"/>
          <w:szCs w:val="28"/>
        </w:rPr>
      </w:pPr>
    </w:p>
    <w:p w14:paraId="44E871BC" w14:textId="77777777" w:rsidR="007569A2" w:rsidDel="00533F53" w:rsidRDefault="007569A2">
      <w:pPr>
        <w:rPr>
          <w:del w:id="1755" w:author="Kiên Lê Trung" w:date="2024-12-25T14:10:00Z" w16du:dateUtc="2024-12-25T07:10:00Z"/>
          <w:rFonts w:ascii="Times New Roman" w:eastAsia="Times New Roman" w:hAnsi="Times New Roman" w:cs="Times New Roman"/>
          <w:sz w:val="28"/>
          <w:szCs w:val="28"/>
        </w:rPr>
      </w:pPr>
    </w:p>
    <w:p w14:paraId="144A5D23" w14:textId="77777777" w:rsidR="007569A2" w:rsidDel="00533F53" w:rsidRDefault="007569A2">
      <w:pPr>
        <w:rPr>
          <w:del w:id="1756" w:author="Kiên Lê Trung" w:date="2024-12-25T14:10:00Z" w16du:dateUtc="2024-12-25T07:10:00Z"/>
          <w:rFonts w:ascii="Times New Roman" w:eastAsia="Times New Roman" w:hAnsi="Times New Roman" w:cs="Times New Roman"/>
          <w:sz w:val="28"/>
          <w:szCs w:val="28"/>
        </w:rPr>
      </w:pPr>
    </w:p>
    <w:p w14:paraId="738610EB" w14:textId="77777777" w:rsidR="007569A2" w:rsidDel="00533F53" w:rsidRDefault="007569A2">
      <w:pPr>
        <w:rPr>
          <w:del w:id="1757" w:author="Kiên Lê Trung" w:date="2024-12-25T14:10:00Z" w16du:dateUtc="2024-12-25T07:10:00Z"/>
          <w:rFonts w:ascii="Times New Roman" w:eastAsia="Times New Roman" w:hAnsi="Times New Roman" w:cs="Times New Roman"/>
          <w:sz w:val="28"/>
          <w:szCs w:val="28"/>
        </w:rPr>
      </w:pPr>
    </w:p>
    <w:p w14:paraId="637805D2" w14:textId="77777777" w:rsidR="007569A2" w:rsidDel="00533F53" w:rsidRDefault="007569A2">
      <w:pPr>
        <w:rPr>
          <w:del w:id="1758" w:author="Kiên Lê Trung" w:date="2024-12-25T14:10:00Z" w16du:dateUtc="2024-12-25T07:10:00Z"/>
          <w:rFonts w:ascii="Times New Roman" w:eastAsia="Times New Roman" w:hAnsi="Times New Roman" w:cs="Times New Roman"/>
          <w:sz w:val="28"/>
          <w:szCs w:val="28"/>
        </w:rPr>
      </w:pPr>
    </w:p>
    <w:p w14:paraId="463F29E8" w14:textId="77777777" w:rsidR="007569A2" w:rsidDel="00533F53" w:rsidRDefault="007569A2">
      <w:pPr>
        <w:rPr>
          <w:del w:id="1759" w:author="Kiên Lê Trung" w:date="2024-12-25T14:10:00Z" w16du:dateUtc="2024-12-25T07:10:00Z"/>
          <w:rFonts w:ascii="Times New Roman" w:eastAsia="Times New Roman" w:hAnsi="Times New Roman" w:cs="Times New Roman"/>
          <w:sz w:val="28"/>
          <w:szCs w:val="28"/>
        </w:rPr>
      </w:pPr>
    </w:p>
    <w:p w14:paraId="3B7B4B86" w14:textId="77777777" w:rsidR="007569A2" w:rsidDel="00533F53" w:rsidRDefault="007569A2">
      <w:pPr>
        <w:rPr>
          <w:del w:id="1760" w:author="Kiên Lê Trung" w:date="2024-12-25T14:10:00Z" w16du:dateUtc="2024-12-25T07:10:00Z"/>
          <w:rFonts w:ascii="Times New Roman" w:eastAsia="Times New Roman" w:hAnsi="Times New Roman" w:cs="Times New Roman"/>
          <w:sz w:val="28"/>
          <w:szCs w:val="28"/>
        </w:rPr>
      </w:pPr>
    </w:p>
    <w:p w14:paraId="3A0FF5F2" w14:textId="77777777" w:rsidR="007569A2" w:rsidDel="00533F53" w:rsidRDefault="007569A2">
      <w:pPr>
        <w:rPr>
          <w:del w:id="1761" w:author="Kiên Lê Trung" w:date="2024-12-25T14:10:00Z" w16du:dateUtc="2024-12-25T07:10:00Z"/>
          <w:rFonts w:ascii="Times New Roman" w:eastAsia="Times New Roman" w:hAnsi="Times New Roman" w:cs="Times New Roman"/>
          <w:sz w:val="28"/>
          <w:szCs w:val="28"/>
        </w:rPr>
      </w:pPr>
    </w:p>
    <w:p w14:paraId="5630AD66" w14:textId="77777777" w:rsidR="007569A2" w:rsidDel="00533F53" w:rsidRDefault="007569A2">
      <w:pPr>
        <w:rPr>
          <w:del w:id="1762" w:author="Kiên Lê Trung" w:date="2024-12-25T14:10:00Z" w16du:dateUtc="2024-12-25T07:10:00Z"/>
          <w:rFonts w:ascii="Times New Roman" w:eastAsia="Times New Roman" w:hAnsi="Times New Roman" w:cs="Times New Roman"/>
          <w:sz w:val="28"/>
          <w:szCs w:val="28"/>
        </w:rPr>
      </w:pPr>
    </w:p>
    <w:p w14:paraId="61829076" w14:textId="77777777" w:rsidR="007569A2" w:rsidDel="00533F53" w:rsidRDefault="007569A2">
      <w:pPr>
        <w:rPr>
          <w:del w:id="1763" w:author="Kiên Lê Trung" w:date="2024-12-25T14:10:00Z" w16du:dateUtc="2024-12-25T07:10:00Z"/>
          <w:rFonts w:ascii="Times New Roman" w:eastAsia="Times New Roman" w:hAnsi="Times New Roman" w:cs="Times New Roman"/>
          <w:sz w:val="28"/>
          <w:szCs w:val="28"/>
        </w:rPr>
      </w:pPr>
    </w:p>
    <w:p w14:paraId="2BA226A1" w14:textId="77777777" w:rsidR="007569A2" w:rsidDel="00533F53" w:rsidRDefault="007569A2">
      <w:pPr>
        <w:rPr>
          <w:del w:id="1764" w:author="Kiên Lê Trung" w:date="2024-12-25T14:10:00Z" w16du:dateUtc="2024-12-25T07:10:00Z"/>
          <w:rFonts w:ascii="Times New Roman" w:eastAsia="Times New Roman" w:hAnsi="Times New Roman" w:cs="Times New Roman"/>
          <w:sz w:val="28"/>
          <w:szCs w:val="28"/>
        </w:rPr>
      </w:pPr>
    </w:p>
    <w:p w14:paraId="17AD93B2" w14:textId="77777777" w:rsidR="007569A2" w:rsidDel="00533F53" w:rsidRDefault="007569A2">
      <w:pPr>
        <w:rPr>
          <w:del w:id="1765" w:author="Kiên Lê Trung" w:date="2024-12-25T14:10:00Z" w16du:dateUtc="2024-12-25T07:10:00Z"/>
          <w:rFonts w:ascii="Times New Roman" w:eastAsia="Times New Roman" w:hAnsi="Times New Roman" w:cs="Times New Roman"/>
          <w:sz w:val="28"/>
          <w:szCs w:val="28"/>
        </w:rPr>
      </w:pPr>
    </w:p>
    <w:p w14:paraId="0DE4B5B7" w14:textId="77777777" w:rsidR="007569A2" w:rsidDel="00533F53" w:rsidRDefault="007569A2">
      <w:pPr>
        <w:rPr>
          <w:del w:id="1766" w:author="Kiên Lê Trung" w:date="2024-12-25T14:10:00Z" w16du:dateUtc="2024-12-25T07:10:00Z"/>
          <w:rFonts w:ascii="Times New Roman" w:eastAsia="Times New Roman" w:hAnsi="Times New Roman" w:cs="Times New Roman"/>
          <w:sz w:val="28"/>
          <w:szCs w:val="28"/>
        </w:rPr>
      </w:pPr>
    </w:p>
    <w:p w14:paraId="66204FF1" w14:textId="77777777" w:rsidR="007569A2" w:rsidDel="00533F53" w:rsidRDefault="007569A2">
      <w:pPr>
        <w:rPr>
          <w:del w:id="1767" w:author="Kiên Lê Trung" w:date="2024-12-25T14:10:00Z" w16du:dateUtc="2024-12-25T07:10:00Z"/>
          <w:rFonts w:ascii="Times New Roman" w:eastAsia="Times New Roman" w:hAnsi="Times New Roman" w:cs="Times New Roman"/>
          <w:sz w:val="28"/>
          <w:szCs w:val="28"/>
        </w:rPr>
      </w:pPr>
    </w:p>
    <w:p w14:paraId="2DBF0D7D" w14:textId="77777777" w:rsidR="007569A2" w:rsidDel="00533F53" w:rsidRDefault="007569A2">
      <w:pPr>
        <w:rPr>
          <w:del w:id="1768" w:author="Kiên Lê Trung" w:date="2024-12-25T14:10:00Z" w16du:dateUtc="2024-12-25T07:10:00Z"/>
          <w:rFonts w:ascii="Times New Roman" w:eastAsia="Times New Roman" w:hAnsi="Times New Roman" w:cs="Times New Roman"/>
          <w:sz w:val="28"/>
          <w:szCs w:val="28"/>
        </w:rPr>
      </w:pPr>
    </w:p>
    <w:p w14:paraId="6B62F1B3" w14:textId="77777777" w:rsidR="007569A2" w:rsidDel="00533F53" w:rsidRDefault="007569A2">
      <w:pPr>
        <w:rPr>
          <w:del w:id="1769" w:author="Kiên Lê Trung" w:date="2024-12-25T14:10:00Z" w16du:dateUtc="2024-12-25T07:10:00Z"/>
          <w:rFonts w:ascii="Times New Roman" w:eastAsia="Times New Roman" w:hAnsi="Times New Roman" w:cs="Times New Roman"/>
          <w:sz w:val="28"/>
          <w:szCs w:val="28"/>
        </w:rPr>
      </w:pPr>
    </w:p>
    <w:p w14:paraId="02F2C34E" w14:textId="77777777" w:rsidR="007569A2" w:rsidDel="00533F53" w:rsidRDefault="007569A2">
      <w:pPr>
        <w:rPr>
          <w:del w:id="1770" w:author="Kiên Lê Trung" w:date="2024-12-25T14:10:00Z" w16du:dateUtc="2024-12-25T07:10:00Z"/>
          <w:rFonts w:ascii="Times New Roman" w:eastAsia="Times New Roman" w:hAnsi="Times New Roman" w:cs="Times New Roman"/>
          <w:sz w:val="28"/>
          <w:szCs w:val="28"/>
        </w:rPr>
      </w:pPr>
    </w:p>
    <w:p w14:paraId="680A4E5D" w14:textId="77777777" w:rsidR="007569A2" w:rsidDel="00533F53" w:rsidRDefault="007569A2">
      <w:pPr>
        <w:rPr>
          <w:del w:id="1771" w:author="Kiên Lê Trung" w:date="2024-12-25T14:10:00Z" w16du:dateUtc="2024-12-25T07:10:00Z"/>
          <w:rFonts w:ascii="Times New Roman" w:eastAsia="Times New Roman" w:hAnsi="Times New Roman" w:cs="Times New Roman"/>
          <w:sz w:val="28"/>
          <w:szCs w:val="28"/>
        </w:rPr>
      </w:pPr>
    </w:p>
    <w:p w14:paraId="19219836" w14:textId="77777777" w:rsidR="007569A2" w:rsidDel="00533F53" w:rsidRDefault="007569A2">
      <w:pPr>
        <w:rPr>
          <w:del w:id="1772" w:author="Kiên Lê Trung" w:date="2024-12-25T14:10:00Z" w16du:dateUtc="2024-12-25T07:10:00Z"/>
          <w:rFonts w:ascii="Times New Roman" w:eastAsia="Times New Roman" w:hAnsi="Times New Roman" w:cs="Times New Roman"/>
          <w:sz w:val="28"/>
          <w:szCs w:val="28"/>
        </w:rPr>
      </w:pPr>
    </w:p>
    <w:p w14:paraId="1EE7A70C" w14:textId="77777777" w:rsidR="007569A2" w:rsidRDefault="00CE686F" w:rsidP="00140777">
      <w:pPr>
        <w:pStyle w:val="Heading1"/>
        <w:pPrChange w:id="1773" w:author="Kiên Lê Trung" w:date="2024-12-24T17:50:00Z" w16du:dateUtc="2024-12-24T10:50:00Z">
          <w:pPr/>
        </w:pPrChange>
      </w:pPr>
      <w:bookmarkStart w:id="1774" w:name="_Toc185955137"/>
      <w:bookmarkStart w:id="1775" w:name="_Toc186021563"/>
      <w:r>
        <w:t>Danh mục các hình vẽ</w:t>
      </w:r>
      <w:bookmarkEnd w:id="1774"/>
      <w:bookmarkEnd w:id="1775"/>
      <w:r>
        <w:t xml:space="preserve"> </w:t>
      </w:r>
    </w:p>
    <w:p w14:paraId="5F9A3BDB" w14:textId="58AC8BC1" w:rsidR="00AD36A4" w:rsidRPr="00AD36A4" w:rsidRDefault="00AD36A4">
      <w:pPr>
        <w:pStyle w:val="TableofFigures"/>
        <w:tabs>
          <w:tab w:val="right" w:leader="dot" w:pos="9019"/>
        </w:tabs>
        <w:rPr>
          <w:ins w:id="1776"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1777" w:author="Kiên Lê Trung" w:date="2024-12-25T14:07:00Z" w16du:dateUtc="2024-12-25T07:07:00Z">
            <w:rPr>
              <w:ins w:id="1778"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1779" w:author="Kiên Lê Trung" w:date="2024-12-25T14:07:00Z" w16du:dateUtc="2024-12-25T07:07:00Z">
        <w:r w:rsidRPr="00AD36A4">
          <w:rPr>
            <w:rFonts w:ascii="Times New Roman" w:eastAsia="Times New Roman" w:hAnsi="Times New Roman" w:cs="Times New Roman"/>
            <w:sz w:val="24"/>
            <w:szCs w:val="24"/>
            <w:rPrChange w:id="1780" w:author="Kiên Lê Trung" w:date="2024-12-25T14:07:00Z" w16du:dateUtc="2024-12-25T07:07:00Z">
              <w:rPr>
                <w:rFonts w:ascii="Times New Roman" w:eastAsia="Times New Roman" w:hAnsi="Times New Roman" w:cs="Times New Roman"/>
                <w:sz w:val="28"/>
                <w:szCs w:val="28"/>
              </w:rPr>
            </w:rPrChange>
          </w:rPr>
          <w:fldChar w:fldCharType="begin"/>
        </w:r>
        <w:r w:rsidRPr="00AD36A4">
          <w:rPr>
            <w:rFonts w:ascii="Times New Roman" w:eastAsia="Times New Roman" w:hAnsi="Times New Roman" w:cs="Times New Roman"/>
            <w:sz w:val="24"/>
            <w:szCs w:val="24"/>
            <w:rPrChange w:id="1781" w:author="Kiên Lê Trung" w:date="2024-12-25T14:07:00Z" w16du:dateUtc="2024-12-25T07:07:00Z">
              <w:rPr>
                <w:rFonts w:ascii="Times New Roman" w:eastAsia="Times New Roman" w:hAnsi="Times New Roman" w:cs="Times New Roman"/>
                <w:sz w:val="28"/>
                <w:szCs w:val="28"/>
              </w:rPr>
            </w:rPrChange>
          </w:rPr>
          <w:instrText xml:space="preserve"> TOC \h \z \c "Hình" </w:instrText>
        </w:r>
      </w:ins>
      <w:r w:rsidRPr="00AD36A4">
        <w:rPr>
          <w:rFonts w:ascii="Times New Roman" w:eastAsia="Times New Roman" w:hAnsi="Times New Roman" w:cs="Times New Roman"/>
          <w:sz w:val="24"/>
          <w:szCs w:val="24"/>
          <w:rPrChange w:id="1782" w:author="Kiên Lê Trung" w:date="2024-12-25T14:07:00Z" w16du:dateUtc="2024-12-25T07:07:00Z">
            <w:rPr>
              <w:rFonts w:ascii="Times New Roman" w:eastAsia="Times New Roman" w:hAnsi="Times New Roman" w:cs="Times New Roman"/>
              <w:sz w:val="28"/>
              <w:szCs w:val="28"/>
            </w:rPr>
          </w:rPrChange>
        </w:rPr>
        <w:fldChar w:fldCharType="separate"/>
      </w:r>
      <w:ins w:id="1783" w:author="Kiên Lê Trung" w:date="2024-12-25T14:07:00Z" w16du:dateUtc="2024-12-25T07:07:00Z">
        <w:r w:rsidRPr="00AD36A4">
          <w:rPr>
            <w:rStyle w:val="Hyperlink"/>
            <w:rFonts w:ascii="Times New Roman" w:hAnsi="Times New Roman" w:cs="Times New Roman"/>
            <w:noProof/>
            <w:sz w:val="24"/>
            <w:szCs w:val="24"/>
            <w:rPrChange w:id="1784"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1785"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1786" w:author="Kiên Lê Trung" w:date="2024-12-25T14:07:00Z" w16du:dateUtc="2024-12-25T07:07:00Z">
              <w:rPr>
                <w:noProof/>
              </w:rPr>
            </w:rPrChange>
          </w:rPr>
          <w:instrText>HYPERLINK \l "_Toc186028039"</w:instrText>
        </w:r>
        <w:r w:rsidRPr="00AD36A4">
          <w:rPr>
            <w:rStyle w:val="Hyperlink"/>
            <w:rFonts w:ascii="Times New Roman" w:hAnsi="Times New Roman" w:cs="Times New Roman"/>
            <w:noProof/>
            <w:sz w:val="24"/>
            <w:szCs w:val="24"/>
            <w:rPrChange w:id="1787"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1788"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1789"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1790" w:author="Kiên Lê Trung" w:date="2024-12-25T14:07:00Z" w16du:dateUtc="2024-12-25T07:07:00Z">
              <w:rPr>
                <w:rStyle w:val="Hyperlink"/>
                <w:noProof/>
              </w:rPr>
            </w:rPrChange>
          </w:rPr>
          <w:t>Hình 2.1</w:t>
        </w:r>
        <w:r w:rsidRPr="00AD36A4">
          <w:rPr>
            <w:rStyle w:val="Hyperlink"/>
            <w:rFonts w:ascii="Times New Roman" w:hAnsi="Times New Roman" w:cs="Times New Roman"/>
            <w:noProof/>
            <w:sz w:val="24"/>
            <w:szCs w:val="24"/>
            <w:lang w:val="en-US"/>
            <w:rPrChange w:id="1791" w:author="Kiên Lê Trung" w:date="2024-12-25T14:07:00Z" w16du:dateUtc="2024-12-25T07:07:00Z">
              <w:rPr>
                <w:rStyle w:val="Hyperlink"/>
                <w:noProof/>
                <w:lang w:val="en-US"/>
              </w:rPr>
            </w:rPrChange>
          </w:rPr>
          <w:t xml:space="preserve"> Biểu đồ Usecase tổng quát</w:t>
        </w:r>
        <w:r w:rsidRPr="00AD36A4">
          <w:rPr>
            <w:rFonts w:ascii="Times New Roman" w:hAnsi="Times New Roman" w:cs="Times New Roman"/>
            <w:noProof/>
            <w:webHidden/>
            <w:sz w:val="24"/>
            <w:szCs w:val="24"/>
            <w:rPrChange w:id="1792"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1793"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1794" w:author="Kiên Lê Trung" w:date="2024-12-25T14:07:00Z" w16du:dateUtc="2024-12-25T07:07:00Z">
              <w:rPr>
                <w:noProof/>
                <w:webHidden/>
              </w:rPr>
            </w:rPrChange>
          </w:rPr>
          <w:instrText xml:space="preserve"> PAGEREF _Toc186028039 \h </w:instrText>
        </w:r>
        <w:r w:rsidRPr="00AD36A4">
          <w:rPr>
            <w:rFonts w:ascii="Times New Roman" w:hAnsi="Times New Roman" w:cs="Times New Roman"/>
            <w:noProof/>
            <w:webHidden/>
            <w:sz w:val="24"/>
            <w:szCs w:val="24"/>
            <w:rPrChange w:id="1795"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1796" w:author="Kiên Lê Trung" w:date="2024-12-25T14:07:00Z" w16du:dateUtc="2024-12-25T07:07:00Z">
            <w:rPr>
              <w:noProof/>
              <w:webHidden/>
            </w:rPr>
          </w:rPrChange>
        </w:rPr>
        <w:fldChar w:fldCharType="separate"/>
      </w:r>
      <w:ins w:id="1797" w:author="Kiên Lê Trung" w:date="2024-12-25T14:07:00Z" w16du:dateUtc="2024-12-25T07:07:00Z">
        <w:r w:rsidRPr="00AD36A4">
          <w:rPr>
            <w:rFonts w:ascii="Times New Roman" w:hAnsi="Times New Roman" w:cs="Times New Roman"/>
            <w:noProof/>
            <w:webHidden/>
            <w:sz w:val="24"/>
            <w:szCs w:val="24"/>
            <w:rPrChange w:id="1798" w:author="Kiên Lê Trung" w:date="2024-12-25T14:07:00Z" w16du:dateUtc="2024-12-25T07:07:00Z">
              <w:rPr>
                <w:noProof/>
                <w:webHidden/>
              </w:rPr>
            </w:rPrChange>
          </w:rPr>
          <w:t>9</w:t>
        </w:r>
        <w:r w:rsidRPr="00AD36A4">
          <w:rPr>
            <w:rFonts w:ascii="Times New Roman" w:hAnsi="Times New Roman" w:cs="Times New Roman"/>
            <w:noProof/>
            <w:webHidden/>
            <w:sz w:val="24"/>
            <w:szCs w:val="24"/>
            <w:rPrChange w:id="1799"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1800" w:author="Kiên Lê Trung" w:date="2024-12-25T14:07:00Z" w16du:dateUtc="2024-12-25T07:07:00Z">
              <w:rPr>
                <w:rStyle w:val="Hyperlink"/>
                <w:noProof/>
              </w:rPr>
            </w:rPrChange>
          </w:rPr>
          <w:fldChar w:fldCharType="end"/>
        </w:r>
      </w:ins>
    </w:p>
    <w:p w14:paraId="3AF7263D" w14:textId="4540E94F" w:rsidR="00AD36A4" w:rsidRPr="00AD36A4" w:rsidRDefault="00AD36A4">
      <w:pPr>
        <w:pStyle w:val="TableofFigures"/>
        <w:tabs>
          <w:tab w:val="right" w:leader="dot" w:pos="9019"/>
        </w:tabs>
        <w:rPr>
          <w:ins w:id="1801"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1802" w:author="Kiên Lê Trung" w:date="2024-12-25T14:07:00Z" w16du:dateUtc="2024-12-25T07:07:00Z">
            <w:rPr>
              <w:ins w:id="1803"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1804" w:author="Kiên Lê Trung" w:date="2024-12-25T14:07:00Z" w16du:dateUtc="2024-12-25T07:07:00Z">
        <w:r w:rsidRPr="00AD36A4">
          <w:rPr>
            <w:rStyle w:val="Hyperlink"/>
            <w:rFonts w:ascii="Times New Roman" w:hAnsi="Times New Roman" w:cs="Times New Roman"/>
            <w:noProof/>
            <w:sz w:val="24"/>
            <w:szCs w:val="24"/>
            <w:rPrChange w:id="1805"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1806"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1807" w:author="Kiên Lê Trung" w:date="2024-12-25T14:07:00Z" w16du:dateUtc="2024-12-25T07:07:00Z">
              <w:rPr>
                <w:noProof/>
              </w:rPr>
            </w:rPrChange>
          </w:rPr>
          <w:instrText>HYPERLINK \l "_Toc186028040"</w:instrText>
        </w:r>
        <w:r w:rsidRPr="00AD36A4">
          <w:rPr>
            <w:rStyle w:val="Hyperlink"/>
            <w:rFonts w:ascii="Times New Roman" w:hAnsi="Times New Roman" w:cs="Times New Roman"/>
            <w:noProof/>
            <w:sz w:val="24"/>
            <w:szCs w:val="24"/>
            <w:rPrChange w:id="1808"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1809"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1810"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1811" w:author="Kiên Lê Trung" w:date="2024-12-25T14:07:00Z" w16du:dateUtc="2024-12-25T07:07:00Z">
              <w:rPr>
                <w:rStyle w:val="Hyperlink"/>
                <w:noProof/>
              </w:rPr>
            </w:rPrChange>
          </w:rPr>
          <w:t>Hình 2.2</w:t>
        </w:r>
        <w:r w:rsidRPr="00AD36A4">
          <w:rPr>
            <w:rStyle w:val="Hyperlink"/>
            <w:rFonts w:ascii="Times New Roman" w:hAnsi="Times New Roman" w:cs="Times New Roman"/>
            <w:noProof/>
            <w:sz w:val="24"/>
            <w:szCs w:val="24"/>
            <w:lang w:val="en-US"/>
            <w:rPrChange w:id="1812" w:author="Kiên Lê Trung" w:date="2024-12-25T14:07:00Z" w16du:dateUtc="2024-12-25T07:07:00Z">
              <w:rPr>
                <w:rStyle w:val="Hyperlink"/>
                <w:noProof/>
                <w:lang w:val="en-US"/>
              </w:rPr>
            </w:rPrChange>
          </w:rPr>
          <w:t xml:space="preserve">  Biểu</w:t>
        </w:r>
        <w:r w:rsidRPr="00AD36A4">
          <w:rPr>
            <w:rStyle w:val="Hyperlink"/>
            <w:rFonts w:ascii="Times New Roman" w:hAnsi="Times New Roman" w:cs="Times New Roman"/>
            <w:noProof/>
            <w:sz w:val="24"/>
            <w:szCs w:val="24"/>
            <w:lang w:val="en-US"/>
            <w:rPrChange w:id="1813" w:author="Kiên Lê Trung" w:date="2024-12-25T14:07:00Z" w16du:dateUtc="2024-12-25T07:07:00Z">
              <w:rPr>
                <w:rStyle w:val="Hyperlink"/>
                <w:noProof/>
                <w:lang w:val="en-US"/>
              </w:rPr>
            </w:rPrChange>
          </w:rPr>
          <w:t xml:space="preserve"> </w:t>
        </w:r>
        <w:r w:rsidRPr="00AD36A4">
          <w:rPr>
            <w:rStyle w:val="Hyperlink"/>
            <w:rFonts w:ascii="Times New Roman" w:hAnsi="Times New Roman" w:cs="Times New Roman"/>
            <w:noProof/>
            <w:sz w:val="24"/>
            <w:szCs w:val="24"/>
            <w:lang w:val="en-US"/>
            <w:rPrChange w:id="1814" w:author="Kiên Lê Trung" w:date="2024-12-25T14:07:00Z" w16du:dateUtc="2024-12-25T07:07:00Z">
              <w:rPr>
                <w:rStyle w:val="Hyperlink"/>
                <w:noProof/>
                <w:lang w:val="en-US"/>
              </w:rPr>
            </w:rPrChange>
          </w:rPr>
          <w:t>đồ Usecase Đăng ký</w:t>
        </w:r>
        <w:r w:rsidRPr="00AD36A4">
          <w:rPr>
            <w:rFonts w:ascii="Times New Roman" w:hAnsi="Times New Roman" w:cs="Times New Roman"/>
            <w:noProof/>
            <w:webHidden/>
            <w:sz w:val="24"/>
            <w:szCs w:val="24"/>
            <w:rPrChange w:id="1815"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1816"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1817" w:author="Kiên Lê Trung" w:date="2024-12-25T14:07:00Z" w16du:dateUtc="2024-12-25T07:07:00Z">
              <w:rPr>
                <w:noProof/>
                <w:webHidden/>
              </w:rPr>
            </w:rPrChange>
          </w:rPr>
          <w:instrText xml:space="preserve"> PAGEREF _Toc186028040 \h </w:instrText>
        </w:r>
        <w:r w:rsidRPr="00AD36A4">
          <w:rPr>
            <w:rFonts w:ascii="Times New Roman" w:hAnsi="Times New Roman" w:cs="Times New Roman"/>
            <w:noProof/>
            <w:webHidden/>
            <w:sz w:val="24"/>
            <w:szCs w:val="24"/>
            <w:rPrChange w:id="1818"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1819" w:author="Kiên Lê Trung" w:date="2024-12-25T14:07:00Z" w16du:dateUtc="2024-12-25T07:07:00Z">
            <w:rPr>
              <w:noProof/>
              <w:webHidden/>
            </w:rPr>
          </w:rPrChange>
        </w:rPr>
        <w:fldChar w:fldCharType="separate"/>
      </w:r>
      <w:ins w:id="1820" w:author="Kiên Lê Trung" w:date="2024-12-25T14:07:00Z" w16du:dateUtc="2024-12-25T07:07:00Z">
        <w:r w:rsidRPr="00AD36A4">
          <w:rPr>
            <w:rFonts w:ascii="Times New Roman" w:hAnsi="Times New Roman" w:cs="Times New Roman"/>
            <w:noProof/>
            <w:webHidden/>
            <w:sz w:val="24"/>
            <w:szCs w:val="24"/>
            <w:rPrChange w:id="1821" w:author="Kiên Lê Trung" w:date="2024-12-25T14:07:00Z" w16du:dateUtc="2024-12-25T07:07:00Z">
              <w:rPr>
                <w:noProof/>
                <w:webHidden/>
              </w:rPr>
            </w:rPrChange>
          </w:rPr>
          <w:t>9</w:t>
        </w:r>
        <w:r w:rsidRPr="00AD36A4">
          <w:rPr>
            <w:rFonts w:ascii="Times New Roman" w:hAnsi="Times New Roman" w:cs="Times New Roman"/>
            <w:noProof/>
            <w:webHidden/>
            <w:sz w:val="24"/>
            <w:szCs w:val="24"/>
            <w:rPrChange w:id="1822"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1823" w:author="Kiên Lê Trung" w:date="2024-12-25T14:07:00Z" w16du:dateUtc="2024-12-25T07:07:00Z">
              <w:rPr>
                <w:rStyle w:val="Hyperlink"/>
                <w:noProof/>
              </w:rPr>
            </w:rPrChange>
          </w:rPr>
          <w:fldChar w:fldCharType="end"/>
        </w:r>
      </w:ins>
    </w:p>
    <w:p w14:paraId="3682B84B" w14:textId="000A8B68" w:rsidR="00AD36A4" w:rsidRPr="00AD36A4" w:rsidRDefault="00AD36A4">
      <w:pPr>
        <w:pStyle w:val="TableofFigures"/>
        <w:tabs>
          <w:tab w:val="right" w:leader="dot" w:pos="9019"/>
        </w:tabs>
        <w:rPr>
          <w:ins w:id="1824"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1825" w:author="Kiên Lê Trung" w:date="2024-12-25T14:07:00Z" w16du:dateUtc="2024-12-25T07:07:00Z">
            <w:rPr>
              <w:ins w:id="1826"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1827" w:author="Kiên Lê Trung" w:date="2024-12-25T14:07:00Z" w16du:dateUtc="2024-12-25T07:07:00Z">
        <w:r w:rsidRPr="00AD36A4">
          <w:rPr>
            <w:rStyle w:val="Hyperlink"/>
            <w:rFonts w:ascii="Times New Roman" w:hAnsi="Times New Roman" w:cs="Times New Roman"/>
            <w:noProof/>
            <w:sz w:val="24"/>
            <w:szCs w:val="24"/>
            <w:rPrChange w:id="1828"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1829"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1830" w:author="Kiên Lê Trung" w:date="2024-12-25T14:07:00Z" w16du:dateUtc="2024-12-25T07:07:00Z">
              <w:rPr>
                <w:noProof/>
              </w:rPr>
            </w:rPrChange>
          </w:rPr>
          <w:instrText>HYPERLINK \l "_Toc186028041"</w:instrText>
        </w:r>
        <w:r w:rsidRPr="00AD36A4">
          <w:rPr>
            <w:rStyle w:val="Hyperlink"/>
            <w:rFonts w:ascii="Times New Roman" w:hAnsi="Times New Roman" w:cs="Times New Roman"/>
            <w:noProof/>
            <w:sz w:val="24"/>
            <w:szCs w:val="24"/>
            <w:rPrChange w:id="1831"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1832"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1833"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1834" w:author="Kiên Lê Trung" w:date="2024-12-25T14:07:00Z" w16du:dateUtc="2024-12-25T07:07:00Z">
              <w:rPr>
                <w:rStyle w:val="Hyperlink"/>
                <w:noProof/>
              </w:rPr>
            </w:rPrChange>
          </w:rPr>
          <w:t>Hình 2.3</w:t>
        </w:r>
        <w:r w:rsidRPr="00AD36A4">
          <w:rPr>
            <w:rStyle w:val="Hyperlink"/>
            <w:rFonts w:ascii="Times New Roman" w:hAnsi="Times New Roman" w:cs="Times New Roman"/>
            <w:noProof/>
            <w:sz w:val="24"/>
            <w:szCs w:val="24"/>
            <w:lang w:val="en-US"/>
            <w:rPrChange w:id="1835" w:author="Kiên Lê Trung" w:date="2024-12-25T14:07:00Z" w16du:dateUtc="2024-12-25T07:07:00Z">
              <w:rPr>
                <w:rStyle w:val="Hyperlink"/>
                <w:noProof/>
                <w:lang w:val="en-US"/>
              </w:rPr>
            </w:rPrChange>
          </w:rPr>
          <w:t xml:space="preserve"> Biểu đồ Usecase Tìm kiếm sản phẩm</w:t>
        </w:r>
        <w:r w:rsidRPr="00AD36A4">
          <w:rPr>
            <w:rFonts w:ascii="Times New Roman" w:hAnsi="Times New Roman" w:cs="Times New Roman"/>
            <w:noProof/>
            <w:webHidden/>
            <w:sz w:val="24"/>
            <w:szCs w:val="24"/>
            <w:rPrChange w:id="1836"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1837"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1838" w:author="Kiên Lê Trung" w:date="2024-12-25T14:07:00Z" w16du:dateUtc="2024-12-25T07:07:00Z">
              <w:rPr>
                <w:noProof/>
                <w:webHidden/>
              </w:rPr>
            </w:rPrChange>
          </w:rPr>
          <w:instrText xml:space="preserve"> PAGEREF _Toc186028041 \h </w:instrText>
        </w:r>
        <w:r w:rsidRPr="00AD36A4">
          <w:rPr>
            <w:rFonts w:ascii="Times New Roman" w:hAnsi="Times New Roman" w:cs="Times New Roman"/>
            <w:noProof/>
            <w:webHidden/>
            <w:sz w:val="24"/>
            <w:szCs w:val="24"/>
            <w:rPrChange w:id="1839"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1840" w:author="Kiên Lê Trung" w:date="2024-12-25T14:07:00Z" w16du:dateUtc="2024-12-25T07:07:00Z">
            <w:rPr>
              <w:noProof/>
              <w:webHidden/>
            </w:rPr>
          </w:rPrChange>
        </w:rPr>
        <w:fldChar w:fldCharType="separate"/>
      </w:r>
      <w:ins w:id="1841" w:author="Kiên Lê Trung" w:date="2024-12-25T14:07:00Z" w16du:dateUtc="2024-12-25T07:07:00Z">
        <w:r w:rsidRPr="00AD36A4">
          <w:rPr>
            <w:rFonts w:ascii="Times New Roman" w:hAnsi="Times New Roman" w:cs="Times New Roman"/>
            <w:noProof/>
            <w:webHidden/>
            <w:sz w:val="24"/>
            <w:szCs w:val="24"/>
            <w:rPrChange w:id="1842" w:author="Kiên Lê Trung" w:date="2024-12-25T14:07:00Z" w16du:dateUtc="2024-12-25T07:07:00Z">
              <w:rPr>
                <w:noProof/>
                <w:webHidden/>
              </w:rPr>
            </w:rPrChange>
          </w:rPr>
          <w:t>10</w:t>
        </w:r>
        <w:r w:rsidRPr="00AD36A4">
          <w:rPr>
            <w:rFonts w:ascii="Times New Roman" w:hAnsi="Times New Roman" w:cs="Times New Roman"/>
            <w:noProof/>
            <w:webHidden/>
            <w:sz w:val="24"/>
            <w:szCs w:val="24"/>
            <w:rPrChange w:id="1843"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1844" w:author="Kiên Lê Trung" w:date="2024-12-25T14:07:00Z" w16du:dateUtc="2024-12-25T07:07:00Z">
              <w:rPr>
                <w:rStyle w:val="Hyperlink"/>
                <w:noProof/>
              </w:rPr>
            </w:rPrChange>
          </w:rPr>
          <w:fldChar w:fldCharType="end"/>
        </w:r>
      </w:ins>
    </w:p>
    <w:p w14:paraId="4FE4EFAF" w14:textId="29DB6B24" w:rsidR="00AD36A4" w:rsidRPr="00AD36A4" w:rsidRDefault="00AD36A4">
      <w:pPr>
        <w:pStyle w:val="TableofFigures"/>
        <w:tabs>
          <w:tab w:val="right" w:leader="dot" w:pos="9019"/>
        </w:tabs>
        <w:rPr>
          <w:ins w:id="1845"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1846" w:author="Kiên Lê Trung" w:date="2024-12-25T14:07:00Z" w16du:dateUtc="2024-12-25T07:07:00Z">
            <w:rPr>
              <w:ins w:id="1847"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1848" w:author="Kiên Lê Trung" w:date="2024-12-25T14:07:00Z" w16du:dateUtc="2024-12-25T07:07:00Z">
        <w:r w:rsidRPr="00AD36A4">
          <w:rPr>
            <w:rStyle w:val="Hyperlink"/>
            <w:rFonts w:ascii="Times New Roman" w:hAnsi="Times New Roman" w:cs="Times New Roman"/>
            <w:noProof/>
            <w:sz w:val="24"/>
            <w:szCs w:val="24"/>
            <w:rPrChange w:id="1849"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1850"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1851" w:author="Kiên Lê Trung" w:date="2024-12-25T14:07:00Z" w16du:dateUtc="2024-12-25T07:07:00Z">
              <w:rPr>
                <w:noProof/>
              </w:rPr>
            </w:rPrChange>
          </w:rPr>
          <w:instrText>HYPERLINK \l "_Toc186028042"</w:instrText>
        </w:r>
        <w:r w:rsidRPr="00AD36A4">
          <w:rPr>
            <w:rStyle w:val="Hyperlink"/>
            <w:rFonts w:ascii="Times New Roman" w:hAnsi="Times New Roman" w:cs="Times New Roman"/>
            <w:noProof/>
            <w:sz w:val="24"/>
            <w:szCs w:val="24"/>
            <w:rPrChange w:id="1852"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1853"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1854"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1855" w:author="Kiên Lê Trung" w:date="2024-12-25T14:07:00Z" w16du:dateUtc="2024-12-25T07:07:00Z">
              <w:rPr>
                <w:rStyle w:val="Hyperlink"/>
                <w:noProof/>
              </w:rPr>
            </w:rPrChange>
          </w:rPr>
          <w:t>Hình 2.4</w:t>
        </w:r>
        <w:r w:rsidRPr="00AD36A4">
          <w:rPr>
            <w:rStyle w:val="Hyperlink"/>
            <w:rFonts w:ascii="Times New Roman" w:hAnsi="Times New Roman" w:cs="Times New Roman"/>
            <w:noProof/>
            <w:sz w:val="24"/>
            <w:szCs w:val="24"/>
            <w:lang w:val="en-US"/>
            <w:rPrChange w:id="1856" w:author="Kiên Lê Trung" w:date="2024-12-25T14:07:00Z" w16du:dateUtc="2024-12-25T07:07:00Z">
              <w:rPr>
                <w:rStyle w:val="Hyperlink"/>
                <w:noProof/>
                <w:lang w:val="en-US"/>
              </w:rPr>
            </w:rPrChange>
          </w:rPr>
          <w:t xml:space="preserve"> Biểu đồ Usecase Thêm sản phẩm vào giỏ hàng</w:t>
        </w:r>
        <w:r w:rsidRPr="00AD36A4">
          <w:rPr>
            <w:rFonts w:ascii="Times New Roman" w:hAnsi="Times New Roman" w:cs="Times New Roman"/>
            <w:noProof/>
            <w:webHidden/>
            <w:sz w:val="24"/>
            <w:szCs w:val="24"/>
            <w:rPrChange w:id="1857"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1858"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1859" w:author="Kiên Lê Trung" w:date="2024-12-25T14:07:00Z" w16du:dateUtc="2024-12-25T07:07:00Z">
              <w:rPr>
                <w:noProof/>
                <w:webHidden/>
              </w:rPr>
            </w:rPrChange>
          </w:rPr>
          <w:instrText xml:space="preserve"> PAGEREF _Toc186028042 \h </w:instrText>
        </w:r>
        <w:r w:rsidRPr="00AD36A4">
          <w:rPr>
            <w:rFonts w:ascii="Times New Roman" w:hAnsi="Times New Roman" w:cs="Times New Roman"/>
            <w:noProof/>
            <w:webHidden/>
            <w:sz w:val="24"/>
            <w:szCs w:val="24"/>
            <w:rPrChange w:id="1860"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1861" w:author="Kiên Lê Trung" w:date="2024-12-25T14:07:00Z" w16du:dateUtc="2024-12-25T07:07:00Z">
            <w:rPr>
              <w:noProof/>
              <w:webHidden/>
            </w:rPr>
          </w:rPrChange>
        </w:rPr>
        <w:fldChar w:fldCharType="separate"/>
      </w:r>
      <w:ins w:id="1862" w:author="Kiên Lê Trung" w:date="2024-12-25T14:07:00Z" w16du:dateUtc="2024-12-25T07:07:00Z">
        <w:r w:rsidRPr="00AD36A4">
          <w:rPr>
            <w:rFonts w:ascii="Times New Roman" w:hAnsi="Times New Roman" w:cs="Times New Roman"/>
            <w:noProof/>
            <w:webHidden/>
            <w:sz w:val="24"/>
            <w:szCs w:val="24"/>
            <w:rPrChange w:id="1863" w:author="Kiên Lê Trung" w:date="2024-12-25T14:07:00Z" w16du:dateUtc="2024-12-25T07:07:00Z">
              <w:rPr>
                <w:noProof/>
                <w:webHidden/>
              </w:rPr>
            </w:rPrChange>
          </w:rPr>
          <w:t>10</w:t>
        </w:r>
        <w:r w:rsidRPr="00AD36A4">
          <w:rPr>
            <w:rFonts w:ascii="Times New Roman" w:hAnsi="Times New Roman" w:cs="Times New Roman"/>
            <w:noProof/>
            <w:webHidden/>
            <w:sz w:val="24"/>
            <w:szCs w:val="24"/>
            <w:rPrChange w:id="1864"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1865" w:author="Kiên Lê Trung" w:date="2024-12-25T14:07:00Z" w16du:dateUtc="2024-12-25T07:07:00Z">
              <w:rPr>
                <w:rStyle w:val="Hyperlink"/>
                <w:noProof/>
              </w:rPr>
            </w:rPrChange>
          </w:rPr>
          <w:fldChar w:fldCharType="end"/>
        </w:r>
      </w:ins>
    </w:p>
    <w:p w14:paraId="1CCBEFA2" w14:textId="45B7E31A" w:rsidR="00AD36A4" w:rsidRPr="00AD36A4" w:rsidRDefault="00AD36A4">
      <w:pPr>
        <w:pStyle w:val="TableofFigures"/>
        <w:tabs>
          <w:tab w:val="right" w:leader="dot" w:pos="9019"/>
        </w:tabs>
        <w:rPr>
          <w:ins w:id="1866"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1867" w:author="Kiên Lê Trung" w:date="2024-12-25T14:07:00Z" w16du:dateUtc="2024-12-25T07:07:00Z">
            <w:rPr>
              <w:ins w:id="1868"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1869" w:author="Kiên Lê Trung" w:date="2024-12-25T14:07:00Z" w16du:dateUtc="2024-12-25T07:07:00Z">
        <w:r w:rsidRPr="00AD36A4">
          <w:rPr>
            <w:rStyle w:val="Hyperlink"/>
            <w:rFonts w:ascii="Times New Roman" w:hAnsi="Times New Roman" w:cs="Times New Roman"/>
            <w:noProof/>
            <w:sz w:val="24"/>
            <w:szCs w:val="24"/>
            <w:rPrChange w:id="1870"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1871"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1872" w:author="Kiên Lê Trung" w:date="2024-12-25T14:07:00Z" w16du:dateUtc="2024-12-25T07:07:00Z">
              <w:rPr>
                <w:noProof/>
              </w:rPr>
            </w:rPrChange>
          </w:rPr>
          <w:instrText>HYPERLINK \l "_Toc186028043"</w:instrText>
        </w:r>
        <w:r w:rsidRPr="00AD36A4">
          <w:rPr>
            <w:rStyle w:val="Hyperlink"/>
            <w:rFonts w:ascii="Times New Roman" w:hAnsi="Times New Roman" w:cs="Times New Roman"/>
            <w:noProof/>
            <w:sz w:val="24"/>
            <w:szCs w:val="24"/>
            <w:rPrChange w:id="1873"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1874"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1875"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1876" w:author="Kiên Lê Trung" w:date="2024-12-25T14:07:00Z" w16du:dateUtc="2024-12-25T07:07:00Z">
              <w:rPr>
                <w:rStyle w:val="Hyperlink"/>
                <w:noProof/>
              </w:rPr>
            </w:rPrChange>
          </w:rPr>
          <w:t>Hình 2.5</w:t>
        </w:r>
        <w:r w:rsidRPr="00AD36A4">
          <w:rPr>
            <w:rStyle w:val="Hyperlink"/>
            <w:rFonts w:ascii="Times New Roman" w:hAnsi="Times New Roman" w:cs="Times New Roman"/>
            <w:noProof/>
            <w:sz w:val="24"/>
            <w:szCs w:val="24"/>
            <w:lang w:val="en-US"/>
            <w:rPrChange w:id="1877" w:author="Kiên Lê Trung" w:date="2024-12-25T14:07:00Z" w16du:dateUtc="2024-12-25T07:07:00Z">
              <w:rPr>
                <w:rStyle w:val="Hyperlink"/>
                <w:noProof/>
                <w:lang w:val="en-US"/>
              </w:rPr>
            </w:rPrChange>
          </w:rPr>
          <w:t xml:space="preserve"> Biểu đồ Usecase Thanh toán đơn hàng</w:t>
        </w:r>
        <w:r w:rsidRPr="00AD36A4">
          <w:rPr>
            <w:rFonts w:ascii="Times New Roman" w:hAnsi="Times New Roman" w:cs="Times New Roman"/>
            <w:noProof/>
            <w:webHidden/>
            <w:sz w:val="24"/>
            <w:szCs w:val="24"/>
            <w:rPrChange w:id="1878"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1879"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1880" w:author="Kiên Lê Trung" w:date="2024-12-25T14:07:00Z" w16du:dateUtc="2024-12-25T07:07:00Z">
              <w:rPr>
                <w:noProof/>
                <w:webHidden/>
              </w:rPr>
            </w:rPrChange>
          </w:rPr>
          <w:instrText xml:space="preserve"> PAGEREF _Toc186028043 \h </w:instrText>
        </w:r>
        <w:r w:rsidRPr="00AD36A4">
          <w:rPr>
            <w:rFonts w:ascii="Times New Roman" w:hAnsi="Times New Roman" w:cs="Times New Roman"/>
            <w:noProof/>
            <w:webHidden/>
            <w:sz w:val="24"/>
            <w:szCs w:val="24"/>
            <w:rPrChange w:id="1881"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1882" w:author="Kiên Lê Trung" w:date="2024-12-25T14:07:00Z" w16du:dateUtc="2024-12-25T07:07:00Z">
            <w:rPr>
              <w:noProof/>
              <w:webHidden/>
            </w:rPr>
          </w:rPrChange>
        </w:rPr>
        <w:fldChar w:fldCharType="separate"/>
      </w:r>
      <w:ins w:id="1883" w:author="Kiên Lê Trung" w:date="2024-12-25T14:07:00Z" w16du:dateUtc="2024-12-25T07:07:00Z">
        <w:r w:rsidRPr="00AD36A4">
          <w:rPr>
            <w:rFonts w:ascii="Times New Roman" w:hAnsi="Times New Roman" w:cs="Times New Roman"/>
            <w:noProof/>
            <w:webHidden/>
            <w:sz w:val="24"/>
            <w:szCs w:val="24"/>
            <w:rPrChange w:id="1884" w:author="Kiên Lê Trung" w:date="2024-12-25T14:07:00Z" w16du:dateUtc="2024-12-25T07:07:00Z">
              <w:rPr>
                <w:noProof/>
                <w:webHidden/>
              </w:rPr>
            </w:rPrChange>
          </w:rPr>
          <w:t>11</w:t>
        </w:r>
        <w:r w:rsidRPr="00AD36A4">
          <w:rPr>
            <w:rFonts w:ascii="Times New Roman" w:hAnsi="Times New Roman" w:cs="Times New Roman"/>
            <w:noProof/>
            <w:webHidden/>
            <w:sz w:val="24"/>
            <w:szCs w:val="24"/>
            <w:rPrChange w:id="1885"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1886" w:author="Kiên Lê Trung" w:date="2024-12-25T14:07:00Z" w16du:dateUtc="2024-12-25T07:07:00Z">
              <w:rPr>
                <w:rStyle w:val="Hyperlink"/>
                <w:noProof/>
              </w:rPr>
            </w:rPrChange>
          </w:rPr>
          <w:fldChar w:fldCharType="end"/>
        </w:r>
      </w:ins>
    </w:p>
    <w:p w14:paraId="56B4D246" w14:textId="719A9CD0" w:rsidR="00AD36A4" w:rsidRPr="00AD36A4" w:rsidRDefault="00AD36A4">
      <w:pPr>
        <w:pStyle w:val="TableofFigures"/>
        <w:tabs>
          <w:tab w:val="right" w:leader="dot" w:pos="9019"/>
        </w:tabs>
        <w:rPr>
          <w:ins w:id="1887"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1888" w:author="Kiên Lê Trung" w:date="2024-12-25T14:07:00Z" w16du:dateUtc="2024-12-25T07:07:00Z">
            <w:rPr>
              <w:ins w:id="1889"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1890" w:author="Kiên Lê Trung" w:date="2024-12-25T14:07:00Z" w16du:dateUtc="2024-12-25T07:07:00Z">
        <w:r w:rsidRPr="00AD36A4">
          <w:rPr>
            <w:rStyle w:val="Hyperlink"/>
            <w:rFonts w:ascii="Times New Roman" w:hAnsi="Times New Roman" w:cs="Times New Roman"/>
            <w:noProof/>
            <w:sz w:val="24"/>
            <w:szCs w:val="24"/>
            <w:rPrChange w:id="1891"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1892"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1893" w:author="Kiên Lê Trung" w:date="2024-12-25T14:07:00Z" w16du:dateUtc="2024-12-25T07:07:00Z">
              <w:rPr>
                <w:noProof/>
              </w:rPr>
            </w:rPrChange>
          </w:rPr>
          <w:instrText>HYPERLINK \l "_Toc186028044"</w:instrText>
        </w:r>
        <w:r w:rsidRPr="00AD36A4">
          <w:rPr>
            <w:rStyle w:val="Hyperlink"/>
            <w:rFonts w:ascii="Times New Roman" w:hAnsi="Times New Roman" w:cs="Times New Roman"/>
            <w:noProof/>
            <w:sz w:val="24"/>
            <w:szCs w:val="24"/>
            <w:rPrChange w:id="1894"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1895"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1896"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1897" w:author="Kiên Lê Trung" w:date="2024-12-25T14:07:00Z" w16du:dateUtc="2024-12-25T07:07:00Z">
              <w:rPr>
                <w:rStyle w:val="Hyperlink"/>
                <w:noProof/>
              </w:rPr>
            </w:rPrChange>
          </w:rPr>
          <w:t>Hình 2.6</w:t>
        </w:r>
        <w:r w:rsidRPr="00AD36A4">
          <w:rPr>
            <w:rStyle w:val="Hyperlink"/>
            <w:rFonts w:ascii="Times New Roman" w:hAnsi="Times New Roman" w:cs="Times New Roman"/>
            <w:noProof/>
            <w:sz w:val="24"/>
            <w:szCs w:val="24"/>
            <w:lang w:val="en-US"/>
            <w:rPrChange w:id="1898" w:author="Kiên Lê Trung" w:date="2024-12-25T14:07:00Z" w16du:dateUtc="2024-12-25T07:07:00Z">
              <w:rPr>
                <w:rStyle w:val="Hyperlink"/>
                <w:noProof/>
                <w:lang w:val="en-US"/>
              </w:rPr>
            </w:rPrChange>
          </w:rPr>
          <w:t xml:space="preserve"> Biểu đồ Usecase Đánh giá và bình luận</w:t>
        </w:r>
        <w:r w:rsidRPr="00AD36A4">
          <w:rPr>
            <w:rFonts w:ascii="Times New Roman" w:hAnsi="Times New Roman" w:cs="Times New Roman"/>
            <w:noProof/>
            <w:webHidden/>
            <w:sz w:val="24"/>
            <w:szCs w:val="24"/>
            <w:rPrChange w:id="1899"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1900"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1901" w:author="Kiên Lê Trung" w:date="2024-12-25T14:07:00Z" w16du:dateUtc="2024-12-25T07:07:00Z">
              <w:rPr>
                <w:noProof/>
                <w:webHidden/>
              </w:rPr>
            </w:rPrChange>
          </w:rPr>
          <w:instrText xml:space="preserve"> PAGEREF _Toc186028044 \h </w:instrText>
        </w:r>
        <w:r w:rsidRPr="00AD36A4">
          <w:rPr>
            <w:rFonts w:ascii="Times New Roman" w:hAnsi="Times New Roman" w:cs="Times New Roman"/>
            <w:noProof/>
            <w:webHidden/>
            <w:sz w:val="24"/>
            <w:szCs w:val="24"/>
            <w:rPrChange w:id="1902"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1903" w:author="Kiên Lê Trung" w:date="2024-12-25T14:07:00Z" w16du:dateUtc="2024-12-25T07:07:00Z">
            <w:rPr>
              <w:noProof/>
              <w:webHidden/>
            </w:rPr>
          </w:rPrChange>
        </w:rPr>
        <w:fldChar w:fldCharType="separate"/>
      </w:r>
      <w:ins w:id="1904" w:author="Kiên Lê Trung" w:date="2024-12-25T14:07:00Z" w16du:dateUtc="2024-12-25T07:07:00Z">
        <w:r w:rsidRPr="00AD36A4">
          <w:rPr>
            <w:rFonts w:ascii="Times New Roman" w:hAnsi="Times New Roman" w:cs="Times New Roman"/>
            <w:noProof/>
            <w:webHidden/>
            <w:sz w:val="24"/>
            <w:szCs w:val="24"/>
            <w:rPrChange w:id="1905" w:author="Kiên Lê Trung" w:date="2024-12-25T14:07:00Z" w16du:dateUtc="2024-12-25T07:07:00Z">
              <w:rPr>
                <w:noProof/>
                <w:webHidden/>
              </w:rPr>
            </w:rPrChange>
          </w:rPr>
          <w:t>11</w:t>
        </w:r>
        <w:r w:rsidRPr="00AD36A4">
          <w:rPr>
            <w:rFonts w:ascii="Times New Roman" w:hAnsi="Times New Roman" w:cs="Times New Roman"/>
            <w:noProof/>
            <w:webHidden/>
            <w:sz w:val="24"/>
            <w:szCs w:val="24"/>
            <w:rPrChange w:id="1906"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1907" w:author="Kiên Lê Trung" w:date="2024-12-25T14:07:00Z" w16du:dateUtc="2024-12-25T07:07:00Z">
              <w:rPr>
                <w:rStyle w:val="Hyperlink"/>
                <w:noProof/>
              </w:rPr>
            </w:rPrChange>
          </w:rPr>
          <w:fldChar w:fldCharType="end"/>
        </w:r>
      </w:ins>
    </w:p>
    <w:p w14:paraId="71F398A6" w14:textId="3B5446D8" w:rsidR="00AD36A4" w:rsidRPr="00AD36A4" w:rsidRDefault="00AD36A4">
      <w:pPr>
        <w:pStyle w:val="TableofFigures"/>
        <w:tabs>
          <w:tab w:val="right" w:leader="dot" w:pos="9019"/>
        </w:tabs>
        <w:rPr>
          <w:ins w:id="1908"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1909" w:author="Kiên Lê Trung" w:date="2024-12-25T14:07:00Z" w16du:dateUtc="2024-12-25T07:07:00Z">
            <w:rPr>
              <w:ins w:id="1910"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1911" w:author="Kiên Lê Trung" w:date="2024-12-25T14:07:00Z" w16du:dateUtc="2024-12-25T07:07:00Z">
        <w:r w:rsidRPr="00AD36A4">
          <w:rPr>
            <w:rStyle w:val="Hyperlink"/>
            <w:rFonts w:ascii="Times New Roman" w:hAnsi="Times New Roman" w:cs="Times New Roman"/>
            <w:noProof/>
            <w:sz w:val="24"/>
            <w:szCs w:val="24"/>
            <w:rPrChange w:id="1912"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1913"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1914" w:author="Kiên Lê Trung" w:date="2024-12-25T14:07:00Z" w16du:dateUtc="2024-12-25T07:07:00Z">
              <w:rPr>
                <w:noProof/>
              </w:rPr>
            </w:rPrChange>
          </w:rPr>
          <w:instrText>HYPERLINK \l "_Toc186028045"</w:instrText>
        </w:r>
        <w:r w:rsidRPr="00AD36A4">
          <w:rPr>
            <w:rStyle w:val="Hyperlink"/>
            <w:rFonts w:ascii="Times New Roman" w:hAnsi="Times New Roman" w:cs="Times New Roman"/>
            <w:noProof/>
            <w:sz w:val="24"/>
            <w:szCs w:val="24"/>
            <w:rPrChange w:id="1915"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1916"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1917"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1918" w:author="Kiên Lê Trung" w:date="2024-12-25T14:07:00Z" w16du:dateUtc="2024-12-25T07:07:00Z">
              <w:rPr>
                <w:rStyle w:val="Hyperlink"/>
                <w:noProof/>
              </w:rPr>
            </w:rPrChange>
          </w:rPr>
          <w:t>Hình 2.7</w:t>
        </w:r>
        <w:r w:rsidRPr="00AD36A4">
          <w:rPr>
            <w:rStyle w:val="Hyperlink"/>
            <w:rFonts w:ascii="Times New Roman" w:hAnsi="Times New Roman" w:cs="Times New Roman"/>
            <w:noProof/>
            <w:sz w:val="24"/>
            <w:szCs w:val="24"/>
            <w:lang w:val="en-US"/>
            <w:rPrChange w:id="1919" w:author="Kiên Lê Trung" w:date="2024-12-25T14:07:00Z" w16du:dateUtc="2024-12-25T07:07:00Z">
              <w:rPr>
                <w:rStyle w:val="Hyperlink"/>
                <w:noProof/>
                <w:lang w:val="en-US"/>
              </w:rPr>
            </w:rPrChange>
          </w:rPr>
          <w:t xml:space="preserve"> Biểu đồ Usecase Quản lý sản phẩm</w:t>
        </w:r>
        <w:r w:rsidRPr="00AD36A4">
          <w:rPr>
            <w:rFonts w:ascii="Times New Roman" w:hAnsi="Times New Roman" w:cs="Times New Roman"/>
            <w:noProof/>
            <w:webHidden/>
            <w:sz w:val="24"/>
            <w:szCs w:val="24"/>
            <w:rPrChange w:id="1920"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1921"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1922" w:author="Kiên Lê Trung" w:date="2024-12-25T14:07:00Z" w16du:dateUtc="2024-12-25T07:07:00Z">
              <w:rPr>
                <w:noProof/>
                <w:webHidden/>
              </w:rPr>
            </w:rPrChange>
          </w:rPr>
          <w:instrText xml:space="preserve"> PAGEREF _Toc186028045 \h </w:instrText>
        </w:r>
        <w:r w:rsidRPr="00AD36A4">
          <w:rPr>
            <w:rFonts w:ascii="Times New Roman" w:hAnsi="Times New Roman" w:cs="Times New Roman"/>
            <w:noProof/>
            <w:webHidden/>
            <w:sz w:val="24"/>
            <w:szCs w:val="24"/>
            <w:rPrChange w:id="1923"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1924" w:author="Kiên Lê Trung" w:date="2024-12-25T14:07:00Z" w16du:dateUtc="2024-12-25T07:07:00Z">
            <w:rPr>
              <w:noProof/>
              <w:webHidden/>
            </w:rPr>
          </w:rPrChange>
        </w:rPr>
        <w:fldChar w:fldCharType="separate"/>
      </w:r>
      <w:ins w:id="1925" w:author="Kiên Lê Trung" w:date="2024-12-25T14:07:00Z" w16du:dateUtc="2024-12-25T07:07:00Z">
        <w:r w:rsidRPr="00AD36A4">
          <w:rPr>
            <w:rFonts w:ascii="Times New Roman" w:hAnsi="Times New Roman" w:cs="Times New Roman"/>
            <w:noProof/>
            <w:webHidden/>
            <w:sz w:val="24"/>
            <w:szCs w:val="24"/>
            <w:rPrChange w:id="1926" w:author="Kiên Lê Trung" w:date="2024-12-25T14:07:00Z" w16du:dateUtc="2024-12-25T07:07:00Z">
              <w:rPr>
                <w:noProof/>
                <w:webHidden/>
              </w:rPr>
            </w:rPrChange>
          </w:rPr>
          <w:t>12</w:t>
        </w:r>
        <w:r w:rsidRPr="00AD36A4">
          <w:rPr>
            <w:rFonts w:ascii="Times New Roman" w:hAnsi="Times New Roman" w:cs="Times New Roman"/>
            <w:noProof/>
            <w:webHidden/>
            <w:sz w:val="24"/>
            <w:szCs w:val="24"/>
            <w:rPrChange w:id="1927"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1928" w:author="Kiên Lê Trung" w:date="2024-12-25T14:07:00Z" w16du:dateUtc="2024-12-25T07:07:00Z">
              <w:rPr>
                <w:rStyle w:val="Hyperlink"/>
                <w:noProof/>
              </w:rPr>
            </w:rPrChange>
          </w:rPr>
          <w:fldChar w:fldCharType="end"/>
        </w:r>
      </w:ins>
    </w:p>
    <w:p w14:paraId="2934149D" w14:textId="756F683F" w:rsidR="00AD36A4" w:rsidRPr="00AD36A4" w:rsidRDefault="00AD36A4">
      <w:pPr>
        <w:pStyle w:val="TableofFigures"/>
        <w:tabs>
          <w:tab w:val="right" w:leader="dot" w:pos="9019"/>
        </w:tabs>
        <w:rPr>
          <w:ins w:id="1929"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1930" w:author="Kiên Lê Trung" w:date="2024-12-25T14:07:00Z" w16du:dateUtc="2024-12-25T07:07:00Z">
            <w:rPr>
              <w:ins w:id="1931"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1932" w:author="Kiên Lê Trung" w:date="2024-12-25T14:07:00Z" w16du:dateUtc="2024-12-25T07:07:00Z">
        <w:r w:rsidRPr="00AD36A4">
          <w:rPr>
            <w:rStyle w:val="Hyperlink"/>
            <w:rFonts w:ascii="Times New Roman" w:hAnsi="Times New Roman" w:cs="Times New Roman"/>
            <w:noProof/>
            <w:sz w:val="24"/>
            <w:szCs w:val="24"/>
            <w:rPrChange w:id="1933"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1934"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1935" w:author="Kiên Lê Trung" w:date="2024-12-25T14:07:00Z" w16du:dateUtc="2024-12-25T07:07:00Z">
              <w:rPr>
                <w:noProof/>
              </w:rPr>
            </w:rPrChange>
          </w:rPr>
          <w:instrText>HYPERLINK \l "_Toc186028046"</w:instrText>
        </w:r>
        <w:r w:rsidRPr="00AD36A4">
          <w:rPr>
            <w:rStyle w:val="Hyperlink"/>
            <w:rFonts w:ascii="Times New Roman" w:hAnsi="Times New Roman" w:cs="Times New Roman"/>
            <w:noProof/>
            <w:sz w:val="24"/>
            <w:szCs w:val="24"/>
            <w:rPrChange w:id="1936"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1937"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1938"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1939" w:author="Kiên Lê Trung" w:date="2024-12-25T14:07:00Z" w16du:dateUtc="2024-12-25T07:07:00Z">
              <w:rPr>
                <w:rStyle w:val="Hyperlink"/>
                <w:noProof/>
              </w:rPr>
            </w:rPrChange>
          </w:rPr>
          <w:t>Hình 2.8</w:t>
        </w:r>
        <w:r w:rsidRPr="00AD36A4">
          <w:rPr>
            <w:rStyle w:val="Hyperlink"/>
            <w:rFonts w:ascii="Times New Roman" w:hAnsi="Times New Roman" w:cs="Times New Roman"/>
            <w:noProof/>
            <w:sz w:val="24"/>
            <w:szCs w:val="24"/>
            <w:lang w:val="en-US"/>
            <w:rPrChange w:id="1940" w:author="Kiên Lê Trung" w:date="2024-12-25T14:07:00Z" w16du:dateUtc="2024-12-25T07:07:00Z">
              <w:rPr>
                <w:rStyle w:val="Hyperlink"/>
                <w:noProof/>
                <w:lang w:val="en-US"/>
              </w:rPr>
            </w:rPrChange>
          </w:rPr>
          <w:t xml:space="preserve"> Biểu đồ Usecase Quản lý kho hàng, tồn kho sản phẩm, khách hàng</w:t>
        </w:r>
        <w:r w:rsidRPr="00AD36A4">
          <w:rPr>
            <w:rFonts w:ascii="Times New Roman" w:hAnsi="Times New Roman" w:cs="Times New Roman"/>
            <w:noProof/>
            <w:webHidden/>
            <w:sz w:val="24"/>
            <w:szCs w:val="24"/>
            <w:rPrChange w:id="1941"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1942"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1943" w:author="Kiên Lê Trung" w:date="2024-12-25T14:07:00Z" w16du:dateUtc="2024-12-25T07:07:00Z">
              <w:rPr>
                <w:noProof/>
                <w:webHidden/>
              </w:rPr>
            </w:rPrChange>
          </w:rPr>
          <w:instrText xml:space="preserve"> PAGEREF _Toc186028046 \h </w:instrText>
        </w:r>
        <w:r w:rsidRPr="00AD36A4">
          <w:rPr>
            <w:rFonts w:ascii="Times New Roman" w:hAnsi="Times New Roman" w:cs="Times New Roman"/>
            <w:noProof/>
            <w:webHidden/>
            <w:sz w:val="24"/>
            <w:szCs w:val="24"/>
            <w:rPrChange w:id="1944"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1945" w:author="Kiên Lê Trung" w:date="2024-12-25T14:07:00Z" w16du:dateUtc="2024-12-25T07:07:00Z">
            <w:rPr>
              <w:noProof/>
              <w:webHidden/>
            </w:rPr>
          </w:rPrChange>
        </w:rPr>
        <w:fldChar w:fldCharType="separate"/>
      </w:r>
      <w:ins w:id="1946" w:author="Kiên Lê Trung" w:date="2024-12-25T14:07:00Z" w16du:dateUtc="2024-12-25T07:07:00Z">
        <w:r w:rsidRPr="00AD36A4">
          <w:rPr>
            <w:rFonts w:ascii="Times New Roman" w:hAnsi="Times New Roman" w:cs="Times New Roman"/>
            <w:noProof/>
            <w:webHidden/>
            <w:sz w:val="24"/>
            <w:szCs w:val="24"/>
            <w:rPrChange w:id="1947" w:author="Kiên Lê Trung" w:date="2024-12-25T14:07:00Z" w16du:dateUtc="2024-12-25T07:07:00Z">
              <w:rPr>
                <w:noProof/>
                <w:webHidden/>
              </w:rPr>
            </w:rPrChange>
          </w:rPr>
          <w:t>12</w:t>
        </w:r>
        <w:r w:rsidRPr="00AD36A4">
          <w:rPr>
            <w:rFonts w:ascii="Times New Roman" w:hAnsi="Times New Roman" w:cs="Times New Roman"/>
            <w:noProof/>
            <w:webHidden/>
            <w:sz w:val="24"/>
            <w:szCs w:val="24"/>
            <w:rPrChange w:id="1948"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1949" w:author="Kiên Lê Trung" w:date="2024-12-25T14:07:00Z" w16du:dateUtc="2024-12-25T07:07:00Z">
              <w:rPr>
                <w:rStyle w:val="Hyperlink"/>
                <w:noProof/>
              </w:rPr>
            </w:rPrChange>
          </w:rPr>
          <w:fldChar w:fldCharType="end"/>
        </w:r>
      </w:ins>
    </w:p>
    <w:p w14:paraId="4E078BB3" w14:textId="7E5BFB54" w:rsidR="00AD36A4" w:rsidRPr="00AD36A4" w:rsidRDefault="00AD36A4">
      <w:pPr>
        <w:pStyle w:val="TableofFigures"/>
        <w:tabs>
          <w:tab w:val="right" w:leader="dot" w:pos="9019"/>
        </w:tabs>
        <w:rPr>
          <w:ins w:id="1950"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1951" w:author="Kiên Lê Trung" w:date="2024-12-25T14:07:00Z" w16du:dateUtc="2024-12-25T07:07:00Z">
            <w:rPr>
              <w:ins w:id="1952"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1953" w:author="Kiên Lê Trung" w:date="2024-12-25T14:07:00Z" w16du:dateUtc="2024-12-25T07:07:00Z">
        <w:r w:rsidRPr="00AD36A4">
          <w:rPr>
            <w:rStyle w:val="Hyperlink"/>
            <w:rFonts w:ascii="Times New Roman" w:hAnsi="Times New Roman" w:cs="Times New Roman"/>
            <w:noProof/>
            <w:sz w:val="24"/>
            <w:szCs w:val="24"/>
            <w:rPrChange w:id="1954"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1955"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1956" w:author="Kiên Lê Trung" w:date="2024-12-25T14:07:00Z" w16du:dateUtc="2024-12-25T07:07:00Z">
              <w:rPr>
                <w:noProof/>
              </w:rPr>
            </w:rPrChange>
          </w:rPr>
          <w:instrText>HYPERLINK \l "_Toc186028047"</w:instrText>
        </w:r>
        <w:r w:rsidRPr="00AD36A4">
          <w:rPr>
            <w:rStyle w:val="Hyperlink"/>
            <w:rFonts w:ascii="Times New Roman" w:hAnsi="Times New Roman" w:cs="Times New Roman"/>
            <w:noProof/>
            <w:sz w:val="24"/>
            <w:szCs w:val="24"/>
            <w:rPrChange w:id="1957"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1958"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1959"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1960" w:author="Kiên Lê Trung" w:date="2024-12-25T14:07:00Z" w16du:dateUtc="2024-12-25T07:07:00Z">
              <w:rPr>
                <w:rStyle w:val="Hyperlink"/>
                <w:noProof/>
              </w:rPr>
            </w:rPrChange>
          </w:rPr>
          <w:t>Hình 2.9</w:t>
        </w:r>
        <w:r w:rsidRPr="00AD36A4">
          <w:rPr>
            <w:rStyle w:val="Hyperlink"/>
            <w:rFonts w:ascii="Times New Roman" w:hAnsi="Times New Roman" w:cs="Times New Roman"/>
            <w:noProof/>
            <w:sz w:val="24"/>
            <w:szCs w:val="24"/>
            <w:lang w:val="en-US"/>
            <w:rPrChange w:id="1961" w:author="Kiên Lê Trung" w:date="2024-12-25T14:07:00Z" w16du:dateUtc="2024-12-25T07:07:00Z">
              <w:rPr>
                <w:rStyle w:val="Hyperlink"/>
                <w:noProof/>
                <w:lang w:val="en-US"/>
              </w:rPr>
            </w:rPrChange>
          </w:rPr>
          <w:t xml:space="preserve"> Biểu đồ Usecase Quản lý đơn hàng, giao hàng</w:t>
        </w:r>
        <w:r w:rsidRPr="00AD36A4">
          <w:rPr>
            <w:rFonts w:ascii="Times New Roman" w:hAnsi="Times New Roman" w:cs="Times New Roman"/>
            <w:noProof/>
            <w:webHidden/>
            <w:sz w:val="24"/>
            <w:szCs w:val="24"/>
            <w:rPrChange w:id="1962"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1963"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1964" w:author="Kiên Lê Trung" w:date="2024-12-25T14:07:00Z" w16du:dateUtc="2024-12-25T07:07:00Z">
              <w:rPr>
                <w:noProof/>
                <w:webHidden/>
              </w:rPr>
            </w:rPrChange>
          </w:rPr>
          <w:instrText xml:space="preserve"> PAGEREF _Toc186028047 \h </w:instrText>
        </w:r>
        <w:r w:rsidRPr="00AD36A4">
          <w:rPr>
            <w:rFonts w:ascii="Times New Roman" w:hAnsi="Times New Roman" w:cs="Times New Roman"/>
            <w:noProof/>
            <w:webHidden/>
            <w:sz w:val="24"/>
            <w:szCs w:val="24"/>
            <w:rPrChange w:id="1965"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1966" w:author="Kiên Lê Trung" w:date="2024-12-25T14:07:00Z" w16du:dateUtc="2024-12-25T07:07:00Z">
            <w:rPr>
              <w:noProof/>
              <w:webHidden/>
            </w:rPr>
          </w:rPrChange>
        </w:rPr>
        <w:fldChar w:fldCharType="separate"/>
      </w:r>
      <w:ins w:id="1967" w:author="Kiên Lê Trung" w:date="2024-12-25T14:07:00Z" w16du:dateUtc="2024-12-25T07:07:00Z">
        <w:r w:rsidRPr="00AD36A4">
          <w:rPr>
            <w:rFonts w:ascii="Times New Roman" w:hAnsi="Times New Roman" w:cs="Times New Roman"/>
            <w:noProof/>
            <w:webHidden/>
            <w:sz w:val="24"/>
            <w:szCs w:val="24"/>
            <w:rPrChange w:id="1968" w:author="Kiên Lê Trung" w:date="2024-12-25T14:07:00Z" w16du:dateUtc="2024-12-25T07:07:00Z">
              <w:rPr>
                <w:noProof/>
                <w:webHidden/>
              </w:rPr>
            </w:rPrChange>
          </w:rPr>
          <w:t>13</w:t>
        </w:r>
        <w:r w:rsidRPr="00AD36A4">
          <w:rPr>
            <w:rFonts w:ascii="Times New Roman" w:hAnsi="Times New Roman" w:cs="Times New Roman"/>
            <w:noProof/>
            <w:webHidden/>
            <w:sz w:val="24"/>
            <w:szCs w:val="24"/>
            <w:rPrChange w:id="1969"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1970" w:author="Kiên Lê Trung" w:date="2024-12-25T14:07:00Z" w16du:dateUtc="2024-12-25T07:07:00Z">
              <w:rPr>
                <w:rStyle w:val="Hyperlink"/>
                <w:noProof/>
              </w:rPr>
            </w:rPrChange>
          </w:rPr>
          <w:fldChar w:fldCharType="end"/>
        </w:r>
      </w:ins>
    </w:p>
    <w:p w14:paraId="12872281" w14:textId="0BD66891" w:rsidR="00AD36A4" w:rsidRPr="00AD36A4" w:rsidRDefault="00AD36A4">
      <w:pPr>
        <w:pStyle w:val="TableofFigures"/>
        <w:tabs>
          <w:tab w:val="right" w:leader="dot" w:pos="9019"/>
        </w:tabs>
        <w:rPr>
          <w:ins w:id="1971"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1972" w:author="Kiên Lê Trung" w:date="2024-12-25T14:07:00Z" w16du:dateUtc="2024-12-25T07:07:00Z">
            <w:rPr>
              <w:ins w:id="1973"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1974" w:author="Kiên Lê Trung" w:date="2024-12-25T14:07:00Z" w16du:dateUtc="2024-12-25T07:07:00Z">
        <w:r w:rsidRPr="00AD36A4">
          <w:rPr>
            <w:rStyle w:val="Hyperlink"/>
            <w:rFonts w:ascii="Times New Roman" w:hAnsi="Times New Roman" w:cs="Times New Roman"/>
            <w:noProof/>
            <w:sz w:val="24"/>
            <w:szCs w:val="24"/>
            <w:rPrChange w:id="1975"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1976"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1977" w:author="Kiên Lê Trung" w:date="2024-12-25T14:07:00Z" w16du:dateUtc="2024-12-25T07:07:00Z">
              <w:rPr>
                <w:noProof/>
              </w:rPr>
            </w:rPrChange>
          </w:rPr>
          <w:instrText>HYPERLINK \l "_Toc186028048"</w:instrText>
        </w:r>
        <w:r w:rsidRPr="00AD36A4">
          <w:rPr>
            <w:rStyle w:val="Hyperlink"/>
            <w:rFonts w:ascii="Times New Roman" w:hAnsi="Times New Roman" w:cs="Times New Roman"/>
            <w:noProof/>
            <w:sz w:val="24"/>
            <w:szCs w:val="24"/>
            <w:rPrChange w:id="1978"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1979"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1980"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1981" w:author="Kiên Lê Trung" w:date="2024-12-25T14:07:00Z" w16du:dateUtc="2024-12-25T07:07:00Z">
              <w:rPr>
                <w:rStyle w:val="Hyperlink"/>
                <w:noProof/>
              </w:rPr>
            </w:rPrChange>
          </w:rPr>
          <w:t>Hình 2.10</w:t>
        </w:r>
        <w:r w:rsidRPr="00AD36A4">
          <w:rPr>
            <w:rStyle w:val="Hyperlink"/>
            <w:rFonts w:ascii="Times New Roman" w:hAnsi="Times New Roman" w:cs="Times New Roman"/>
            <w:noProof/>
            <w:sz w:val="24"/>
            <w:szCs w:val="24"/>
            <w:lang w:val="en-US"/>
            <w:rPrChange w:id="1982" w:author="Kiên Lê Trung" w:date="2024-12-25T14:07:00Z" w16du:dateUtc="2024-12-25T07:07:00Z">
              <w:rPr>
                <w:rStyle w:val="Hyperlink"/>
                <w:noProof/>
                <w:lang w:val="en-US"/>
              </w:rPr>
            </w:rPrChange>
          </w:rPr>
          <w:t xml:space="preserve"> Biểu đồ Quản lý Báo cáo thống kê của người bán</w:t>
        </w:r>
        <w:r w:rsidRPr="00AD36A4">
          <w:rPr>
            <w:rFonts w:ascii="Times New Roman" w:hAnsi="Times New Roman" w:cs="Times New Roman"/>
            <w:noProof/>
            <w:webHidden/>
            <w:sz w:val="24"/>
            <w:szCs w:val="24"/>
            <w:rPrChange w:id="1983"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1984"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1985" w:author="Kiên Lê Trung" w:date="2024-12-25T14:07:00Z" w16du:dateUtc="2024-12-25T07:07:00Z">
              <w:rPr>
                <w:noProof/>
                <w:webHidden/>
              </w:rPr>
            </w:rPrChange>
          </w:rPr>
          <w:instrText xml:space="preserve"> PAGEREF _Toc186028048 \h </w:instrText>
        </w:r>
        <w:r w:rsidRPr="00AD36A4">
          <w:rPr>
            <w:rFonts w:ascii="Times New Roman" w:hAnsi="Times New Roman" w:cs="Times New Roman"/>
            <w:noProof/>
            <w:webHidden/>
            <w:sz w:val="24"/>
            <w:szCs w:val="24"/>
            <w:rPrChange w:id="1986"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1987" w:author="Kiên Lê Trung" w:date="2024-12-25T14:07:00Z" w16du:dateUtc="2024-12-25T07:07:00Z">
            <w:rPr>
              <w:noProof/>
              <w:webHidden/>
            </w:rPr>
          </w:rPrChange>
        </w:rPr>
        <w:fldChar w:fldCharType="separate"/>
      </w:r>
      <w:ins w:id="1988" w:author="Kiên Lê Trung" w:date="2024-12-25T14:07:00Z" w16du:dateUtc="2024-12-25T07:07:00Z">
        <w:r w:rsidRPr="00AD36A4">
          <w:rPr>
            <w:rFonts w:ascii="Times New Roman" w:hAnsi="Times New Roman" w:cs="Times New Roman"/>
            <w:noProof/>
            <w:webHidden/>
            <w:sz w:val="24"/>
            <w:szCs w:val="24"/>
            <w:rPrChange w:id="1989" w:author="Kiên Lê Trung" w:date="2024-12-25T14:07:00Z" w16du:dateUtc="2024-12-25T07:07:00Z">
              <w:rPr>
                <w:noProof/>
                <w:webHidden/>
              </w:rPr>
            </w:rPrChange>
          </w:rPr>
          <w:t>13</w:t>
        </w:r>
        <w:r w:rsidRPr="00AD36A4">
          <w:rPr>
            <w:rFonts w:ascii="Times New Roman" w:hAnsi="Times New Roman" w:cs="Times New Roman"/>
            <w:noProof/>
            <w:webHidden/>
            <w:sz w:val="24"/>
            <w:szCs w:val="24"/>
            <w:rPrChange w:id="1990"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1991" w:author="Kiên Lê Trung" w:date="2024-12-25T14:07:00Z" w16du:dateUtc="2024-12-25T07:07:00Z">
              <w:rPr>
                <w:rStyle w:val="Hyperlink"/>
                <w:noProof/>
              </w:rPr>
            </w:rPrChange>
          </w:rPr>
          <w:fldChar w:fldCharType="end"/>
        </w:r>
      </w:ins>
    </w:p>
    <w:p w14:paraId="6543657C" w14:textId="676FB731" w:rsidR="00AD36A4" w:rsidRPr="00AD36A4" w:rsidRDefault="00AD36A4">
      <w:pPr>
        <w:pStyle w:val="TableofFigures"/>
        <w:tabs>
          <w:tab w:val="right" w:leader="dot" w:pos="9019"/>
        </w:tabs>
        <w:rPr>
          <w:ins w:id="1992"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1993" w:author="Kiên Lê Trung" w:date="2024-12-25T14:07:00Z" w16du:dateUtc="2024-12-25T07:07:00Z">
            <w:rPr>
              <w:ins w:id="1994"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1995" w:author="Kiên Lê Trung" w:date="2024-12-25T14:07:00Z" w16du:dateUtc="2024-12-25T07:07:00Z">
        <w:r w:rsidRPr="00AD36A4">
          <w:rPr>
            <w:rStyle w:val="Hyperlink"/>
            <w:rFonts w:ascii="Times New Roman" w:hAnsi="Times New Roman" w:cs="Times New Roman"/>
            <w:noProof/>
            <w:sz w:val="24"/>
            <w:szCs w:val="24"/>
            <w:rPrChange w:id="1996"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1997"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1998" w:author="Kiên Lê Trung" w:date="2024-12-25T14:07:00Z" w16du:dateUtc="2024-12-25T07:07:00Z">
              <w:rPr>
                <w:noProof/>
              </w:rPr>
            </w:rPrChange>
          </w:rPr>
          <w:instrText>HYPERLINK \l "_Toc186028049"</w:instrText>
        </w:r>
        <w:r w:rsidRPr="00AD36A4">
          <w:rPr>
            <w:rStyle w:val="Hyperlink"/>
            <w:rFonts w:ascii="Times New Roman" w:hAnsi="Times New Roman" w:cs="Times New Roman"/>
            <w:noProof/>
            <w:sz w:val="24"/>
            <w:szCs w:val="24"/>
            <w:rPrChange w:id="1999"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000"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001"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002" w:author="Kiên Lê Trung" w:date="2024-12-25T14:07:00Z" w16du:dateUtc="2024-12-25T07:07:00Z">
              <w:rPr>
                <w:rStyle w:val="Hyperlink"/>
                <w:noProof/>
              </w:rPr>
            </w:rPrChange>
          </w:rPr>
          <w:t>Hình 2.11</w:t>
        </w:r>
        <w:r w:rsidRPr="00AD36A4">
          <w:rPr>
            <w:rStyle w:val="Hyperlink"/>
            <w:rFonts w:ascii="Times New Roman" w:hAnsi="Times New Roman" w:cs="Times New Roman"/>
            <w:noProof/>
            <w:sz w:val="24"/>
            <w:szCs w:val="24"/>
            <w:lang w:val="en-US"/>
            <w:rPrChange w:id="2003" w:author="Kiên Lê Trung" w:date="2024-12-25T14:07:00Z" w16du:dateUtc="2024-12-25T07:07:00Z">
              <w:rPr>
                <w:rStyle w:val="Hyperlink"/>
                <w:noProof/>
                <w:lang w:val="en-US"/>
              </w:rPr>
            </w:rPrChange>
          </w:rPr>
          <w:t xml:space="preserve"> Biểu đồ Usecase Quản lý khuyến mãi</w:t>
        </w:r>
        <w:r w:rsidRPr="00AD36A4">
          <w:rPr>
            <w:rFonts w:ascii="Times New Roman" w:hAnsi="Times New Roman" w:cs="Times New Roman"/>
            <w:noProof/>
            <w:webHidden/>
            <w:sz w:val="24"/>
            <w:szCs w:val="24"/>
            <w:rPrChange w:id="2004"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005"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006" w:author="Kiên Lê Trung" w:date="2024-12-25T14:07:00Z" w16du:dateUtc="2024-12-25T07:07:00Z">
              <w:rPr>
                <w:noProof/>
                <w:webHidden/>
              </w:rPr>
            </w:rPrChange>
          </w:rPr>
          <w:instrText xml:space="preserve"> PAGEREF _Toc186028049 \h </w:instrText>
        </w:r>
        <w:r w:rsidRPr="00AD36A4">
          <w:rPr>
            <w:rFonts w:ascii="Times New Roman" w:hAnsi="Times New Roman" w:cs="Times New Roman"/>
            <w:noProof/>
            <w:webHidden/>
            <w:sz w:val="24"/>
            <w:szCs w:val="24"/>
            <w:rPrChange w:id="2007"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008" w:author="Kiên Lê Trung" w:date="2024-12-25T14:07:00Z" w16du:dateUtc="2024-12-25T07:07:00Z">
            <w:rPr>
              <w:noProof/>
              <w:webHidden/>
            </w:rPr>
          </w:rPrChange>
        </w:rPr>
        <w:fldChar w:fldCharType="separate"/>
      </w:r>
      <w:ins w:id="2009" w:author="Kiên Lê Trung" w:date="2024-12-25T14:07:00Z" w16du:dateUtc="2024-12-25T07:07:00Z">
        <w:r w:rsidRPr="00AD36A4">
          <w:rPr>
            <w:rFonts w:ascii="Times New Roman" w:hAnsi="Times New Roman" w:cs="Times New Roman"/>
            <w:noProof/>
            <w:webHidden/>
            <w:sz w:val="24"/>
            <w:szCs w:val="24"/>
            <w:rPrChange w:id="2010" w:author="Kiên Lê Trung" w:date="2024-12-25T14:07:00Z" w16du:dateUtc="2024-12-25T07:07:00Z">
              <w:rPr>
                <w:noProof/>
                <w:webHidden/>
              </w:rPr>
            </w:rPrChange>
          </w:rPr>
          <w:t>14</w:t>
        </w:r>
        <w:r w:rsidRPr="00AD36A4">
          <w:rPr>
            <w:rFonts w:ascii="Times New Roman" w:hAnsi="Times New Roman" w:cs="Times New Roman"/>
            <w:noProof/>
            <w:webHidden/>
            <w:sz w:val="24"/>
            <w:szCs w:val="24"/>
            <w:rPrChange w:id="2011"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012" w:author="Kiên Lê Trung" w:date="2024-12-25T14:07:00Z" w16du:dateUtc="2024-12-25T07:07:00Z">
              <w:rPr>
                <w:rStyle w:val="Hyperlink"/>
                <w:noProof/>
              </w:rPr>
            </w:rPrChange>
          </w:rPr>
          <w:fldChar w:fldCharType="end"/>
        </w:r>
      </w:ins>
    </w:p>
    <w:p w14:paraId="65992FD8" w14:textId="3A20C609" w:rsidR="00AD36A4" w:rsidRPr="00AD36A4" w:rsidRDefault="00AD36A4">
      <w:pPr>
        <w:pStyle w:val="TableofFigures"/>
        <w:tabs>
          <w:tab w:val="right" w:leader="dot" w:pos="9019"/>
        </w:tabs>
        <w:rPr>
          <w:ins w:id="2013"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014" w:author="Kiên Lê Trung" w:date="2024-12-25T14:07:00Z" w16du:dateUtc="2024-12-25T07:07:00Z">
            <w:rPr>
              <w:ins w:id="2015"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016" w:author="Kiên Lê Trung" w:date="2024-12-25T14:07:00Z" w16du:dateUtc="2024-12-25T07:07:00Z">
        <w:r w:rsidRPr="00AD36A4">
          <w:rPr>
            <w:rStyle w:val="Hyperlink"/>
            <w:rFonts w:ascii="Times New Roman" w:hAnsi="Times New Roman" w:cs="Times New Roman"/>
            <w:noProof/>
            <w:sz w:val="24"/>
            <w:szCs w:val="24"/>
            <w:rPrChange w:id="2017"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018"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019" w:author="Kiên Lê Trung" w:date="2024-12-25T14:07:00Z" w16du:dateUtc="2024-12-25T07:07:00Z">
              <w:rPr>
                <w:noProof/>
              </w:rPr>
            </w:rPrChange>
          </w:rPr>
          <w:instrText>HYPERLINK \l "_Toc186028050"</w:instrText>
        </w:r>
        <w:r w:rsidRPr="00AD36A4">
          <w:rPr>
            <w:rStyle w:val="Hyperlink"/>
            <w:rFonts w:ascii="Times New Roman" w:hAnsi="Times New Roman" w:cs="Times New Roman"/>
            <w:noProof/>
            <w:sz w:val="24"/>
            <w:szCs w:val="24"/>
            <w:rPrChange w:id="2020"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021"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022"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023" w:author="Kiên Lê Trung" w:date="2024-12-25T14:07:00Z" w16du:dateUtc="2024-12-25T07:07:00Z">
              <w:rPr>
                <w:rStyle w:val="Hyperlink"/>
                <w:noProof/>
              </w:rPr>
            </w:rPrChange>
          </w:rPr>
          <w:t>Hình 2.12</w:t>
        </w:r>
        <w:r w:rsidRPr="00AD36A4">
          <w:rPr>
            <w:rStyle w:val="Hyperlink"/>
            <w:rFonts w:ascii="Times New Roman" w:hAnsi="Times New Roman" w:cs="Times New Roman"/>
            <w:noProof/>
            <w:sz w:val="24"/>
            <w:szCs w:val="24"/>
            <w:lang w:val="en-US"/>
            <w:rPrChange w:id="2024" w:author="Kiên Lê Trung" w:date="2024-12-25T14:07:00Z" w16du:dateUtc="2024-12-25T07:07:00Z">
              <w:rPr>
                <w:rStyle w:val="Hyperlink"/>
                <w:noProof/>
                <w:lang w:val="en-US"/>
              </w:rPr>
            </w:rPrChange>
          </w:rPr>
          <w:t xml:space="preserve"> Biểu đồ Usecase Quản lý nhà cung cấp</w:t>
        </w:r>
        <w:r w:rsidRPr="00AD36A4">
          <w:rPr>
            <w:rFonts w:ascii="Times New Roman" w:hAnsi="Times New Roman" w:cs="Times New Roman"/>
            <w:noProof/>
            <w:webHidden/>
            <w:sz w:val="24"/>
            <w:szCs w:val="24"/>
            <w:rPrChange w:id="2025"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026"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027" w:author="Kiên Lê Trung" w:date="2024-12-25T14:07:00Z" w16du:dateUtc="2024-12-25T07:07:00Z">
              <w:rPr>
                <w:noProof/>
                <w:webHidden/>
              </w:rPr>
            </w:rPrChange>
          </w:rPr>
          <w:instrText xml:space="preserve"> PAGEREF _Toc186028050 \h </w:instrText>
        </w:r>
        <w:r w:rsidRPr="00AD36A4">
          <w:rPr>
            <w:rFonts w:ascii="Times New Roman" w:hAnsi="Times New Roman" w:cs="Times New Roman"/>
            <w:noProof/>
            <w:webHidden/>
            <w:sz w:val="24"/>
            <w:szCs w:val="24"/>
            <w:rPrChange w:id="2028"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029" w:author="Kiên Lê Trung" w:date="2024-12-25T14:07:00Z" w16du:dateUtc="2024-12-25T07:07:00Z">
            <w:rPr>
              <w:noProof/>
              <w:webHidden/>
            </w:rPr>
          </w:rPrChange>
        </w:rPr>
        <w:fldChar w:fldCharType="separate"/>
      </w:r>
      <w:ins w:id="2030" w:author="Kiên Lê Trung" w:date="2024-12-25T14:07:00Z" w16du:dateUtc="2024-12-25T07:07:00Z">
        <w:r w:rsidRPr="00AD36A4">
          <w:rPr>
            <w:rFonts w:ascii="Times New Roman" w:hAnsi="Times New Roman" w:cs="Times New Roman"/>
            <w:noProof/>
            <w:webHidden/>
            <w:sz w:val="24"/>
            <w:szCs w:val="24"/>
            <w:rPrChange w:id="2031" w:author="Kiên Lê Trung" w:date="2024-12-25T14:07:00Z" w16du:dateUtc="2024-12-25T07:07:00Z">
              <w:rPr>
                <w:noProof/>
                <w:webHidden/>
              </w:rPr>
            </w:rPrChange>
          </w:rPr>
          <w:t>14</w:t>
        </w:r>
        <w:r w:rsidRPr="00AD36A4">
          <w:rPr>
            <w:rFonts w:ascii="Times New Roman" w:hAnsi="Times New Roman" w:cs="Times New Roman"/>
            <w:noProof/>
            <w:webHidden/>
            <w:sz w:val="24"/>
            <w:szCs w:val="24"/>
            <w:rPrChange w:id="2032"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033" w:author="Kiên Lê Trung" w:date="2024-12-25T14:07:00Z" w16du:dateUtc="2024-12-25T07:07:00Z">
              <w:rPr>
                <w:rStyle w:val="Hyperlink"/>
                <w:noProof/>
              </w:rPr>
            </w:rPrChange>
          </w:rPr>
          <w:fldChar w:fldCharType="end"/>
        </w:r>
      </w:ins>
    </w:p>
    <w:p w14:paraId="40CD5D97" w14:textId="1EE34CC6" w:rsidR="00AD36A4" w:rsidRPr="00AD36A4" w:rsidRDefault="00AD36A4">
      <w:pPr>
        <w:pStyle w:val="TableofFigures"/>
        <w:tabs>
          <w:tab w:val="right" w:leader="dot" w:pos="9019"/>
        </w:tabs>
        <w:rPr>
          <w:ins w:id="2034"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035" w:author="Kiên Lê Trung" w:date="2024-12-25T14:07:00Z" w16du:dateUtc="2024-12-25T07:07:00Z">
            <w:rPr>
              <w:ins w:id="2036"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037" w:author="Kiên Lê Trung" w:date="2024-12-25T14:07:00Z" w16du:dateUtc="2024-12-25T07:07:00Z">
        <w:r w:rsidRPr="00AD36A4">
          <w:rPr>
            <w:rStyle w:val="Hyperlink"/>
            <w:rFonts w:ascii="Times New Roman" w:hAnsi="Times New Roman" w:cs="Times New Roman"/>
            <w:noProof/>
            <w:sz w:val="24"/>
            <w:szCs w:val="24"/>
            <w:rPrChange w:id="2038"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039"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040" w:author="Kiên Lê Trung" w:date="2024-12-25T14:07:00Z" w16du:dateUtc="2024-12-25T07:07:00Z">
              <w:rPr>
                <w:noProof/>
              </w:rPr>
            </w:rPrChange>
          </w:rPr>
          <w:instrText>HYPERLINK \l "_Toc186028051"</w:instrText>
        </w:r>
        <w:r w:rsidRPr="00AD36A4">
          <w:rPr>
            <w:rStyle w:val="Hyperlink"/>
            <w:rFonts w:ascii="Times New Roman" w:hAnsi="Times New Roman" w:cs="Times New Roman"/>
            <w:noProof/>
            <w:sz w:val="24"/>
            <w:szCs w:val="24"/>
            <w:rPrChange w:id="2041"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042"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043"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044" w:author="Kiên Lê Trung" w:date="2024-12-25T14:07:00Z" w16du:dateUtc="2024-12-25T07:07:00Z">
              <w:rPr>
                <w:rStyle w:val="Hyperlink"/>
                <w:noProof/>
              </w:rPr>
            </w:rPrChange>
          </w:rPr>
          <w:t>Hình 2.13</w:t>
        </w:r>
        <w:r w:rsidRPr="00AD36A4">
          <w:rPr>
            <w:rStyle w:val="Hyperlink"/>
            <w:rFonts w:ascii="Times New Roman" w:hAnsi="Times New Roman" w:cs="Times New Roman"/>
            <w:noProof/>
            <w:sz w:val="24"/>
            <w:szCs w:val="24"/>
            <w:lang w:val="en-US"/>
            <w:rPrChange w:id="2045" w:author="Kiên Lê Trung" w:date="2024-12-25T14:07:00Z" w16du:dateUtc="2024-12-25T07:07:00Z">
              <w:rPr>
                <w:rStyle w:val="Hyperlink"/>
                <w:noProof/>
                <w:lang w:val="en-US"/>
              </w:rPr>
            </w:rPrChange>
          </w:rPr>
          <w:t xml:space="preserve"> Biểu đồ Usecase Quản lý nhập hàng</w:t>
        </w:r>
        <w:r w:rsidRPr="00AD36A4">
          <w:rPr>
            <w:rFonts w:ascii="Times New Roman" w:hAnsi="Times New Roman" w:cs="Times New Roman"/>
            <w:noProof/>
            <w:webHidden/>
            <w:sz w:val="24"/>
            <w:szCs w:val="24"/>
            <w:rPrChange w:id="2046"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047"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048" w:author="Kiên Lê Trung" w:date="2024-12-25T14:07:00Z" w16du:dateUtc="2024-12-25T07:07:00Z">
              <w:rPr>
                <w:noProof/>
                <w:webHidden/>
              </w:rPr>
            </w:rPrChange>
          </w:rPr>
          <w:instrText xml:space="preserve"> PAGEREF _Toc186028051 \h </w:instrText>
        </w:r>
        <w:r w:rsidRPr="00AD36A4">
          <w:rPr>
            <w:rFonts w:ascii="Times New Roman" w:hAnsi="Times New Roman" w:cs="Times New Roman"/>
            <w:noProof/>
            <w:webHidden/>
            <w:sz w:val="24"/>
            <w:szCs w:val="24"/>
            <w:rPrChange w:id="2049"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050" w:author="Kiên Lê Trung" w:date="2024-12-25T14:07:00Z" w16du:dateUtc="2024-12-25T07:07:00Z">
            <w:rPr>
              <w:noProof/>
              <w:webHidden/>
            </w:rPr>
          </w:rPrChange>
        </w:rPr>
        <w:fldChar w:fldCharType="separate"/>
      </w:r>
      <w:ins w:id="2051" w:author="Kiên Lê Trung" w:date="2024-12-25T14:07:00Z" w16du:dateUtc="2024-12-25T07:07:00Z">
        <w:r w:rsidRPr="00AD36A4">
          <w:rPr>
            <w:rFonts w:ascii="Times New Roman" w:hAnsi="Times New Roman" w:cs="Times New Roman"/>
            <w:noProof/>
            <w:webHidden/>
            <w:sz w:val="24"/>
            <w:szCs w:val="24"/>
            <w:rPrChange w:id="2052" w:author="Kiên Lê Trung" w:date="2024-12-25T14:07:00Z" w16du:dateUtc="2024-12-25T07:07:00Z">
              <w:rPr>
                <w:noProof/>
                <w:webHidden/>
              </w:rPr>
            </w:rPrChange>
          </w:rPr>
          <w:t>15</w:t>
        </w:r>
        <w:r w:rsidRPr="00AD36A4">
          <w:rPr>
            <w:rFonts w:ascii="Times New Roman" w:hAnsi="Times New Roman" w:cs="Times New Roman"/>
            <w:noProof/>
            <w:webHidden/>
            <w:sz w:val="24"/>
            <w:szCs w:val="24"/>
            <w:rPrChange w:id="2053"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054" w:author="Kiên Lê Trung" w:date="2024-12-25T14:07:00Z" w16du:dateUtc="2024-12-25T07:07:00Z">
              <w:rPr>
                <w:rStyle w:val="Hyperlink"/>
                <w:noProof/>
              </w:rPr>
            </w:rPrChange>
          </w:rPr>
          <w:fldChar w:fldCharType="end"/>
        </w:r>
      </w:ins>
    </w:p>
    <w:p w14:paraId="218C47D1" w14:textId="63453D03" w:rsidR="00AD36A4" w:rsidRPr="00AD36A4" w:rsidRDefault="00AD36A4">
      <w:pPr>
        <w:pStyle w:val="TableofFigures"/>
        <w:tabs>
          <w:tab w:val="right" w:leader="dot" w:pos="9019"/>
        </w:tabs>
        <w:rPr>
          <w:ins w:id="2055"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056" w:author="Kiên Lê Trung" w:date="2024-12-25T14:07:00Z" w16du:dateUtc="2024-12-25T07:07:00Z">
            <w:rPr>
              <w:ins w:id="2057"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058" w:author="Kiên Lê Trung" w:date="2024-12-25T14:07:00Z" w16du:dateUtc="2024-12-25T07:07:00Z">
        <w:r w:rsidRPr="00AD36A4">
          <w:rPr>
            <w:rStyle w:val="Hyperlink"/>
            <w:rFonts w:ascii="Times New Roman" w:hAnsi="Times New Roman" w:cs="Times New Roman"/>
            <w:noProof/>
            <w:sz w:val="24"/>
            <w:szCs w:val="24"/>
            <w:rPrChange w:id="2059"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060"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061" w:author="Kiên Lê Trung" w:date="2024-12-25T14:07:00Z" w16du:dateUtc="2024-12-25T07:07:00Z">
              <w:rPr>
                <w:noProof/>
              </w:rPr>
            </w:rPrChange>
          </w:rPr>
          <w:instrText>HYPERLINK \l "_Toc186028052"</w:instrText>
        </w:r>
        <w:r w:rsidRPr="00AD36A4">
          <w:rPr>
            <w:rStyle w:val="Hyperlink"/>
            <w:rFonts w:ascii="Times New Roman" w:hAnsi="Times New Roman" w:cs="Times New Roman"/>
            <w:noProof/>
            <w:sz w:val="24"/>
            <w:szCs w:val="24"/>
            <w:rPrChange w:id="2062"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063"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064"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065" w:author="Kiên Lê Trung" w:date="2024-12-25T14:07:00Z" w16du:dateUtc="2024-12-25T07:07:00Z">
              <w:rPr>
                <w:rStyle w:val="Hyperlink"/>
                <w:noProof/>
              </w:rPr>
            </w:rPrChange>
          </w:rPr>
          <w:t>Hình 2.14</w:t>
        </w:r>
        <w:r w:rsidRPr="00AD36A4">
          <w:rPr>
            <w:rStyle w:val="Hyperlink"/>
            <w:rFonts w:ascii="Times New Roman" w:hAnsi="Times New Roman" w:cs="Times New Roman"/>
            <w:noProof/>
            <w:sz w:val="24"/>
            <w:szCs w:val="24"/>
            <w:lang w:val="en-US"/>
            <w:rPrChange w:id="2066" w:author="Kiên Lê Trung" w:date="2024-12-25T14:07:00Z" w16du:dateUtc="2024-12-25T07:07:00Z">
              <w:rPr>
                <w:rStyle w:val="Hyperlink"/>
                <w:noProof/>
                <w:lang w:val="en-US"/>
              </w:rPr>
            </w:rPrChange>
          </w:rPr>
          <w:t xml:space="preserve"> Biểu đồ Usecase Quản lý tài khoản khách hàng</w:t>
        </w:r>
        <w:r w:rsidRPr="00AD36A4">
          <w:rPr>
            <w:rFonts w:ascii="Times New Roman" w:hAnsi="Times New Roman" w:cs="Times New Roman"/>
            <w:noProof/>
            <w:webHidden/>
            <w:sz w:val="24"/>
            <w:szCs w:val="24"/>
            <w:rPrChange w:id="2067"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068"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069" w:author="Kiên Lê Trung" w:date="2024-12-25T14:07:00Z" w16du:dateUtc="2024-12-25T07:07:00Z">
              <w:rPr>
                <w:noProof/>
                <w:webHidden/>
              </w:rPr>
            </w:rPrChange>
          </w:rPr>
          <w:instrText xml:space="preserve"> PAGEREF _Toc186028052 \h </w:instrText>
        </w:r>
        <w:r w:rsidRPr="00AD36A4">
          <w:rPr>
            <w:rFonts w:ascii="Times New Roman" w:hAnsi="Times New Roman" w:cs="Times New Roman"/>
            <w:noProof/>
            <w:webHidden/>
            <w:sz w:val="24"/>
            <w:szCs w:val="24"/>
            <w:rPrChange w:id="2070"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071" w:author="Kiên Lê Trung" w:date="2024-12-25T14:07:00Z" w16du:dateUtc="2024-12-25T07:07:00Z">
            <w:rPr>
              <w:noProof/>
              <w:webHidden/>
            </w:rPr>
          </w:rPrChange>
        </w:rPr>
        <w:fldChar w:fldCharType="separate"/>
      </w:r>
      <w:ins w:id="2072" w:author="Kiên Lê Trung" w:date="2024-12-25T14:07:00Z" w16du:dateUtc="2024-12-25T07:07:00Z">
        <w:r w:rsidRPr="00AD36A4">
          <w:rPr>
            <w:rFonts w:ascii="Times New Roman" w:hAnsi="Times New Roman" w:cs="Times New Roman"/>
            <w:noProof/>
            <w:webHidden/>
            <w:sz w:val="24"/>
            <w:szCs w:val="24"/>
            <w:rPrChange w:id="2073" w:author="Kiên Lê Trung" w:date="2024-12-25T14:07:00Z" w16du:dateUtc="2024-12-25T07:07:00Z">
              <w:rPr>
                <w:noProof/>
                <w:webHidden/>
              </w:rPr>
            </w:rPrChange>
          </w:rPr>
          <w:t>15</w:t>
        </w:r>
        <w:r w:rsidRPr="00AD36A4">
          <w:rPr>
            <w:rFonts w:ascii="Times New Roman" w:hAnsi="Times New Roman" w:cs="Times New Roman"/>
            <w:noProof/>
            <w:webHidden/>
            <w:sz w:val="24"/>
            <w:szCs w:val="24"/>
            <w:rPrChange w:id="2074"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075" w:author="Kiên Lê Trung" w:date="2024-12-25T14:07:00Z" w16du:dateUtc="2024-12-25T07:07:00Z">
              <w:rPr>
                <w:rStyle w:val="Hyperlink"/>
                <w:noProof/>
              </w:rPr>
            </w:rPrChange>
          </w:rPr>
          <w:fldChar w:fldCharType="end"/>
        </w:r>
      </w:ins>
    </w:p>
    <w:p w14:paraId="1DABEE3A" w14:textId="11791749" w:rsidR="00AD36A4" w:rsidRPr="00AD36A4" w:rsidRDefault="00AD36A4">
      <w:pPr>
        <w:pStyle w:val="TableofFigures"/>
        <w:tabs>
          <w:tab w:val="right" w:leader="dot" w:pos="9019"/>
        </w:tabs>
        <w:rPr>
          <w:ins w:id="2076"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077" w:author="Kiên Lê Trung" w:date="2024-12-25T14:07:00Z" w16du:dateUtc="2024-12-25T07:07:00Z">
            <w:rPr>
              <w:ins w:id="2078"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079" w:author="Kiên Lê Trung" w:date="2024-12-25T14:07:00Z" w16du:dateUtc="2024-12-25T07:07:00Z">
        <w:r w:rsidRPr="00AD36A4">
          <w:rPr>
            <w:rStyle w:val="Hyperlink"/>
            <w:rFonts w:ascii="Times New Roman" w:hAnsi="Times New Roman" w:cs="Times New Roman"/>
            <w:noProof/>
            <w:sz w:val="24"/>
            <w:szCs w:val="24"/>
            <w:rPrChange w:id="2080"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081"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082" w:author="Kiên Lê Trung" w:date="2024-12-25T14:07:00Z" w16du:dateUtc="2024-12-25T07:07:00Z">
              <w:rPr>
                <w:noProof/>
              </w:rPr>
            </w:rPrChange>
          </w:rPr>
          <w:instrText>HYPERLINK \l "_Toc186028053"</w:instrText>
        </w:r>
        <w:r w:rsidRPr="00AD36A4">
          <w:rPr>
            <w:rStyle w:val="Hyperlink"/>
            <w:rFonts w:ascii="Times New Roman" w:hAnsi="Times New Roman" w:cs="Times New Roman"/>
            <w:noProof/>
            <w:sz w:val="24"/>
            <w:szCs w:val="24"/>
            <w:rPrChange w:id="2083"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084"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085"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086" w:author="Kiên Lê Trung" w:date="2024-12-25T14:07:00Z" w16du:dateUtc="2024-12-25T07:07:00Z">
              <w:rPr>
                <w:rStyle w:val="Hyperlink"/>
                <w:noProof/>
              </w:rPr>
            </w:rPrChange>
          </w:rPr>
          <w:t>Hình 2.15</w:t>
        </w:r>
        <w:r w:rsidRPr="00AD36A4">
          <w:rPr>
            <w:rStyle w:val="Hyperlink"/>
            <w:rFonts w:ascii="Times New Roman" w:hAnsi="Times New Roman" w:cs="Times New Roman"/>
            <w:noProof/>
            <w:sz w:val="24"/>
            <w:szCs w:val="24"/>
            <w:lang w:val="en-US"/>
            <w:rPrChange w:id="2087" w:author="Kiên Lê Trung" w:date="2024-12-25T14:07:00Z" w16du:dateUtc="2024-12-25T07:07:00Z">
              <w:rPr>
                <w:rStyle w:val="Hyperlink"/>
                <w:noProof/>
                <w:lang w:val="en-US"/>
              </w:rPr>
            </w:rPrChange>
          </w:rPr>
          <w:t xml:space="preserve"> Biểu đồ Usecase Quản lý tài khoản người bán</w:t>
        </w:r>
        <w:r w:rsidRPr="00AD36A4">
          <w:rPr>
            <w:rFonts w:ascii="Times New Roman" w:hAnsi="Times New Roman" w:cs="Times New Roman"/>
            <w:noProof/>
            <w:webHidden/>
            <w:sz w:val="24"/>
            <w:szCs w:val="24"/>
            <w:rPrChange w:id="2088"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089"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090" w:author="Kiên Lê Trung" w:date="2024-12-25T14:07:00Z" w16du:dateUtc="2024-12-25T07:07:00Z">
              <w:rPr>
                <w:noProof/>
                <w:webHidden/>
              </w:rPr>
            </w:rPrChange>
          </w:rPr>
          <w:instrText xml:space="preserve"> PAGEREF _Toc186028053 \h </w:instrText>
        </w:r>
        <w:r w:rsidRPr="00AD36A4">
          <w:rPr>
            <w:rFonts w:ascii="Times New Roman" w:hAnsi="Times New Roman" w:cs="Times New Roman"/>
            <w:noProof/>
            <w:webHidden/>
            <w:sz w:val="24"/>
            <w:szCs w:val="24"/>
            <w:rPrChange w:id="2091"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092" w:author="Kiên Lê Trung" w:date="2024-12-25T14:07:00Z" w16du:dateUtc="2024-12-25T07:07:00Z">
            <w:rPr>
              <w:noProof/>
              <w:webHidden/>
            </w:rPr>
          </w:rPrChange>
        </w:rPr>
        <w:fldChar w:fldCharType="separate"/>
      </w:r>
      <w:ins w:id="2093" w:author="Kiên Lê Trung" w:date="2024-12-25T14:07:00Z" w16du:dateUtc="2024-12-25T07:07:00Z">
        <w:r w:rsidRPr="00AD36A4">
          <w:rPr>
            <w:rFonts w:ascii="Times New Roman" w:hAnsi="Times New Roman" w:cs="Times New Roman"/>
            <w:noProof/>
            <w:webHidden/>
            <w:sz w:val="24"/>
            <w:szCs w:val="24"/>
            <w:rPrChange w:id="2094" w:author="Kiên Lê Trung" w:date="2024-12-25T14:07:00Z" w16du:dateUtc="2024-12-25T07:07:00Z">
              <w:rPr>
                <w:noProof/>
                <w:webHidden/>
              </w:rPr>
            </w:rPrChange>
          </w:rPr>
          <w:t>15</w:t>
        </w:r>
        <w:r w:rsidRPr="00AD36A4">
          <w:rPr>
            <w:rFonts w:ascii="Times New Roman" w:hAnsi="Times New Roman" w:cs="Times New Roman"/>
            <w:noProof/>
            <w:webHidden/>
            <w:sz w:val="24"/>
            <w:szCs w:val="24"/>
            <w:rPrChange w:id="2095"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096" w:author="Kiên Lê Trung" w:date="2024-12-25T14:07:00Z" w16du:dateUtc="2024-12-25T07:07:00Z">
              <w:rPr>
                <w:rStyle w:val="Hyperlink"/>
                <w:noProof/>
              </w:rPr>
            </w:rPrChange>
          </w:rPr>
          <w:fldChar w:fldCharType="end"/>
        </w:r>
      </w:ins>
    </w:p>
    <w:p w14:paraId="67DEDD9E" w14:textId="7AAC50A0" w:rsidR="00AD36A4" w:rsidRPr="00AD36A4" w:rsidRDefault="00AD36A4">
      <w:pPr>
        <w:pStyle w:val="TableofFigures"/>
        <w:tabs>
          <w:tab w:val="right" w:leader="dot" w:pos="9019"/>
        </w:tabs>
        <w:rPr>
          <w:ins w:id="2097"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098" w:author="Kiên Lê Trung" w:date="2024-12-25T14:07:00Z" w16du:dateUtc="2024-12-25T07:07:00Z">
            <w:rPr>
              <w:ins w:id="2099"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100" w:author="Kiên Lê Trung" w:date="2024-12-25T14:07:00Z" w16du:dateUtc="2024-12-25T07:07:00Z">
        <w:r w:rsidRPr="00AD36A4">
          <w:rPr>
            <w:rStyle w:val="Hyperlink"/>
            <w:rFonts w:ascii="Times New Roman" w:hAnsi="Times New Roman" w:cs="Times New Roman"/>
            <w:noProof/>
            <w:sz w:val="24"/>
            <w:szCs w:val="24"/>
            <w:rPrChange w:id="2101"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102"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103" w:author="Kiên Lê Trung" w:date="2024-12-25T14:07:00Z" w16du:dateUtc="2024-12-25T07:07:00Z">
              <w:rPr>
                <w:noProof/>
              </w:rPr>
            </w:rPrChange>
          </w:rPr>
          <w:instrText>HYPERLINK \l "_Toc186028054"</w:instrText>
        </w:r>
        <w:r w:rsidRPr="00AD36A4">
          <w:rPr>
            <w:rStyle w:val="Hyperlink"/>
            <w:rFonts w:ascii="Times New Roman" w:hAnsi="Times New Roman" w:cs="Times New Roman"/>
            <w:noProof/>
            <w:sz w:val="24"/>
            <w:szCs w:val="24"/>
            <w:rPrChange w:id="2104"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105"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106"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107" w:author="Kiên Lê Trung" w:date="2024-12-25T14:07:00Z" w16du:dateUtc="2024-12-25T07:07:00Z">
              <w:rPr>
                <w:rStyle w:val="Hyperlink"/>
                <w:noProof/>
              </w:rPr>
            </w:rPrChange>
          </w:rPr>
          <w:t>Hình 2.16</w:t>
        </w:r>
        <w:r w:rsidRPr="00AD36A4">
          <w:rPr>
            <w:rStyle w:val="Hyperlink"/>
            <w:rFonts w:ascii="Times New Roman" w:hAnsi="Times New Roman" w:cs="Times New Roman"/>
            <w:noProof/>
            <w:sz w:val="24"/>
            <w:szCs w:val="24"/>
            <w:lang w:val="en-US"/>
            <w:rPrChange w:id="2108" w:author="Kiên Lê Trung" w:date="2024-12-25T14:07:00Z" w16du:dateUtc="2024-12-25T07:07:00Z">
              <w:rPr>
                <w:rStyle w:val="Hyperlink"/>
                <w:noProof/>
                <w:lang w:val="en-US"/>
              </w:rPr>
            </w:rPrChange>
          </w:rPr>
          <w:t xml:space="preserve"> Biểu đồ Usecase Quản lý đơn hàng</w:t>
        </w:r>
        <w:r w:rsidRPr="00AD36A4">
          <w:rPr>
            <w:rFonts w:ascii="Times New Roman" w:hAnsi="Times New Roman" w:cs="Times New Roman"/>
            <w:noProof/>
            <w:webHidden/>
            <w:sz w:val="24"/>
            <w:szCs w:val="24"/>
            <w:rPrChange w:id="2109"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110"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111" w:author="Kiên Lê Trung" w:date="2024-12-25T14:07:00Z" w16du:dateUtc="2024-12-25T07:07:00Z">
              <w:rPr>
                <w:noProof/>
                <w:webHidden/>
              </w:rPr>
            </w:rPrChange>
          </w:rPr>
          <w:instrText xml:space="preserve"> PAGEREF _Toc186028054 \h </w:instrText>
        </w:r>
        <w:r w:rsidRPr="00AD36A4">
          <w:rPr>
            <w:rFonts w:ascii="Times New Roman" w:hAnsi="Times New Roman" w:cs="Times New Roman"/>
            <w:noProof/>
            <w:webHidden/>
            <w:sz w:val="24"/>
            <w:szCs w:val="24"/>
            <w:rPrChange w:id="2112"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113" w:author="Kiên Lê Trung" w:date="2024-12-25T14:07:00Z" w16du:dateUtc="2024-12-25T07:07:00Z">
            <w:rPr>
              <w:noProof/>
              <w:webHidden/>
            </w:rPr>
          </w:rPrChange>
        </w:rPr>
        <w:fldChar w:fldCharType="separate"/>
      </w:r>
      <w:ins w:id="2114" w:author="Kiên Lê Trung" w:date="2024-12-25T14:07:00Z" w16du:dateUtc="2024-12-25T07:07:00Z">
        <w:r w:rsidRPr="00AD36A4">
          <w:rPr>
            <w:rFonts w:ascii="Times New Roman" w:hAnsi="Times New Roman" w:cs="Times New Roman"/>
            <w:noProof/>
            <w:webHidden/>
            <w:sz w:val="24"/>
            <w:szCs w:val="24"/>
            <w:rPrChange w:id="2115" w:author="Kiên Lê Trung" w:date="2024-12-25T14:07:00Z" w16du:dateUtc="2024-12-25T07:07:00Z">
              <w:rPr>
                <w:noProof/>
                <w:webHidden/>
              </w:rPr>
            </w:rPrChange>
          </w:rPr>
          <w:t>16</w:t>
        </w:r>
        <w:r w:rsidRPr="00AD36A4">
          <w:rPr>
            <w:rFonts w:ascii="Times New Roman" w:hAnsi="Times New Roman" w:cs="Times New Roman"/>
            <w:noProof/>
            <w:webHidden/>
            <w:sz w:val="24"/>
            <w:szCs w:val="24"/>
            <w:rPrChange w:id="2116"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117" w:author="Kiên Lê Trung" w:date="2024-12-25T14:07:00Z" w16du:dateUtc="2024-12-25T07:07:00Z">
              <w:rPr>
                <w:rStyle w:val="Hyperlink"/>
                <w:noProof/>
              </w:rPr>
            </w:rPrChange>
          </w:rPr>
          <w:fldChar w:fldCharType="end"/>
        </w:r>
      </w:ins>
    </w:p>
    <w:p w14:paraId="6BE8D93A" w14:textId="5F8B930A" w:rsidR="00AD36A4" w:rsidRPr="00AD36A4" w:rsidRDefault="00AD36A4">
      <w:pPr>
        <w:pStyle w:val="TableofFigures"/>
        <w:tabs>
          <w:tab w:val="right" w:leader="dot" w:pos="9019"/>
        </w:tabs>
        <w:rPr>
          <w:ins w:id="2118"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119" w:author="Kiên Lê Trung" w:date="2024-12-25T14:07:00Z" w16du:dateUtc="2024-12-25T07:07:00Z">
            <w:rPr>
              <w:ins w:id="2120"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121" w:author="Kiên Lê Trung" w:date="2024-12-25T14:07:00Z" w16du:dateUtc="2024-12-25T07:07:00Z">
        <w:r w:rsidRPr="00AD36A4">
          <w:rPr>
            <w:rStyle w:val="Hyperlink"/>
            <w:rFonts w:ascii="Times New Roman" w:hAnsi="Times New Roman" w:cs="Times New Roman"/>
            <w:noProof/>
            <w:sz w:val="24"/>
            <w:szCs w:val="24"/>
            <w:rPrChange w:id="2122"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123"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124" w:author="Kiên Lê Trung" w:date="2024-12-25T14:07:00Z" w16du:dateUtc="2024-12-25T07:07:00Z">
              <w:rPr>
                <w:noProof/>
              </w:rPr>
            </w:rPrChange>
          </w:rPr>
          <w:instrText>HYPERLINK \l "_Toc186028055"</w:instrText>
        </w:r>
        <w:r w:rsidRPr="00AD36A4">
          <w:rPr>
            <w:rStyle w:val="Hyperlink"/>
            <w:rFonts w:ascii="Times New Roman" w:hAnsi="Times New Roman" w:cs="Times New Roman"/>
            <w:noProof/>
            <w:sz w:val="24"/>
            <w:szCs w:val="24"/>
            <w:rPrChange w:id="2125"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126"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127"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128" w:author="Kiên Lê Trung" w:date="2024-12-25T14:07:00Z" w16du:dateUtc="2024-12-25T07:07:00Z">
              <w:rPr>
                <w:rStyle w:val="Hyperlink"/>
                <w:noProof/>
              </w:rPr>
            </w:rPrChange>
          </w:rPr>
          <w:t>Hình 2.17</w:t>
        </w:r>
        <w:r w:rsidRPr="00AD36A4">
          <w:rPr>
            <w:rStyle w:val="Hyperlink"/>
            <w:rFonts w:ascii="Times New Roman" w:hAnsi="Times New Roman" w:cs="Times New Roman"/>
            <w:noProof/>
            <w:sz w:val="24"/>
            <w:szCs w:val="24"/>
            <w:lang w:val="en-US"/>
            <w:rPrChange w:id="2129" w:author="Kiên Lê Trung" w:date="2024-12-25T14:07:00Z" w16du:dateUtc="2024-12-25T07:07:00Z">
              <w:rPr>
                <w:rStyle w:val="Hyperlink"/>
                <w:noProof/>
                <w:lang w:val="en-US"/>
              </w:rPr>
            </w:rPrChange>
          </w:rPr>
          <w:t xml:space="preserve"> Biểu đồ Usecase Quản lý thống kê báo cáo của người quản trị</w:t>
        </w:r>
        <w:r w:rsidRPr="00AD36A4">
          <w:rPr>
            <w:rFonts w:ascii="Times New Roman" w:hAnsi="Times New Roman" w:cs="Times New Roman"/>
            <w:noProof/>
            <w:webHidden/>
            <w:sz w:val="24"/>
            <w:szCs w:val="24"/>
            <w:rPrChange w:id="2130"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131"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132" w:author="Kiên Lê Trung" w:date="2024-12-25T14:07:00Z" w16du:dateUtc="2024-12-25T07:07:00Z">
              <w:rPr>
                <w:noProof/>
                <w:webHidden/>
              </w:rPr>
            </w:rPrChange>
          </w:rPr>
          <w:instrText xml:space="preserve"> PAGEREF _Toc186028055 \h </w:instrText>
        </w:r>
        <w:r w:rsidRPr="00AD36A4">
          <w:rPr>
            <w:rFonts w:ascii="Times New Roman" w:hAnsi="Times New Roman" w:cs="Times New Roman"/>
            <w:noProof/>
            <w:webHidden/>
            <w:sz w:val="24"/>
            <w:szCs w:val="24"/>
            <w:rPrChange w:id="2133"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134" w:author="Kiên Lê Trung" w:date="2024-12-25T14:07:00Z" w16du:dateUtc="2024-12-25T07:07:00Z">
            <w:rPr>
              <w:noProof/>
              <w:webHidden/>
            </w:rPr>
          </w:rPrChange>
        </w:rPr>
        <w:fldChar w:fldCharType="separate"/>
      </w:r>
      <w:ins w:id="2135" w:author="Kiên Lê Trung" w:date="2024-12-25T14:07:00Z" w16du:dateUtc="2024-12-25T07:07:00Z">
        <w:r w:rsidRPr="00AD36A4">
          <w:rPr>
            <w:rFonts w:ascii="Times New Roman" w:hAnsi="Times New Roman" w:cs="Times New Roman"/>
            <w:noProof/>
            <w:webHidden/>
            <w:sz w:val="24"/>
            <w:szCs w:val="24"/>
            <w:rPrChange w:id="2136" w:author="Kiên Lê Trung" w:date="2024-12-25T14:07:00Z" w16du:dateUtc="2024-12-25T07:07:00Z">
              <w:rPr>
                <w:noProof/>
                <w:webHidden/>
              </w:rPr>
            </w:rPrChange>
          </w:rPr>
          <w:t>16</w:t>
        </w:r>
        <w:r w:rsidRPr="00AD36A4">
          <w:rPr>
            <w:rFonts w:ascii="Times New Roman" w:hAnsi="Times New Roman" w:cs="Times New Roman"/>
            <w:noProof/>
            <w:webHidden/>
            <w:sz w:val="24"/>
            <w:szCs w:val="24"/>
            <w:rPrChange w:id="2137"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138" w:author="Kiên Lê Trung" w:date="2024-12-25T14:07:00Z" w16du:dateUtc="2024-12-25T07:07:00Z">
              <w:rPr>
                <w:rStyle w:val="Hyperlink"/>
                <w:noProof/>
              </w:rPr>
            </w:rPrChange>
          </w:rPr>
          <w:fldChar w:fldCharType="end"/>
        </w:r>
      </w:ins>
    </w:p>
    <w:p w14:paraId="5EE27650" w14:textId="39F7444C" w:rsidR="00AD36A4" w:rsidRPr="00AD36A4" w:rsidRDefault="00AD36A4">
      <w:pPr>
        <w:pStyle w:val="TableofFigures"/>
        <w:tabs>
          <w:tab w:val="right" w:leader="dot" w:pos="9019"/>
        </w:tabs>
        <w:rPr>
          <w:ins w:id="2139"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140" w:author="Kiên Lê Trung" w:date="2024-12-25T14:07:00Z" w16du:dateUtc="2024-12-25T07:07:00Z">
            <w:rPr>
              <w:ins w:id="2141"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142" w:author="Kiên Lê Trung" w:date="2024-12-25T14:07:00Z" w16du:dateUtc="2024-12-25T07:07:00Z">
        <w:r w:rsidRPr="00AD36A4">
          <w:rPr>
            <w:rStyle w:val="Hyperlink"/>
            <w:rFonts w:ascii="Times New Roman" w:hAnsi="Times New Roman" w:cs="Times New Roman"/>
            <w:noProof/>
            <w:sz w:val="24"/>
            <w:szCs w:val="24"/>
            <w:rPrChange w:id="2143"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144"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145" w:author="Kiên Lê Trung" w:date="2024-12-25T14:07:00Z" w16du:dateUtc="2024-12-25T07:07:00Z">
              <w:rPr>
                <w:noProof/>
              </w:rPr>
            </w:rPrChange>
          </w:rPr>
          <w:instrText>HYPERLINK \l "_Toc186028056"</w:instrText>
        </w:r>
        <w:r w:rsidRPr="00AD36A4">
          <w:rPr>
            <w:rStyle w:val="Hyperlink"/>
            <w:rFonts w:ascii="Times New Roman" w:hAnsi="Times New Roman" w:cs="Times New Roman"/>
            <w:noProof/>
            <w:sz w:val="24"/>
            <w:szCs w:val="24"/>
            <w:rPrChange w:id="2146"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147"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148"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149" w:author="Kiên Lê Trung" w:date="2024-12-25T14:07:00Z" w16du:dateUtc="2024-12-25T07:07:00Z">
              <w:rPr>
                <w:rStyle w:val="Hyperlink"/>
                <w:noProof/>
              </w:rPr>
            </w:rPrChange>
          </w:rPr>
          <w:t>Hình 2.18</w:t>
        </w:r>
        <w:r w:rsidRPr="00AD36A4">
          <w:rPr>
            <w:rStyle w:val="Hyperlink"/>
            <w:rFonts w:ascii="Times New Roman" w:hAnsi="Times New Roman" w:cs="Times New Roman"/>
            <w:noProof/>
            <w:sz w:val="24"/>
            <w:szCs w:val="24"/>
            <w:lang w:val="en-US"/>
            <w:rPrChange w:id="2150" w:author="Kiên Lê Trung" w:date="2024-12-25T14:07:00Z" w16du:dateUtc="2024-12-25T07:07:00Z">
              <w:rPr>
                <w:rStyle w:val="Hyperlink"/>
                <w:noProof/>
                <w:lang w:val="en-US"/>
              </w:rPr>
            </w:rPrChange>
          </w:rPr>
          <w:t xml:space="preserve"> Biểu đồ Usecase Quản lý danh mục</w:t>
        </w:r>
        <w:r w:rsidRPr="00AD36A4">
          <w:rPr>
            <w:rFonts w:ascii="Times New Roman" w:hAnsi="Times New Roman" w:cs="Times New Roman"/>
            <w:noProof/>
            <w:webHidden/>
            <w:sz w:val="24"/>
            <w:szCs w:val="24"/>
            <w:rPrChange w:id="2151"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152"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153" w:author="Kiên Lê Trung" w:date="2024-12-25T14:07:00Z" w16du:dateUtc="2024-12-25T07:07:00Z">
              <w:rPr>
                <w:noProof/>
                <w:webHidden/>
              </w:rPr>
            </w:rPrChange>
          </w:rPr>
          <w:instrText xml:space="preserve"> PAGEREF _Toc186028056 \h </w:instrText>
        </w:r>
        <w:r w:rsidRPr="00AD36A4">
          <w:rPr>
            <w:rFonts w:ascii="Times New Roman" w:hAnsi="Times New Roman" w:cs="Times New Roman"/>
            <w:noProof/>
            <w:webHidden/>
            <w:sz w:val="24"/>
            <w:szCs w:val="24"/>
            <w:rPrChange w:id="2154"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155" w:author="Kiên Lê Trung" w:date="2024-12-25T14:07:00Z" w16du:dateUtc="2024-12-25T07:07:00Z">
            <w:rPr>
              <w:noProof/>
              <w:webHidden/>
            </w:rPr>
          </w:rPrChange>
        </w:rPr>
        <w:fldChar w:fldCharType="separate"/>
      </w:r>
      <w:ins w:id="2156" w:author="Kiên Lê Trung" w:date="2024-12-25T14:07:00Z" w16du:dateUtc="2024-12-25T07:07:00Z">
        <w:r w:rsidRPr="00AD36A4">
          <w:rPr>
            <w:rFonts w:ascii="Times New Roman" w:hAnsi="Times New Roman" w:cs="Times New Roman"/>
            <w:noProof/>
            <w:webHidden/>
            <w:sz w:val="24"/>
            <w:szCs w:val="24"/>
            <w:rPrChange w:id="2157" w:author="Kiên Lê Trung" w:date="2024-12-25T14:07:00Z" w16du:dateUtc="2024-12-25T07:07:00Z">
              <w:rPr>
                <w:noProof/>
                <w:webHidden/>
              </w:rPr>
            </w:rPrChange>
          </w:rPr>
          <w:t>16</w:t>
        </w:r>
        <w:r w:rsidRPr="00AD36A4">
          <w:rPr>
            <w:rFonts w:ascii="Times New Roman" w:hAnsi="Times New Roman" w:cs="Times New Roman"/>
            <w:noProof/>
            <w:webHidden/>
            <w:sz w:val="24"/>
            <w:szCs w:val="24"/>
            <w:rPrChange w:id="2158"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159" w:author="Kiên Lê Trung" w:date="2024-12-25T14:07:00Z" w16du:dateUtc="2024-12-25T07:07:00Z">
              <w:rPr>
                <w:rStyle w:val="Hyperlink"/>
                <w:noProof/>
              </w:rPr>
            </w:rPrChange>
          </w:rPr>
          <w:fldChar w:fldCharType="end"/>
        </w:r>
      </w:ins>
    </w:p>
    <w:p w14:paraId="30E1B8CD" w14:textId="5EB2E324" w:rsidR="00AD36A4" w:rsidRPr="00AD36A4" w:rsidRDefault="00AD36A4">
      <w:pPr>
        <w:pStyle w:val="TableofFigures"/>
        <w:tabs>
          <w:tab w:val="right" w:leader="dot" w:pos="9019"/>
        </w:tabs>
        <w:rPr>
          <w:ins w:id="2160"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161" w:author="Kiên Lê Trung" w:date="2024-12-25T14:07:00Z" w16du:dateUtc="2024-12-25T07:07:00Z">
            <w:rPr>
              <w:ins w:id="2162"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163" w:author="Kiên Lê Trung" w:date="2024-12-25T14:07:00Z" w16du:dateUtc="2024-12-25T07:07:00Z">
        <w:r w:rsidRPr="00AD36A4">
          <w:rPr>
            <w:rStyle w:val="Hyperlink"/>
            <w:rFonts w:ascii="Times New Roman" w:hAnsi="Times New Roman" w:cs="Times New Roman"/>
            <w:noProof/>
            <w:sz w:val="24"/>
            <w:szCs w:val="24"/>
            <w:rPrChange w:id="2164"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165"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166" w:author="Kiên Lê Trung" w:date="2024-12-25T14:07:00Z" w16du:dateUtc="2024-12-25T07:07:00Z">
              <w:rPr>
                <w:noProof/>
              </w:rPr>
            </w:rPrChange>
          </w:rPr>
          <w:instrText>HYPERLINK \l "_Toc186028057"</w:instrText>
        </w:r>
        <w:r w:rsidRPr="00AD36A4">
          <w:rPr>
            <w:rStyle w:val="Hyperlink"/>
            <w:rFonts w:ascii="Times New Roman" w:hAnsi="Times New Roman" w:cs="Times New Roman"/>
            <w:noProof/>
            <w:sz w:val="24"/>
            <w:szCs w:val="24"/>
            <w:rPrChange w:id="2167"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168"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169"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170" w:author="Kiên Lê Trung" w:date="2024-12-25T14:07:00Z" w16du:dateUtc="2024-12-25T07:07:00Z">
              <w:rPr>
                <w:rStyle w:val="Hyperlink"/>
                <w:noProof/>
              </w:rPr>
            </w:rPrChange>
          </w:rPr>
          <w:t>Hình 2.19</w:t>
        </w:r>
        <w:r w:rsidRPr="00AD36A4">
          <w:rPr>
            <w:rStyle w:val="Hyperlink"/>
            <w:rFonts w:ascii="Times New Roman" w:hAnsi="Times New Roman" w:cs="Times New Roman"/>
            <w:noProof/>
            <w:sz w:val="24"/>
            <w:szCs w:val="24"/>
            <w:lang w:val="en-US"/>
            <w:rPrChange w:id="2171" w:author="Kiên Lê Trung" w:date="2024-12-25T14:07:00Z" w16du:dateUtc="2024-12-25T07:07:00Z">
              <w:rPr>
                <w:rStyle w:val="Hyperlink"/>
                <w:noProof/>
                <w:lang w:val="en-US"/>
              </w:rPr>
            </w:rPrChange>
          </w:rPr>
          <w:t xml:space="preserve"> Biểu đồ Usecase Quản lý nhãn hiệu</w:t>
        </w:r>
        <w:r w:rsidRPr="00AD36A4">
          <w:rPr>
            <w:rFonts w:ascii="Times New Roman" w:hAnsi="Times New Roman" w:cs="Times New Roman"/>
            <w:noProof/>
            <w:webHidden/>
            <w:sz w:val="24"/>
            <w:szCs w:val="24"/>
            <w:rPrChange w:id="2172"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173"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174" w:author="Kiên Lê Trung" w:date="2024-12-25T14:07:00Z" w16du:dateUtc="2024-12-25T07:07:00Z">
              <w:rPr>
                <w:noProof/>
                <w:webHidden/>
              </w:rPr>
            </w:rPrChange>
          </w:rPr>
          <w:instrText xml:space="preserve"> PAGEREF _Toc186028057 \h </w:instrText>
        </w:r>
        <w:r w:rsidRPr="00AD36A4">
          <w:rPr>
            <w:rFonts w:ascii="Times New Roman" w:hAnsi="Times New Roman" w:cs="Times New Roman"/>
            <w:noProof/>
            <w:webHidden/>
            <w:sz w:val="24"/>
            <w:szCs w:val="24"/>
            <w:rPrChange w:id="2175"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176" w:author="Kiên Lê Trung" w:date="2024-12-25T14:07:00Z" w16du:dateUtc="2024-12-25T07:07:00Z">
            <w:rPr>
              <w:noProof/>
              <w:webHidden/>
            </w:rPr>
          </w:rPrChange>
        </w:rPr>
        <w:fldChar w:fldCharType="separate"/>
      </w:r>
      <w:ins w:id="2177" w:author="Kiên Lê Trung" w:date="2024-12-25T14:07:00Z" w16du:dateUtc="2024-12-25T07:07:00Z">
        <w:r w:rsidRPr="00AD36A4">
          <w:rPr>
            <w:rFonts w:ascii="Times New Roman" w:hAnsi="Times New Roman" w:cs="Times New Roman"/>
            <w:noProof/>
            <w:webHidden/>
            <w:sz w:val="24"/>
            <w:szCs w:val="24"/>
            <w:rPrChange w:id="2178" w:author="Kiên Lê Trung" w:date="2024-12-25T14:07:00Z" w16du:dateUtc="2024-12-25T07:07:00Z">
              <w:rPr>
                <w:noProof/>
                <w:webHidden/>
              </w:rPr>
            </w:rPrChange>
          </w:rPr>
          <w:t>17</w:t>
        </w:r>
        <w:r w:rsidRPr="00AD36A4">
          <w:rPr>
            <w:rFonts w:ascii="Times New Roman" w:hAnsi="Times New Roman" w:cs="Times New Roman"/>
            <w:noProof/>
            <w:webHidden/>
            <w:sz w:val="24"/>
            <w:szCs w:val="24"/>
            <w:rPrChange w:id="2179"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180" w:author="Kiên Lê Trung" w:date="2024-12-25T14:07:00Z" w16du:dateUtc="2024-12-25T07:07:00Z">
              <w:rPr>
                <w:rStyle w:val="Hyperlink"/>
                <w:noProof/>
              </w:rPr>
            </w:rPrChange>
          </w:rPr>
          <w:fldChar w:fldCharType="end"/>
        </w:r>
      </w:ins>
    </w:p>
    <w:p w14:paraId="5E7B4CDD" w14:textId="43326846" w:rsidR="00AD36A4" w:rsidRPr="00AD36A4" w:rsidRDefault="00AD36A4">
      <w:pPr>
        <w:pStyle w:val="TableofFigures"/>
        <w:tabs>
          <w:tab w:val="right" w:leader="dot" w:pos="9019"/>
        </w:tabs>
        <w:rPr>
          <w:ins w:id="2181"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182" w:author="Kiên Lê Trung" w:date="2024-12-25T14:07:00Z" w16du:dateUtc="2024-12-25T07:07:00Z">
            <w:rPr>
              <w:ins w:id="2183"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184" w:author="Kiên Lê Trung" w:date="2024-12-25T14:07:00Z" w16du:dateUtc="2024-12-25T07:07:00Z">
        <w:r w:rsidRPr="00AD36A4">
          <w:rPr>
            <w:rStyle w:val="Hyperlink"/>
            <w:rFonts w:ascii="Times New Roman" w:hAnsi="Times New Roman" w:cs="Times New Roman"/>
            <w:noProof/>
            <w:sz w:val="24"/>
            <w:szCs w:val="24"/>
            <w:rPrChange w:id="2185"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186"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187" w:author="Kiên Lê Trung" w:date="2024-12-25T14:07:00Z" w16du:dateUtc="2024-12-25T07:07:00Z">
              <w:rPr>
                <w:noProof/>
              </w:rPr>
            </w:rPrChange>
          </w:rPr>
          <w:instrText>HYPERLINK \l "_Toc186028058"</w:instrText>
        </w:r>
        <w:r w:rsidRPr="00AD36A4">
          <w:rPr>
            <w:rStyle w:val="Hyperlink"/>
            <w:rFonts w:ascii="Times New Roman" w:hAnsi="Times New Roman" w:cs="Times New Roman"/>
            <w:noProof/>
            <w:sz w:val="24"/>
            <w:szCs w:val="24"/>
            <w:rPrChange w:id="2188"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189"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190"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191" w:author="Kiên Lê Trung" w:date="2024-12-25T14:07:00Z" w16du:dateUtc="2024-12-25T07:07:00Z">
              <w:rPr>
                <w:rStyle w:val="Hyperlink"/>
                <w:noProof/>
              </w:rPr>
            </w:rPrChange>
          </w:rPr>
          <w:t>Hình 2.20</w:t>
        </w:r>
        <w:r w:rsidRPr="00AD36A4">
          <w:rPr>
            <w:rStyle w:val="Hyperlink"/>
            <w:rFonts w:ascii="Times New Roman" w:hAnsi="Times New Roman" w:cs="Times New Roman"/>
            <w:noProof/>
            <w:sz w:val="24"/>
            <w:szCs w:val="24"/>
            <w:lang w:val="en-US"/>
            <w:rPrChange w:id="2192" w:author="Kiên Lê Trung" w:date="2024-12-25T14:07:00Z" w16du:dateUtc="2024-12-25T07:07:00Z">
              <w:rPr>
                <w:rStyle w:val="Hyperlink"/>
                <w:noProof/>
                <w:lang w:val="en-US"/>
              </w:rPr>
            </w:rPrChange>
          </w:rPr>
          <w:t xml:space="preserve"> Biểu đồ tuần tự chức năng tìm kiếm sản phẩm</w:t>
        </w:r>
        <w:r w:rsidRPr="00AD36A4">
          <w:rPr>
            <w:rFonts w:ascii="Times New Roman" w:hAnsi="Times New Roman" w:cs="Times New Roman"/>
            <w:noProof/>
            <w:webHidden/>
            <w:sz w:val="24"/>
            <w:szCs w:val="24"/>
            <w:rPrChange w:id="2193"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194"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195" w:author="Kiên Lê Trung" w:date="2024-12-25T14:07:00Z" w16du:dateUtc="2024-12-25T07:07:00Z">
              <w:rPr>
                <w:noProof/>
                <w:webHidden/>
              </w:rPr>
            </w:rPrChange>
          </w:rPr>
          <w:instrText xml:space="preserve"> PAGEREF _Toc186028058 \h </w:instrText>
        </w:r>
        <w:r w:rsidRPr="00AD36A4">
          <w:rPr>
            <w:rFonts w:ascii="Times New Roman" w:hAnsi="Times New Roman" w:cs="Times New Roman"/>
            <w:noProof/>
            <w:webHidden/>
            <w:sz w:val="24"/>
            <w:szCs w:val="24"/>
            <w:rPrChange w:id="2196"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197" w:author="Kiên Lê Trung" w:date="2024-12-25T14:07:00Z" w16du:dateUtc="2024-12-25T07:07:00Z">
            <w:rPr>
              <w:noProof/>
              <w:webHidden/>
            </w:rPr>
          </w:rPrChange>
        </w:rPr>
        <w:fldChar w:fldCharType="separate"/>
      </w:r>
      <w:ins w:id="2198" w:author="Kiên Lê Trung" w:date="2024-12-25T14:07:00Z" w16du:dateUtc="2024-12-25T07:07:00Z">
        <w:r w:rsidRPr="00AD36A4">
          <w:rPr>
            <w:rFonts w:ascii="Times New Roman" w:hAnsi="Times New Roman" w:cs="Times New Roman"/>
            <w:noProof/>
            <w:webHidden/>
            <w:sz w:val="24"/>
            <w:szCs w:val="24"/>
            <w:rPrChange w:id="2199" w:author="Kiên Lê Trung" w:date="2024-12-25T14:07:00Z" w16du:dateUtc="2024-12-25T07:07:00Z">
              <w:rPr>
                <w:noProof/>
                <w:webHidden/>
              </w:rPr>
            </w:rPrChange>
          </w:rPr>
          <w:t>36</w:t>
        </w:r>
        <w:r w:rsidRPr="00AD36A4">
          <w:rPr>
            <w:rFonts w:ascii="Times New Roman" w:hAnsi="Times New Roman" w:cs="Times New Roman"/>
            <w:noProof/>
            <w:webHidden/>
            <w:sz w:val="24"/>
            <w:szCs w:val="24"/>
            <w:rPrChange w:id="2200"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201" w:author="Kiên Lê Trung" w:date="2024-12-25T14:07:00Z" w16du:dateUtc="2024-12-25T07:07:00Z">
              <w:rPr>
                <w:rStyle w:val="Hyperlink"/>
                <w:noProof/>
              </w:rPr>
            </w:rPrChange>
          </w:rPr>
          <w:fldChar w:fldCharType="end"/>
        </w:r>
      </w:ins>
    </w:p>
    <w:p w14:paraId="3B40A38F" w14:textId="0D8FA247" w:rsidR="00AD36A4" w:rsidRPr="00AD36A4" w:rsidRDefault="00AD36A4">
      <w:pPr>
        <w:pStyle w:val="TableofFigures"/>
        <w:tabs>
          <w:tab w:val="right" w:leader="dot" w:pos="9019"/>
        </w:tabs>
        <w:rPr>
          <w:ins w:id="2202"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203" w:author="Kiên Lê Trung" w:date="2024-12-25T14:07:00Z" w16du:dateUtc="2024-12-25T07:07:00Z">
            <w:rPr>
              <w:ins w:id="2204"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205" w:author="Kiên Lê Trung" w:date="2024-12-25T14:07:00Z" w16du:dateUtc="2024-12-25T07:07:00Z">
        <w:r w:rsidRPr="00AD36A4">
          <w:rPr>
            <w:rStyle w:val="Hyperlink"/>
            <w:rFonts w:ascii="Times New Roman" w:hAnsi="Times New Roman" w:cs="Times New Roman"/>
            <w:noProof/>
            <w:sz w:val="24"/>
            <w:szCs w:val="24"/>
            <w:rPrChange w:id="2206"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207"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208" w:author="Kiên Lê Trung" w:date="2024-12-25T14:07:00Z" w16du:dateUtc="2024-12-25T07:07:00Z">
              <w:rPr>
                <w:noProof/>
              </w:rPr>
            </w:rPrChange>
          </w:rPr>
          <w:instrText>HYPERLINK \l "_Toc186028059"</w:instrText>
        </w:r>
        <w:r w:rsidRPr="00AD36A4">
          <w:rPr>
            <w:rStyle w:val="Hyperlink"/>
            <w:rFonts w:ascii="Times New Roman" w:hAnsi="Times New Roman" w:cs="Times New Roman"/>
            <w:noProof/>
            <w:sz w:val="24"/>
            <w:szCs w:val="24"/>
            <w:rPrChange w:id="2209"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210"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211"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212" w:author="Kiên Lê Trung" w:date="2024-12-25T14:07:00Z" w16du:dateUtc="2024-12-25T07:07:00Z">
              <w:rPr>
                <w:rStyle w:val="Hyperlink"/>
                <w:noProof/>
              </w:rPr>
            </w:rPrChange>
          </w:rPr>
          <w:t>Hình 2.21</w:t>
        </w:r>
        <w:r w:rsidRPr="00AD36A4">
          <w:rPr>
            <w:rStyle w:val="Hyperlink"/>
            <w:rFonts w:ascii="Times New Roman" w:hAnsi="Times New Roman" w:cs="Times New Roman"/>
            <w:noProof/>
            <w:sz w:val="24"/>
            <w:szCs w:val="24"/>
            <w:lang w:val="en-US"/>
            <w:rPrChange w:id="2213" w:author="Kiên Lê Trung" w:date="2024-12-25T14:07:00Z" w16du:dateUtc="2024-12-25T07:07:00Z">
              <w:rPr>
                <w:rStyle w:val="Hyperlink"/>
                <w:noProof/>
                <w:lang w:val="en-US"/>
              </w:rPr>
            </w:rPrChange>
          </w:rPr>
          <w:t xml:space="preserve"> Biểu đồ tuần tự chức năng đăng nhập</w:t>
        </w:r>
        <w:r w:rsidRPr="00AD36A4">
          <w:rPr>
            <w:rFonts w:ascii="Times New Roman" w:hAnsi="Times New Roman" w:cs="Times New Roman"/>
            <w:noProof/>
            <w:webHidden/>
            <w:sz w:val="24"/>
            <w:szCs w:val="24"/>
            <w:rPrChange w:id="2214"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215"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216" w:author="Kiên Lê Trung" w:date="2024-12-25T14:07:00Z" w16du:dateUtc="2024-12-25T07:07:00Z">
              <w:rPr>
                <w:noProof/>
                <w:webHidden/>
              </w:rPr>
            </w:rPrChange>
          </w:rPr>
          <w:instrText xml:space="preserve"> PAGEREF _Toc186028059 \h </w:instrText>
        </w:r>
        <w:r w:rsidRPr="00AD36A4">
          <w:rPr>
            <w:rFonts w:ascii="Times New Roman" w:hAnsi="Times New Roman" w:cs="Times New Roman"/>
            <w:noProof/>
            <w:webHidden/>
            <w:sz w:val="24"/>
            <w:szCs w:val="24"/>
            <w:rPrChange w:id="2217"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218" w:author="Kiên Lê Trung" w:date="2024-12-25T14:07:00Z" w16du:dateUtc="2024-12-25T07:07:00Z">
            <w:rPr>
              <w:noProof/>
              <w:webHidden/>
            </w:rPr>
          </w:rPrChange>
        </w:rPr>
        <w:fldChar w:fldCharType="separate"/>
      </w:r>
      <w:ins w:id="2219" w:author="Kiên Lê Trung" w:date="2024-12-25T14:07:00Z" w16du:dateUtc="2024-12-25T07:07:00Z">
        <w:r w:rsidRPr="00AD36A4">
          <w:rPr>
            <w:rFonts w:ascii="Times New Roman" w:hAnsi="Times New Roman" w:cs="Times New Roman"/>
            <w:noProof/>
            <w:webHidden/>
            <w:sz w:val="24"/>
            <w:szCs w:val="24"/>
            <w:rPrChange w:id="2220" w:author="Kiên Lê Trung" w:date="2024-12-25T14:07:00Z" w16du:dateUtc="2024-12-25T07:07:00Z">
              <w:rPr>
                <w:noProof/>
                <w:webHidden/>
              </w:rPr>
            </w:rPrChange>
          </w:rPr>
          <w:t>36</w:t>
        </w:r>
        <w:r w:rsidRPr="00AD36A4">
          <w:rPr>
            <w:rFonts w:ascii="Times New Roman" w:hAnsi="Times New Roman" w:cs="Times New Roman"/>
            <w:noProof/>
            <w:webHidden/>
            <w:sz w:val="24"/>
            <w:szCs w:val="24"/>
            <w:rPrChange w:id="2221"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222" w:author="Kiên Lê Trung" w:date="2024-12-25T14:07:00Z" w16du:dateUtc="2024-12-25T07:07:00Z">
              <w:rPr>
                <w:rStyle w:val="Hyperlink"/>
                <w:noProof/>
              </w:rPr>
            </w:rPrChange>
          </w:rPr>
          <w:fldChar w:fldCharType="end"/>
        </w:r>
      </w:ins>
    </w:p>
    <w:p w14:paraId="39CF86A8" w14:textId="228CA600" w:rsidR="00AD36A4" w:rsidRPr="00AD36A4" w:rsidRDefault="00AD36A4">
      <w:pPr>
        <w:pStyle w:val="TableofFigures"/>
        <w:tabs>
          <w:tab w:val="right" w:leader="dot" w:pos="9019"/>
        </w:tabs>
        <w:rPr>
          <w:ins w:id="2223"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224" w:author="Kiên Lê Trung" w:date="2024-12-25T14:07:00Z" w16du:dateUtc="2024-12-25T07:07:00Z">
            <w:rPr>
              <w:ins w:id="2225"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226" w:author="Kiên Lê Trung" w:date="2024-12-25T14:07:00Z" w16du:dateUtc="2024-12-25T07:07:00Z">
        <w:r w:rsidRPr="00AD36A4">
          <w:rPr>
            <w:rStyle w:val="Hyperlink"/>
            <w:rFonts w:ascii="Times New Roman" w:hAnsi="Times New Roman" w:cs="Times New Roman"/>
            <w:noProof/>
            <w:sz w:val="24"/>
            <w:szCs w:val="24"/>
            <w:rPrChange w:id="2227"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228"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229" w:author="Kiên Lê Trung" w:date="2024-12-25T14:07:00Z" w16du:dateUtc="2024-12-25T07:07:00Z">
              <w:rPr>
                <w:noProof/>
              </w:rPr>
            </w:rPrChange>
          </w:rPr>
          <w:instrText>HYPERLINK \l "_Toc186028060"</w:instrText>
        </w:r>
        <w:r w:rsidRPr="00AD36A4">
          <w:rPr>
            <w:rStyle w:val="Hyperlink"/>
            <w:rFonts w:ascii="Times New Roman" w:hAnsi="Times New Roman" w:cs="Times New Roman"/>
            <w:noProof/>
            <w:sz w:val="24"/>
            <w:szCs w:val="24"/>
            <w:rPrChange w:id="2230"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231"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232"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233" w:author="Kiên Lê Trung" w:date="2024-12-25T14:07:00Z" w16du:dateUtc="2024-12-25T07:07:00Z">
              <w:rPr>
                <w:rStyle w:val="Hyperlink"/>
                <w:noProof/>
              </w:rPr>
            </w:rPrChange>
          </w:rPr>
          <w:t>Hình 2.22</w:t>
        </w:r>
        <w:r w:rsidRPr="00AD36A4">
          <w:rPr>
            <w:rStyle w:val="Hyperlink"/>
            <w:rFonts w:ascii="Times New Roman" w:hAnsi="Times New Roman" w:cs="Times New Roman"/>
            <w:noProof/>
            <w:sz w:val="24"/>
            <w:szCs w:val="24"/>
            <w:lang w:val="en-US"/>
            <w:rPrChange w:id="2234" w:author="Kiên Lê Trung" w:date="2024-12-25T14:07:00Z" w16du:dateUtc="2024-12-25T07:07:00Z">
              <w:rPr>
                <w:rStyle w:val="Hyperlink"/>
                <w:noProof/>
                <w:lang w:val="en-US"/>
              </w:rPr>
            </w:rPrChange>
          </w:rPr>
          <w:t xml:space="preserve"> Biểu đồ tuần tự chức năng đăng ký</w:t>
        </w:r>
        <w:r w:rsidRPr="00AD36A4">
          <w:rPr>
            <w:rFonts w:ascii="Times New Roman" w:hAnsi="Times New Roman" w:cs="Times New Roman"/>
            <w:noProof/>
            <w:webHidden/>
            <w:sz w:val="24"/>
            <w:szCs w:val="24"/>
            <w:rPrChange w:id="2235"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236"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237" w:author="Kiên Lê Trung" w:date="2024-12-25T14:07:00Z" w16du:dateUtc="2024-12-25T07:07:00Z">
              <w:rPr>
                <w:noProof/>
                <w:webHidden/>
              </w:rPr>
            </w:rPrChange>
          </w:rPr>
          <w:instrText xml:space="preserve"> PAGEREF _Toc186028060 \h </w:instrText>
        </w:r>
        <w:r w:rsidRPr="00AD36A4">
          <w:rPr>
            <w:rFonts w:ascii="Times New Roman" w:hAnsi="Times New Roman" w:cs="Times New Roman"/>
            <w:noProof/>
            <w:webHidden/>
            <w:sz w:val="24"/>
            <w:szCs w:val="24"/>
            <w:rPrChange w:id="2238"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239" w:author="Kiên Lê Trung" w:date="2024-12-25T14:07:00Z" w16du:dateUtc="2024-12-25T07:07:00Z">
            <w:rPr>
              <w:noProof/>
              <w:webHidden/>
            </w:rPr>
          </w:rPrChange>
        </w:rPr>
        <w:fldChar w:fldCharType="separate"/>
      </w:r>
      <w:ins w:id="2240" w:author="Kiên Lê Trung" w:date="2024-12-25T14:07:00Z" w16du:dateUtc="2024-12-25T07:07:00Z">
        <w:r w:rsidRPr="00AD36A4">
          <w:rPr>
            <w:rFonts w:ascii="Times New Roman" w:hAnsi="Times New Roman" w:cs="Times New Roman"/>
            <w:noProof/>
            <w:webHidden/>
            <w:sz w:val="24"/>
            <w:szCs w:val="24"/>
            <w:rPrChange w:id="2241" w:author="Kiên Lê Trung" w:date="2024-12-25T14:07:00Z" w16du:dateUtc="2024-12-25T07:07:00Z">
              <w:rPr>
                <w:noProof/>
                <w:webHidden/>
              </w:rPr>
            </w:rPrChange>
          </w:rPr>
          <w:t>37</w:t>
        </w:r>
        <w:r w:rsidRPr="00AD36A4">
          <w:rPr>
            <w:rFonts w:ascii="Times New Roman" w:hAnsi="Times New Roman" w:cs="Times New Roman"/>
            <w:noProof/>
            <w:webHidden/>
            <w:sz w:val="24"/>
            <w:szCs w:val="24"/>
            <w:rPrChange w:id="2242"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243" w:author="Kiên Lê Trung" w:date="2024-12-25T14:07:00Z" w16du:dateUtc="2024-12-25T07:07:00Z">
              <w:rPr>
                <w:rStyle w:val="Hyperlink"/>
                <w:noProof/>
              </w:rPr>
            </w:rPrChange>
          </w:rPr>
          <w:fldChar w:fldCharType="end"/>
        </w:r>
      </w:ins>
    </w:p>
    <w:p w14:paraId="696DAF79" w14:textId="5C53E134" w:rsidR="00AD36A4" w:rsidRPr="00AD36A4" w:rsidRDefault="00AD36A4">
      <w:pPr>
        <w:pStyle w:val="TableofFigures"/>
        <w:tabs>
          <w:tab w:val="right" w:leader="dot" w:pos="9019"/>
        </w:tabs>
        <w:rPr>
          <w:ins w:id="2244"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245" w:author="Kiên Lê Trung" w:date="2024-12-25T14:07:00Z" w16du:dateUtc="2024-12-25T07:07:00Z">
            <w:rPr>
              <w:ins w:id="2246"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247" w:author="Kiên Lê Trung" w:date="2024-12-25T14:07:00Z" w16du:dateUtc="2024-12-25T07:07:00Z">
        <w:r w:rsidRPr="00AD36A4">
          <w:rPr>
            <w:rStyle w:val="Hyperlink"/>
            <w:rFonts w:ascii="Times New Roman" w:hAnsi="Times New Roman" w:cs="Times New Roman"/>
            <w:noProof/>
            <w:sz w:val="24"/>
            <w:szCs w:val="24"/>
            <w:rPrChange w:id="2248"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249"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250" w:author="Kiên Lê Trung" w:date="2024-12-25T14:07:00Z" w16du:dateUtc="2024-12-25T07:07:00Z">
              <w:rPr>
                <w:noProof/>
              </w:rPr>
            </w:rPrChange>
          </w:rPr>
          <w:instrText>HYPERLINK \l "_Toc186028061"</w:instrText>
        </w:r>
        <w:r w:rsidRPr="00AD36A4">
          <w:rPr>
            <w:rStyle w:val="Hyperlink"/>
            <w:rFonts w:ascii="Times New Roman" w:hAnsi="Times New Roman" w:cs="Times New Roman"/>
            <w:noProof/>
            <w:sz w:val="24"/>
            <w:szCs w:val="24"/>
            <w:rPrChange w:id="2251"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252"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253"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254" w:author="Kiên Lê Trung" w:date="2024-12-25T14:07:00Z" w16du:dateUtc="2024-12-25T07:07:00Z">
              <w:rPr>
                <w:rStyle w:val="Hyperlink"/>
                <w:noProof/>
              </w:rPr>
            </w:rPrChange>
          </w:rPr>
          <w:t>Hình 2.23</w:t>
        </w:r>
        <w:r w:rsidRPr="00AD36A4">
          <w:rPr>
            <w:rStyle w:val="Hyperlink"/>
            <w:rFonts w:ascii="Times New Roman" w:hAnsi="Times New Roman" w:cs="Times New Roman"/>
            <w:noProof/>
            <w:sz w:val="24"/>
            <w:szCs w:val="24"/>
            <w:lang w:val="en-US"/>
            <w:rPrChange w:id="2255" w:author="Kiên Lê Trung" w:date="2024-12-25T14:07:00Z" w16du:dateUtc="2024-12-25T07:07:00Z">
              <w:rPr>
                <w:rStyle w:val="Hyperlink"/>
                <w:noProof/>
                <w:lang w:val="en-US"/>
              </w:rPr>
            </w:rPrChange>
          </w:rPr>
          <w:t xml:space="preserve"> Biểu đồ tuần tự chức năng chỉnh sửa thông tin</w:t>
        </w:r>
        <w:r w:rsidRPr="00AD36A4">
          <w:rPr>
            <w:rFonts w:ascii="Times New Roman" w:hAnsi="Times New Roman" w:cs="Times New Roman"/>
            <w:noProof/>
            <w:webHidden/>
            <w:sz w:val="24"/>
            <w:szCs w:val="24"/>
            <w:rPrChange w:id="2256"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257"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258" w:author="Kiên Lê Trung" w:date="2024-12-25T14:07:00Z" w16du:dateUtc="2024-12-25T07:07:00Z">
              <w:rPr>
                <w:noProof/>
                <w:webHidden/>
              </w:rPr>
            </w:rPrChange>
          </w:rPr>
          <w:instrText xml:space="preserve"> PAGEREF _Toc186028061 \h </w:instrText>
        </w:r>
        <w:r w:rsidRPr="00AD36A4">
          <w:rPr>
            <w:rFonts w:ascii="Times New Roman" w:hAnsi="Times New Roman" w:cs="Times New Roman"/>
            <w:noProof/>
            <w:webHidden/>
            <w:sz w:val="24"/>
            <w:szCs w:val="24"/>
            <w:rPrChange w:id="2259"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260" w:author="Kiên Lê Trung" w:date="2024-12-25T14:07:00Z" w16du:dateUtc="2024-12-25T07:07:00Z">
            <w:rPr>
              <w:noProof/>
              <w:webHidden/>
            </w:rPr>
          </w:rPrChange>
        </w:rPr>
        <w:fldChar w:fldCharType="separate"/>
      </w:r>
      <w:ins w:id="2261" w:author="Kiên Lê Trung" w:date="2024-12-25T14:07:00Z" w16du:dateUtc="2024-12-25T07:07:00Z">
        <w:r w:rsidRPr="00AD36A4">
          <w:rPr>
            <w:rFonts w:ascii="Times New Roman" w:hAnsi="Times New Roman" w:cs="Times New Roman"/>
            <w:noProof/>
            <w:webHidden/>
            <w:sz w:val="24"/>
            <w:szCs w:val="24"/>
            <w:rPrChange w:id="2262" w:author="Kiên Lê Trung" w:date="2024-12-25T14:07:00Z" w16du:dateUtc="2024-12-25T07:07:00Z">
              <w:rPr>
                <w:noProof/>
                <w:webHidden/>
              </w:rPr>
            </w:rPrChange>
          </w:rPr>
          <w:t>37</w:t>
        </w:r>
        <w:r w:rsidRPr="00AD36A4">
          <w:rPr>
            <w:rFonts w:ascii="Times New Roman" w:hAnsi="Times New Roman" w:cs="Times New Roman"/>
            <w:noProof/>
            <w:webHidden/>
            <w:sz w:val="24"/>
            <w:szCs w:val="24"/>
            <w:rPrChange w:id="2263"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264" w:author="Kiên Lê Trung" w:date="2024-12-25T14:07:00Z" w16du:dateUtc="2024-12-25T07:07:00Z">
              <w:rPr>
                <w:rStyle w:val="Hyperlink"/>
                <w:noProof/>
              </w:rPr>
            </w:rPrChange>
          </w:rPr>
          <w:fldChar w:fldCharType="end"/>
        </w:r>
      </w:ins>
    </w:p>
    <w:p w14:paraId="2FF1A9FF" w14:textId="081F2A50" w:rsidR="00AD36A4" w:rsidRPr="00AD36A4" w:rsidRDefault="00AD36A4">
      <w:pPr>
        <w:pStyle w:val="TableofFigures"/>
        <w:tabs>
          <w:tab w:val="right" w:leader="dot" w:pos="9019"/>
        </w:tabs>
        <w:rPr>
          <w:ins w:id="2265"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266" w:author="Kiên Lê Trung" w:date="2024-12-25T14:07:00Z" w16du:dateUtc="2024-12-25T07:07:00Z">
            <w:rPr>
              <w:ins w:id="2267"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268" w:author="Kiên Lê Trung" w:date="2024-12-25T14:07:00Z" w16du:dateUtc="2024-12-25T07:07:00Z">
        <w:r w:rsidRPr="00AD36A4">
          <w:rPr>
            <w:rStyle w:val="Hyperlink"/>
            <w:rFonts w:ascii="Times New Roman" w:hAnsi="Times New Roman" w:cs="Times New Roman"/>
            <w:noProof/>
            <w:sz w:val="24"/>
            <w:szCs w:val="24"/>
            <w:rPrChange w:id="2269"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270"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271" w:author="Kiên Lê Trung" w:date="2024-12-25T14:07:00Z" w16du:dateUtc="2024-12-25T07:07:00Z">
              <w:rPr>
                <w:noProof/>
              </w:rPr>
            </w:rPrChange>
          </w:rPr>
          <w:instrText>HYPERLINK \l "_Toc186028062"</w:instrText>
        </w:r>
        <w:r w:rsidRPr="00AD36A4">
          <w:rPr>
            <w:rStyle w:val="Hyperlink"/>
            <w:rFonts w:ascii="Times New Roman" w:hAnsi="Times New Roman" w:cs="Times New Roman"/>
            <w:noProof/>
            <w:sz w:val="24"/>
            <w:szCs w:val="24"/>
            <w:rPrChange w:id="2272"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273"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274"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275" w:author="Kiên Lê Trung" w:date="2024-12-25T14:07:00Z" w16du:dateUtc="2024-12-25T07:07:00Z">
              <w:rPr>
                <w:rStyle w:val="Hyperlink"/>
                <w:noProof/>
              </w:rPr>
            </w:rPrChange>
          </w:rPr>
          <w:t>Hình 2.24</w:t>
        </w:r>
        <w:r w:rsidRPr="00AD36A4">
          <w:rPr>
            <w:rStyle w:val="Hyperlink"/>
            <w:rFonts w:ascii="Times New Roman" w:hAnsi="Times New Roman" w:cs="Times New Roman"/>
            <w:noProof/>
            <w:sz w:val="24"/>
            <w:szCs w:val="24"/>
            <w:lang w:val="en-US"/>
            <w:rPrChange w:id="2276" w:author="Kiên Lê Trung" w:date="2024-12-25T14:07:00Z" w16du:dateUtc="2024-12-25T07:07:00Z">
              <w:rPr>
                <w:rStyle w:val="Hyperlink"/>
                <w:noProof/>
                <w:lang w:val="en-US"/>
              </w:rPr>
            </w:rPrChange>
          </w:rPr>
          <w:t xml:space="preserve"> Biểu đồ tuần tự chức năng quản lý tài khoản</w:t>
        </w:r>
        <w:r w:rsidRPr="00AD36A4">
          <w:rPr>
            <w:rFonts w:ascii="Times New Roman" w:hAnsi="Times New Roman" w:cs="Times New Roman"/>
            <w:noProof/>
            <w:webHidden/>
            <w:sz w:val="24"/>
            <w:szCs w:val="24"/>
            <w:rPrChange w:id="2277"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278"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279" w:author="Kiên Lê Trung" w:date="2024-12-25T14:07:00Z" w16du:dateUtc="2024-12-25T07:07:00Z">
              <w:rPr>
                <w:noProof/>
                <w:webHidden/>
              </w:rPr>
            </w:rPrChange>
          </w:rPr>
          <w:instrText xml:space="preserve"> PAGEREF _Toc186028062 \h </w:instrText>
        </w:r>
        <w:r w:rsidRPr="00AD36A4">
          <w:rPr>
            <w:rFonts w:ascii="Times New Roman" w:hAnsi="Times New Roman" w:cs="Times New Roman"/>
            <w:noProof/>
            <w:webHidden/>
            <w:sz w:val="24"/>
            <w:szCs w:val="24"/>
            <w:rPrChange w:id="2280"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281" w:author="Kiên Lê Trung" w:date="2024-12-25T14:07:00Z" w16du:dateUtc="2024-12-25T07:07:00Z">
            <w:rPr>
              <w:noProof/>
              <w:webHidden/>
            </w:rPr>
          </w:rPrChange>
        </w:rPr>
        <w:fldChar w:fldCharType="separate"/>
      </w:r>
      <w:ins w:id="2282" w:author="Kiên Lê Trung" w:date="2024-12-25T14:07:00Z" w16du:dateUtc="2024-12-25T07:07:00Z">
        <w:r w:rsidRPr="00AD36A4">
          <w:rPr>
            <w:rFonts w:ascii="Times New Roman" w:hAnsi="Times New Roman" w:cs="Times New Roman"/>
            <w:noProof/>
            <w:webHidden/>
            <w:sz w:val="24"/>
            <w:szCs w:val="24"/>
            <w:rPrChange w:id="2283" w:author="Kiên Lê Trung" w:date="2024-12-25T14:07:00Z" w16du:dateUtc="2024-12-25T07:07:00Z">
              <w:rPr>
                <w:noProof/>
                <w:webHidden/>
              </w:rPr>
            </w:rPrChange>
          </w:rPr>
          <w:t>38</w:t>
        </w:r>
        <w:r w:rsidRPr="00AD36A4">
          <w:rPr>
            <w:rFonts w:ascii="Times New Roman" w:hAnsi="Times New Roman" w:cs="Times New Roman"/>
            <w:noProof/>
            <w:webHidden/>
            <w:sz w:val="24"/>
            <w:szCs w:val="24"/>
            <w:rPrChange w:id="2284"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285" w:author="Kiên Lê Trung" w:date="2024-12-25T14:07:00Z" w16du:dateUtc="2024-12-25T07:07:00Z">
              <w:rPr>
                <w:rStyle w:val="Hyperlink"/>
                <w:noProof/>
              </w:rPr>
            </w:rPrChange>
          </w:rPr>
          <w:fldChar w:fldCharType="end"/>
        </w:r>
      </w:ins>
    </w:p>
    <w:p w14:paraId="65136AD6" w14:textId="5EEEDD39" w:rsidR="00AD36A4" w:rsidRPr="00AD36A4" w:rsidRDefault="00AD36A4">
      <w:pPr>
        <w:pStyle w:val="TableofFigures"/>
        <w:tabs>
          <w:tab w:val="right" w:leader="dot" w:pos="9019"/>
        </w:tabs>
        <w:rPr>
          <w:ins w:id="2286"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287" w:author="Kiên Lê Trung" w:date="2024-12-25T14:07:00Z" w16du:dateUtc="2024-12-25T07:07:00Z">
            <w:rPr>
              <w:ins w:id="2288"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289" w:author="Kiên Lê Trung" w:date="2024-12-25T14:07:00Z" w16du:dateUtc="2024-12-25T07:07:00Z">
        <w:r w:rsidRPr="00AD36A4">
          <w:rPr>
            <w:rStyle w:val="Hyperlink"/>
            <w:rFonts w:ascii="Times New Roman" w:hAnsi="Times New Roman" w:cs="Times New Roman"/>
            <w:noProof/>
            <w:sz w:val="24"/>
            <w:szCs w:val="24"/>
            <w:rPrChange w:id="2290"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291"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292" w:author="Kiên Lê Trung" w:date="2024-12-25T14:07:00Z" w16du:dateUtc="2024-12-25T07:07:00Z">
              <w:rPr>
                <w:noProof/>
              </w:rPr>
            </w:rPrChange>
          </w:rPr>
          <w:instrText>HYPERLINK \l "_Toc186028063"</w:instrText>
        </w:r>
        <w:r w:rsidRPr="00AD36A4">
          <w:rPr>
            <w:rStyle w:val="Hyperlink"/>
            <w:rFonts w:ascii="Times New Roman" w:hAnsi="Times New Roman" w:cs="Times New Roman"/>
            <w:noProof/>
            <w:sz w:val="24"/>
            <w:szCs w:val="24"/>
            <w:rPrChange w:id="2293"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294"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295"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296" w:author="Kiên Lê Trung" w:date="2024-12-25T14:07:00Z" w16du:dateUtc="2024-12-25T07:07:00Z">
              <w:rPr>
                <w:rStyle w:val="Hyperlink"/>
                <w:noProof/>
              </w:rPr>
            </w:rPrChange>
          </w:rPr>
          <w:t>Hình 2.25</w:t>
        </w:r>
        <w:r w:rsidRPr="00AD36A4">
          <w:rPr>
            <w:rStyle w:val="Hyperlink"/>
            <w:rFonts w:ascii="Times New Roman" w:hAnsi="Times New Roman" w:cs="Times New Roman"/>
            <w:noProof/>
            <w:sz w:val="24"/>
            <w:szCs w:val="24"/>
            <w:lang w:val="en-US"/>
            <w:rPrChange w:id="2297" w:author="Kiên Lê Trung" w:date="2024-12-25T14:07:00Z" w16du:dateUtc="2024-12-25T07:07:00Z">
              <w:rPr>
                <w:rStyle w:val="Hyperlink"/>
                <w:noProof/>
                <w:lang w:val="en-US"/>
              </w:rPr>
            </w:rPrChange>
          </w:rPr>
          <w:t xml:space="preserve"> Biểu đồ tuần tự chức năng khách hàng quản lý đơn hàng</w:t>
        </w:r>
        <w:r w:rsidRPr="00AD36A4">
          <w:rPr>
            <w:rFonts w:ascii="Times New Roman" w:hAnsi="Times New Roman" w:cs="Times New Roman"/>
            <w:noProof/>
            <w:webHidden/>
            <w:sz w:val="24"/>
            <w:szCs w:val="24"/>
            <w:rPrChange w:id="2298"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299"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300" w:author="Kiên Lê Trung" w:date="2024-12-25T14:07:00Z" w16du:dateUtc="2024-12-25T07:07:00Z">
              <w:rPr>
                <w:noProof/>
                <w:webHidden/>
              </w:rPr>
            </w:rPrChange>
          </w:rPr>
          <w:instrText xml:space="preserve"> PAGEREF _Toc186028063 \h </w:instrText>
        </w:r>
        <w:r w:rsidRPr="00AD36A4">
          <w:rPr>
            <w:rFonts w:ascii="Times New Roman" w:hAnsi="Times New Roman" w:cs="Times New Roman"/>
            <w:noProof/>
            <w:webHidden/>
            <w:sz w:val="24"/>
            <w:szCs w:val="24"/>
            <w:rPrChange w:id="2301"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302" w:author="Kiên Lê Trung" w:date="2024-12-25T14:07:00Z" w16du:dateUtc="2024-12-25T07:07:00Z">
            <w:rPr>
              <w:noProof/>
              <w:webHidden/>
            </w:rPr>
          </w:rPrChange>
        </w:rPr>
        <w:fldChar w:fldCharType="separate"/>
      </w:r>
      <w:ins w:id="2303" w:author="Kiên Lê Trung" w:date="2024-12-25T14:07:00Z" w16du:dateUtc="2024-12-25T07:07:00Z">
        <w:r w:rsidRPr="00AD36A4">
          <w:rPr>
            <w:rFonts w:ascii="Times New Roman" w:hAnsi="Times New Roman" w:cs="Times New Roman"/>
            <w:noProof/>
            <w:webHidden/>
            <w:sz w:val="24"/>
            <w:szCs w:val="24"/>
            <w:rPrChange w:id="2304" w:author="Kiên Lê Trung" w:date="2024-12-25T14:07:00Z" w16du:dateUtc="2024-12-25T07:07:00Z">
              <w:rPr>
                <w:noProof/>
                <w:webHidden/>
              </w:rPr>
            </w:rPrChange>
          </w:rPr>
          <w:t>38</w:t>
        </w:r>
        <w:r w:rsidRPr="00AD36A4">
          <w:rPr>
            <w:rFonts w:ascii="Times New Roman" w:hAnsi="Times New Roman" w:cs="Times New Roman"/>
            <w:noProof/>
            <w:webHidden/>
            <w:sz w:val="24"/>
            <w:szCs w:val="24"/>
            <w:rPrChange w:id="2305"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306" w:author="Kiên Lê Trung" w:date="2024-12-25T14:07:00Z" w16du:dateUtc="2024-12-25T07:07:00Z">
              <w:rPr>
                <w:rStyle w:val="Hyperlink"/>
                <w:noProof/>
              </w:rPr>
            </w:rPrChange>
          </w:rPr>
          <w:fldChar w:fldCharType="end"/>
        </w:r>
      </w:ins>
    </w:p>
    <w:p w14:paraId="34F66D5C" w14:textId="0BD3D6C4" w:rsidR="00AD36A4" w:rsidRPr="00AD36A4" w:rsidRDefault="00AD36A4">
      <w:pPr>
        <w:pStyle w:val="TableofFigures"/>
        <w:tabs>
          <w:tab w:val="right" w:leader="dot" w:pos="9019"/>
        </w:tabs>
        <w:rPr>
          <w:ins w:id="2307"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308" w:author="Kiên Lê Trung" w:date="2024-12-25T14:07:00Z" w16du:dateUtc="2024-12-25T07:07:00Z">
            <w:rPr>
              <w:ins w:id="2309"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310" w:author="Kiên Lê Trung" w:date="2024-12-25T14:07:00Z" w16du:dateUtc="2024-12-25T07:07:00Z">
        <w:r w:rsidRPr="00AD36A4">
          <w:rPr>
            <w:rStyle w:val="Hyperlink"/>
            <w:rFonts w:ascii="Times New Roman" w:hAnsi="Times New Roman" w:cs="Times New Roman"/>
            <w:noProof/>
            <w:sz w:val="24"/>
            <w:szCs w:val="24"/>
            <w:rPrChange w:id="2311"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312"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313" w:author="Kiên Lê Trung" w:date="2024-12-25T14:07:00Z" w16du:dateUtc="2024-12-25T07:07:00Z">
              <w:rPr>
                <w:noProof/>
              </w:rPr>
            </w:rPrChange>
          </w:rPr>
          <w:instrText>HYPERLINK \l "_Toc186028064"</w:instrText>
        </w:r>
        <w:r w:rsidRPr="00AD36A4">
          <w:rPr>
            <w:rStyle w:val="Hyperlink"/>
            <w:rFonts w:ascii="Times New Roman" w:hAnsi="Times New Roman" w:cs="Times New Roman"/>
            <w:noProof/>
            <w:sz w:val="24"/>
            <w:szCs w:val="24"/>
            <w:rPrChange w:id="2314"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315"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316"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317" w:author="Kiên Lê Trung" w:date="2024-12-25T14:07:00Z" w16du:dateUtc="2024-12-25T07:07:00Z">
              <w:rPr>
                <w:rStyle w:val="Hyperlink"/>
                <w:noProof/>
              </w:rPr>
            </w:rPrChange>
          </w:rPr>
          <w:t>Hình 2.26</w:t>
        </w:r>
        <w:r w:rsidRPr="00AD36A4">
          <w:rPr>
            <w:rStyle w:val="Hyperlink"/>
            <w:rFonts w:ascii="Times New Roman" w:hAnsi="Times New Roman" w:cs="Times New Roman"/>
            <w:noProof/>
            <w:sz w:val="24"/>
            <w:szCs w:val="24"/>
            <w:lang w:val="en-US"/>
            <w:rPrChange w:id="2318" w:author="Kiên Lê Trung" w:date="2024-12-25T14:07:00Z" w16du:dateUtc="2024-12-25T07:07:00Z">
              <w:rPr>
                <w:rStyle w:val="Hyperlink"/>
                <w:noProof/>
                <w:lang w:val="en-US"/>
              </w:rPr>
            </w:rPrChange>
          </w:rPr>
          <w:t xml:space="preserve"> Biểu đồ tuần tự chức năng người bán quản lý đơn hàng</w:t>
        </w:r>
        <w:r w:rsidRPr="00AD36A4">
          <w:rPr>
            <w:rFonts w:ascii="Times New Roman" w:hAnsi="Times New Roman" w:cs="Times New Roman"/>
            <w:noProof/>
            <w:webHidden/>
            <w:sz w:val="24"/>
            <w:szCs w:val="24"/>
            <w:rPrChange w:id="2319"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320"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321" w:author="Kiên Lê Trung" w:date="2024-12-25T14:07:00Z" w16du:dateUtc="2024-12-25T07:07:00Z">
              <w:rPr>
                <w:noProof/>
                <w:webHidden/>
              </w:rPr>
            </w:rPrChange>
          </w:rPr>
          <w:instrText xml:space="preserve"> PAGEREF _Toc186028064 \h </w:instrText>
        </w:r>
        <w:r w:rsidRPr="00AD36A4">
          <w:rPr>
            <w:rFonts w:ascii="Times New Roman" w:hAnsi="Times New Roman" w:cs="Times New Roman"/>
            <w:noProof/>
            <w:webHidden/>
            <w:sz w:val="24"/>
            <w:szCs w:val="24"/>
            <w:rPrChange w:id="2322"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323" w:author="Kiên Lê Trung" w:date="2024-12-25T14:07:00Z" w16du:dateUtc="2024-12-25T07:07:00Z">
            <w:rPr>
              <w:noProof/>
              <w:webHidden/>
            </w:rPr>
          </w:rPrChange>
        </w:rPr>
        <w:fldChar w:fldCharType="separate"/>
      </w:r>
      <w:ins w:id="2324" w:author="Kiên Lê Trung" w:date="2024-12-25T14:07:00Z" w16du:dateUtc="2024-12-25T07:07:00Z">
        <w:r w:rsidRPr="00AD36A4">
          <w:rPr>
            <w:rFonts w:ascii="Times New Roman" w:hAnsi="Times New Roman" w:cs="Times New Roman"/>
            <w:noProof/>
            <w:webHidden/>
            <w:sz w:val="24"/>
            <w:szCs w:val="24"/>
            <w:rPrChange w:id="2325" w:author="Kiên Lê Trung" w:date="2024-12-25T14:07:00Z" w16du:dateUtc="2024-12-25T07:07:00Z">
              <w:rPr>
                <w:noProof/>
                <w:webHidden/>
              </w:rPr>
            </w:rPrChange>
          </w:rPr>
          <w:t>39</w:t>
        </w:r>
        <w:r w:rsidRPr="00AD36A4">
          <w:rPr>
            <w:rFonts w:ascii="Times New Roman" w:hAnsi="Times New Roman" w:cs="Times New Roman"/>
            <w:noProof/>
            <w:webHidden/>
            <w:sz w:val="24"/>
            <w:szCs w:val="24"/>
            <w:rPrChange w:id="2326"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327" w:author="Kiên Lê Trung" w:date="2024-12-25T14:07:00Z" w16du:dateUtc="2024-12-25T07:07:00Z">
              <w:rPr>
                <w:rStyle w:val="Hyperlink"/>
                <w:noProof/>
              </w:rPr>
            </w:rPrChange>
          </w:rPr>
          <w:fldChar w:fldCharType="end"/>
        </w:r>
      </w:ins>
    </w:p>
    <w:p w14:paraId="6CCE1F30" w14:textId="29A7BD37" w:rsidR="00AD36A4" w:rsidRPr="00AD36A4" w:rsidRDefault="00AD36A4">
      <w:pPr>
        <w:pStyle w:val="TableofFigures"/>
        <w:tabs>
          <w:tab w:val="right" w:leader="dot" w:pos="9019"/>
        </w:tabs>
        <w:rPr>
          <w:ins w:id="2328"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329" w:author="Kiên Lê Trung" w:date="2024-12-25T14:07:00Z" w16du:dateUtc="2024-12-25T07:07:00Z">
            <w:rPr>
              <w:ins w:id="2330"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331" w:author="Kiên Lê Trung" w:date="2024-12-25T14:07:00Z" w16du:dateUtc="2024-12-25T07:07:00Z">
        <w:r w:rsidRPr="00AD36A4">
          <w:rPr>
            <w:rStyle w:val="Hyperlink"/>
            <w:rFonts w:ascii="Times New Roman" w:hAnsi="Times New Roman" w:cs="Times New Roman"/>
            <w:noProof/>
            <w:sz w:val="24"/>
            <w:szCs w:val="24"/>
            <w:rPrChange w:id="2332"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333"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334" w:author="Kiên Lê Trung" w:date="2024-12-25T14:07:00Z" w16du:dateUtc="2024-12-25T07:07:00Z">
              <w:rPr>
                <w:noProof/>
              </w:rPr>
            </w:rPrChange>
          </w:rPr>
          <w:instrText>HYPERLINK \l "_Toc186028065"</w:instrText>
        </w:r>
        <w:r w:rsidRPr="00AD36A4">
          <w:rPr>
            <w:rStyle w:val="Hyperlink"/>
            <w:rFonts w:ascii="Times New Roman" w:hAnsi="Times New Roman" w:cs="Times New Roman"/>
            <w:noProof/>
            <w:sz w:val="24"/>
            <w:szCs w:val="24"/>
            <w:rPrChange w:id="2335"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336"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337"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338" w:author="Kiên Lê Trung" w:date="2024-12-25T14:07:00Z" w16du:dateUtc="2024-12-25T07:07:00Z">
              <w:rPr>
                <w:rStyle w:val="Hyperlink"/>
                <w:noProof/>
              </w:rPr>
            </w:rPrChange>
          </w:rPr>
          <w:t>Hình 2.27</w:t>
        </w:r>
        <w:r w:rsidRPr="00AD36A4">
          <w:rPr>
            <w:rStyle w:val="Hyperlink"/>
            <w:rFonts w:ascii="Times New Roman" w:hAnsi="Times New Roman" w:cs="Times New Roman"/>
            <w:noProof/>
            <w:sz w:val="24"/>
            <w:szCs w:val="24"/>
            <w:lang w:val="en-US"/>
            <w:rPrChange w:id="2339" w:author="Kiên Lê Trung" w:date="2024-12-25T14:07:00Z" w16du:dateUtc="2024-12-25T07:07:00Z">
              <w:rPr>
                <w:rStyle w:val="Hyperlink"/>
                <w:noProof/>
                <w:lang w:val="en-US"/>
              </w:rPr>
            </w:rPrChange>
          </w:rPr>
          <w:t xml:space="preserve"> Biểu đồ tuần tự chức năng xem chi tiết sản phẩm</w:t>
        </w:r>
        <w:r w:rsidRPr="00AD36A4">
          <w:rPr>
            <w:rFonts w:ascii="Times New Roman" w:hAnsi="Times New Roman" w:cs="Times New Roman"/>
            <w:noProof/>
            <w:webHidden/>
            <w:sz w:val="24"/>
            <w:szCs w:val="24"/>
            <w:rPrChange w:id="2340"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341"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342" w:author="Kiên Lê Trung" w:date="2024-12-25T14:07:00Z" w16du:dateUtc="2024-12-25T07:07:00Z">
              <w:rPr>
                <w:noProof/>
                <w:webHidden/>
              </w:rPr>
            </w:rPrChange>
          </w:rPr>
          <w:instrText xml:space="preserve"> PAGEREF _Toc186028065 \h </w:instrText>
        </w:r>
        <w:r w:rsidRPr="00AD36A4">
          <w:rPr>
            <w:rFonts w:ascii="Times New Roman" w:hAnsi="Times New Roman" w:cs="Times New Roman"/>
            <w:noProof/>
            <w:webHidden/>
            <w:sz w:val="24"/>
            <w:szCs w:val="24"/>
            <w:rPrChange w:id="2343"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344" w:author="Kiên Lê Trung" w:date="2024-12-25T14:07:00Z" w16du:dateUtc="2024-12-25T07:07:00Z">
            <w:rPr>
              <w:noProof/>
              <w:webHidden/>
            </w:rPr>
          </w:rPrChange>
        </w:rPr>
        <w:fldChar w:fldCharType="separate"/>
      </w:r>
      <w:ins w:id="2345" w:author="Kiên Lê Trung" w:date="2024-12-25T14:07:00Z" w16du:dateUtc="2024-12-25T07:07:00Z">
        <w:r w:rsidRPr="00AD36A4">
          <w:rPr>
            <w:rFonts w:ascii="Times New Roman" w:hAnsi="Times New Roman" w:cs="Times New Roman"/>
            <w:noProof/>
            <w:webHidden/>
            <w:sz w:val="24"/>
            <w:szCs w:val="24"/>
            <w:rPrChange w:id="2346" w:author="Kiên Lê Trung" w:date="2024-12-25T14:07:00Z" w16du:dateUtc="2024-12-25T07:07:00Z">
              <w:rPr>
                <w:noProof/>
                <w:webHidden/>
              </w:rPr>
            </w:rPrChange>
          </w:rPr>
          <w:t>39</w:t>
        </w:r>
        <w:r w:rsidRPr="00AD36A4">
          <w:rPr>
            <w:rFonts w:ascii="Times New Roman" w:hAnsi="Times New Roman" w:cs="Times New Roman"/>
            <w:noProof/>
            <w:webHidden/>
            <w:sz w:val="24"/>
            <w:szCs w:val="24"/>
            <w:rPrChange w:id="2347"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348" w:author="Kiên Lê Trung" w:date="2024-12-25T14:07:00Z" w16du:dateUtc="2024-12-25T07:07:00Z">
              <w:rPr>
                <w:rStyle w:val="Hyperlink"/>
                <w:noProof/>
              </w:rPr>
            </w:rPrChange>
          </w:rPr>
          <w:fldChar w:fldCharType="end"/>
        </w:r>
      </w:ins>
    </w:p>
    <w:p w14:paraId="3A8F5A31" w14:textId="52677F4C" w:rsidR="00AD36A4" w:rsidRPr="00AD36A4" w:rsidRDefault="00AD36A4">
      <w:pPr>
        <w:pStyle w:val="TableofFigures"/>
        <w:tabs>
          <w:tab w:val="right" w:leader="dot" w:pos="9019"/>
        </w:tabs>
        <w:rPr>
          <w:ins w:id="2349"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350" w:author="Kiên Lê Trung" w:date="2024-12-25T14:07:00Z" w16du:dateUtc="2024-12-25T07:07:00Z">
            <w:rPr>
              <w:ins w:id="2351"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352" w:author="Kiên Lê Trung" w:date="2024-12-25T14:07:00Z" w16du:dateUtc="2024-12-25T07:07:00Z">
        <w:r w:rsidRPr="00AD36A4">
          <w:rPr>
            <w:rStyle w:val="Hyperlink"/>
            <w:rFonts w:ascii="Times New Roman" w:hAnsi="Times New Roman" w:cs="Times New Roman"/>
            <w:noProof/>
            <w:sz w:val="24"/>
            <w:szCs w:val="24"/>
            <w:rPrChange w:id="2353"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354"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355" w:author="Kiên Lê Trung" w:date="2024-12-25T14:07:00Z" w16du:dateUtc="2024-12-25T07:07:00Z">
              <w:rPr>
                <w:noProof/>
              </w:rPr>
            </w:rPrChange>
          </w:rPr>
          <w:instrText>HYPERLINK \l "_Toc186028066"</w:instrText>
        </w:r>
        <w:r w:rsidRPr="00AD36A4">
          <w:rPr>
            <w:rStyle w:val="Hyperlink"/>
            <w:rFonts w:ascii="Times New Roman" w:hAnsi="Times New Roman" w:cs="Times New Roman"/>
            <w:noProof/>
            <w:sz w:val="24"/>
            <w:szCs w:val="24"/>
            <w:rPrChange w:id="2356"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357"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358"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359" w:author="Kiên Lê Trung" w:date="2024-12-25T14:07:00Z" w16du:dateUtc="2024-12-25T07:07:00Z">
              <w:rPr>
                <w:rStyle w:val="Hyperlink"/>
                <w:noProof/>
              </w:rPr>
            </w:rPrChange>
          </w:rPr>
          <w:t>Hình 2.28</w:t>
        </w:r>
        <w:r w:rsidRPr="00AD36A4">
          <w:rPr>
            <w:rStyle w:val="Hyperlink"/>
            <w:rFonts w:ascii="Times New Roman" w:hAnsi="Times New Roman" w:cs="Times New Roman"/>
            <w:noProof/>
            <w:sz w:val="24"/>
            <w:szCs w:val="24"/>
            <w:lang w:val="en-US"/>
            <w:rPrChange w:id="2360" w:author="Kiên Lê Trung" w:date="2024-12-25T14:07:00Z" w16du:dateUtc="2024-12-25T07:07:00Z">
              <w:rPr>
                <w:rStyle w:val="Hyperlink"/>
                <w:noProof/>
                <w:lang w:val="en-US"/>
              </w:rPr>
            </w:rPrChange>
          </w:rPr>
          <w:t xml:space="preserve"> Biểu đồ tuần tự chức năng thêm mã khuyến mãi</w:t>
        </w:r>
        <w:r w:rsidRPr="00AD36A4">
          <w:rPr>
            <w:rFonts w:ascii="Times New Roman" w:hAnsi="Times New Roman" w:cs="Times New Roman"/>
            <w:noProof/>
            <w:webHidden/>
            <w:sz w:val="24"/>
            <w:szCs w:val="24"/>
            <w:rPrChange w:id="2361"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362"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363" w:author="Kiên Lê Trung" w:date="2024-12-25T14:07:00Z" w16du:dateUtc="2024-12-25T07:07:00Z">
              <w:rPr>
                <w:noProof/>
                <w:webHidden/>
              </w:rPr>
            </w:rPrChange>
          </w:rPr>
          <w:instrText xml:space="preserve"> PAGEREF _Toc186028066 \h </w:instrText>
        </w:r>
        <w:r w:rsidRPr="00AD36A4">
          <w:rPr>
            <w:rFonts w:ascii="Times New Roman" w:hAnsi="Times New Roman" w:cs="Times New Roman"/>
            <w:noProof/>
            <w:webHidden/>
            <w:sz w:val="24"/>
            <w:szCs w:val="24"/>
            <w:rPrChange w:id="2364"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365" w:author="Kiên Lê Trung" w:date="2024-12-25T14:07:00Z" w16du:dateUtc="2024-12-25T07:07:00Z">
            <w:rPr>
              <w:noProof/>
              <w:webHidden/>
            </w:rPr>
          </w:rPrChange>
        </w:rPr>
        <w:fldChar w:fldCharType="separate"/>
      </w:r>
      <w:ins w:id="2366" w:author="Kiên Lê Trung" w:date="2024-12-25T14:07:00Z" w16du:dateUtc="2024-12-25T07:07:00Z">
        <w:r w:rsidRPr="00AD36A4">
          <w:rPr>
            <w:rFonts w:ascii="Times New Roman" w:hAnsi="Times New Roman" w:cs="Times New Roman"/>
            <w:noProof/>
            <w:webHidden/>
            <w:sz w:val="24"/>
            <w:szCs w:val="24"/>
            <w:rPrChange w:id="2367" w:author="Kiên Lê Trung" w:date="2024-12-25T14:07:00Z" w16du:dateUtc="2024-12-25T07:07:00Z">
              <w:rPr>
                <w:noProof/>
                <w:webHidden/>
              </w:rPr>
            </w:rPrChange>
          </w:rPr>
          <w:t>40</w:t>
        </w:r>
        <w:r w:rsidRPr="00AD36A4">
          <w:rPr>
            <w:rFonts w:ascii="Times New Roman" w:hAnsi="Times New Roman" w:cs="Times New Roman"/>
            <w:noProof/>
            <w:webHidden/>
            <w:sz w:val="24"/>
            <w:szCs w:val="24"/>
            <w:rPrChange w:id="2368"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369" w:author="Kiên Lê Trung" w:date="2024-12-25T14:07:00Z" w16du:dateUtc="2024-12-25T07:07:00Z">
              <w:rPr>
                <w:rStyle w:val="Hyperlink"/>
                <w:noProof/>
              </w:rPr>
            </w:rPrChange>
          </w:rPr>
          <w:fldChar w:fldCharType="end"/>
        </w:r>
      </w:ins>
    </w:p>
    <w:p w14:paraId="2883D70E" w14:textId="455D32DA" w:rsidR="00AD36A4" w:rsidRPr="00AD36A4" w:rsidRDefault="00AD36A4">
      <w:pPr>
        <w:pStyle w:val="TableofFigures"/>
        <w:tabs>
          <w:tab w:val="right" w:leader="dot" w:pos="9019"/>
        </w:tabs>
        <w:rPr>
          <w:ins w:id="2370"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371" w:author="Kiên Lê Trung" w:date="2024-12-25T14:07:00Z" w16du:dateUtc="2024-12-25T07:07:00Z">
            <w:rPr>
              <w:ins w:id="2372"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373" w:author="Kiên Lê Trung" w:date="2024-12-25T14:07:00Z" w16du:dateUtc="2024-12-25T07:07:00Z">
        <w:r w:rsidRPr="00AD36A4">
          <w:rPr>
            <w:rStyle w:val="Hyperlink"/>
            <w:rFonts w:ascii="Times New Roman" w:hAnsi="Times New Roman" w:cs="Times New Roman"/>
            <w:noProof/>
            <w:sz w:val="24"/>
            <w:szCs w:val="24"/>
            <w:rPrChange w:id="2374"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375"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376" w:author="Kiên Lê Trung" w:date="2024-12-25T14:07:00Z" w16du:dateUtc="2024-12-25T07:07:00Z">
              <w:rPr>
                <w:noProof/>
              </w:rPr>
            </w:rPrChange>
          </w:rPr>
          <w:instrText>HYPERLINK \l "_Toc186028067"</w:instrText>
        </w:r>
        <w:r w:rsidRPr="00AD36A4">
          <w:rPr>
            <w:rStyle w:val="Hyperlink"/>
            <w:rFonts w:ascii="Times New Roman" w:hAnsi="Times New Roman" w:cs="Times New Roman"/>
            <w:noProof/>
            <w:sz w:val="24"/>
            <w:szCs w:val="24"/>
            <w:rPrChange w:id="2377"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378"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379"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380" w:author="Kiên Lê Trung" w:date="2024-12-25T14:07:00Z" w16du:dateUtc="2024-12-25T07:07:00Z">
              <w:rPr>
                <w:rStyle w:val="Hyperlink"/>
                <w:noProof/>
              </w:rPr>
            </w:rPrChange>
          </w:rPr>
          <w:t>Hình 2.29</w:t>
        </w:r>
        <w:r w:rsidRPr="00AD36A4">
          <w:rPr>
            <w:rStyle w:val="Hyperlink"/>
            <w:rFonts w:ascii="Times New Roman" w:hAnsi="Times New Roman" w:cs="Times New Roman"/>
            <w:noProof/>
            <w:sz w:val="24"/>
            <w:szCs w:val="24"/>
            <w:lang w:val="en-US"/>
            <w:rPrChange w:id="2381" w:author="Kiên Lê Trung" w:date="2024-12-25T14:07:00Z" w16du:dateUtc="2024-12-25T07:07:00Z">
              <w:rPr>
                <w:rStyle w:val="Hyperlink"/>
                <w:noProof/>
                <w:lang w:val="en-US"/>
              </w:rPr>
            </w:rPrChange>
          </w:rPr>
          <w:t xml:space="preserve"> Biểu đồ tuần tự chức năng thêm danh mục</w:t>
        </w:r>
        <w:r w:rsidRPr="00AD36A4">
          <w:rPr>
            <w:rFonts w:ascii="Times New Roman" w:hAnsi="Times New Roman" w:cs="Times New Roman"/>
            <w:noProof/>
            <w:webHidden/>
            <w:sz w:val="24"/>
            <w:szCs w:val="24"/>
            <w:rPrChange w:id="2382"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383"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384" w:author="Kiên Lê Trung" w:date="2024-12-25T14:07:00Z" w16du:dateUtc="2024-12-25T07:07:00Z">
              <w:rPr>
                <w:noProof/>
                <w:webHidden/>
              </w:rPr>
            </w:rPrChange>
          </w:rPr>
          <w:instrText xml:space="preserve"> PAGEREF _Toc186028067 \h </w:instrText>
        </w:r>
        <w:r w:rsidRPr="00AD36A4">
          <w:rPr>
            <w:rFonts w:ascii="Times New Roman" w:hAnsi="Times New Roman" w:cs="Times New Roman"/>
            <w:noProof/>
            <w:webHidden/>
            <w:sz w:val="24"/>
            <w:szCs w:val="24"/>
            <w:rPrChange w:id="2385"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386" w:author="Kiên Lê Trung" w:date="2024-12-25T14:07:00Z" w16du:dateUtc="2024-12-25T07:07:00Z">
            <w:rPr>
              <w:noProof/>
              <w:webHidden/>
            </w:rPr>
          </w:rPrChange>
        </w:rPr>
        <w:fldChar w:fldCharType="separate"/>
      </w:r>
      <w:ins w:id="2387" w:author="Kiên Lê Trung" w:date="2024-12-25T14:07:00Z" w16du:dateUtc="2024-12-25T07:07:00Z">
        <w:r w:rsidRPr="00AD36A4">
          <w:rPr>
            <w:rFonts w:ascii="Times New Roman" w:hAnsi="Times New Roman" w:cs="Times New Roman"/>
            <w:noProof/>
            <w:webHidden/>
            <w:sz w:val="24"/>
            <w:szCs w:val="24"/>
            <w:rPrChange w:id="2388" w:author="Kiên Lê Trung" w:date="2024-12-25T14:07:00Z" w16du:dateUtc="2024-12-25T07:07:00Z">
              <w:rPr>
                <w:noProof/>
                <w:webHidden/>
              </w:rPr>
            </w:rPrChange>
          </w:rPr>
          <w:t>40</w:t>
        </w:r>
        <w:r w:rsidRPr="00AD36A4">
          <w:rPr>
            <w:rFonts w:ascii="Times New Roman" w:hAnsi="Times New Roman" w:cs="Times New Roman"/>
            <w:noProof/>
            <w:webHidden/>
            <w:sz w:val="24"/>
            <w:szCs w:val="24"/>
            <w:rPrChange w:id="2389"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390" w:author="Kiên Lê Trung" w:date="2024-12-25T14:07:00Z" w16du:dateUtc="2024-12-25T07:07:00Z">
              <w:rPr>
                <w:rStyle w:val="Hyperlink"/>
                <w:noProof/>
              </w:rPr>
            </w:rPrChange>
          </w:rPr>
          <w:fldChar w:fldCharType="end"/>
        </w:r>
      </w:ins>
    </w:p>
    <w:p w14:paraId="64DDF1FA" w14:textId="070C6253" w:rsidR="00AD36A4" w:rsidRPr="00AD36A4" w:rsidRDefault="00AD36A4">
      <w:pPr>
        <w:pStyle w:val="TableofFigures"/>
        <w:tabs>
          <w:tab w:val="right" w:leader="dot" w:pos="9019"/>
        </w:tabs>
        <w:rPr>
          <w:ins w:id="2391"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392" w:author="Kiên Lê Trung" w:date="2024-12-25T14:07:00Z" w16du:dateUtc="2024-12-25T07:07:00Z">
            <w:rPr>
              <w:ins w:id="2393"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394" w:author="Kiên Lê Trung" w:date="2024-12-25T14:07:00Z" w16du:dateUtc="2024-12-25T07:07:00Z">
        <w:r w:rsidRPr="00AD36A4">
          <w:rPr>
            <w:rStyle w:val="Hyperlink"/>
            <w:rFonts w:ascii="Times New Roman" w:hAnsi="Times New Roman" w:cs="Times New Roman"/>
            <w:noProof/>
            <w:sz w:val="24"/>
            <w:szCs w:val="24"/>
            <w:rPrChange w:id="2395"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396"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397" w:author="Kiên Lê Trung" w:date="2024-12-25T14:07:00Z" w16du:dateUtc="2024-12-25T07:07:00Z">
              <w:rPr>
                <w:noProof/>
              </w:rPr>
            </w:rPrChange>
          </w:rPr>
          <w:instrText>HYPERLINK \l "_Toc186028068"</w:instrText>
        </w:r>
        <w:r w:rsidRPr="00AD36A4">
          <w:rPr>
            <w:rStyle w:val="Hyperlink"/>
            <w:rFonts w:ascii="Times New Roman" w:hAnsi="Times New Roman" w:cs="Times New Roman"/>
            <w:noProof/>
            <w:sz w:val="24"/>
            <w:szCs w:val="24"/>
            <w:rPrChange w:id="2398"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399"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400"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401" w:author="Kiên Lê Trung" w:date="2024-12-25T14:07:00Z" w16du:dateUtc="2024-12-25T07:07:00Z">
              <w:rPr>
                <w:rStyle w:val="Hyperlink"/>
                <w:noProof/>
              </w:rPr>
            </w:rPrChange>
          </w:rPr>
          <w:t>Hình 2.30</w:t>
        </w:r>
        <w:r w:rsidRPr="00AD36A4">
          <w:rPr>
            <w:rStyle w:val="Hyperlink"/>
            <w:rFonts w:ascii="Times New Roman" w:hAnsi="Times New Roman" w:cs="Times New Roman"/>
            <w:noProof/>
            <w:sz w:val="24"/>
            <w:szCs w:val="24"/>
            <w:lang w:val="en-US"/>
            <w:rPrChange w:id="2402" w:author="Kiên Lê Trung" w:date="2024-12-25T14:07:00Z" w16du:dateUtc="2024-12-25T07:07:00Z">
              <w:rPr>
                <w:rStyle w:val="Hyperlink"/>
                <w:noProof/>
                <w:lang w:val="en-US"/>
              </w:rPr>
            </w:rPrChange>
          </w:rPr>
          <w:t xml:space="preserve"> Biểu đồ tuần tự chức năng thêm nhãn hiệu</w:t>
        </w:r>
        <w:r w:rsidRPr="00AD36A4">
          <w:rPr>
            <w:rFonts w:ascii="Times New Roman" w:hAnsi="Times New Roman" w:cs="Times New Roman"/>
            <w:noProof/>
            <w:webHidden/>
            <w:sz w:val="24"/>
            <w:szCs w:val="24"/>
            <w:rPrChange w:id="2403"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404"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405" w:author="Kiên Lê Trung" w:date="2024-12-25T14:07:00Z" w16du:dateUtc="2024-12-25T07:07:00Z">
              <w:rPr>
                <w:noProof/>
                <w:webHidden/>
              </w:rPr>
            </w:rPrChange>
          </w:rPr>
          <w:instrText xml:space="preserve"> PAGEREF _Toc186028068 \h </w:instrText>
        </w:r>
        <w:r w:rsidRPr="00AD36A4">
          <w:rPr>
            <w:rFonts w:ascii="Times New Roman" w:hAnsi="Times New Roman" w:cs="Times New Roman"/>
            <w:noProof/>
            <w:webHidden/>
            <w:sz w:val="24"/>
            <w:szCs w:val="24"/>
            <w:rPrChange w:id="2406"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407" w:author="Kiên Lê Trung" w:date="2024-12-25T14:07:00Z" w16du:dateUtc="2024-12-25T07:07:00Z">
            <w:rPr>
              <w:noProof/>
              <w:webHidden/>
            </w:rPr>
          </w:rPrChange>
        </w:rPr>
        <w:fldChar w:fldCharType="separate"/>
      </w:r>
      <w:ins w:id="2408" w:author="Kiên Lê Trung" w:date="2024-12-25T14:07:00Z" w16du:dateUtc="2024-12-25T07:07:00Z">
        <w:r w:rsidRPr="00AD36A4">
          <w:rPr>
            <w:rFonts w:ascii="Times New Roman" w:hAnsi="Times New Roman" w:cs="Times New Roman"/>
            <w:noProof/>
            <w:webHidden/>
            <w:sz w:val="24"/>
            <w:szCs w:val="24"/>
            <w:rPrChange w:id="2409" w:author="Kiên Lê Trung" w:date="2024-12-25T14:07:00Z" w16du:dateUtc="2024-12-25T07:07:00Z">
              <w:rPr>
                <w:noProof/>
                <w:webHidden/>
              </w:rPr>
            </w:rPrChange>
          </w:rPr>
          <w:t>41</w:t>
        </w:r>
        <w:r w:rsidRPr="00AD36A4">
          <w:rPr>
            <w:rFonts w:ascii="Times New Roman" w:hAnsi="Times New Roman" w:cs="Times New Roman"/>
            <w:noProof/>
            <w:webHidden/>
            <w:sz w:val="24"/>
            <w:szCs w:val="24"/>
            <w:rPrChange w:id="2410"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411" w:author="Kiên Lê Trung" w:date="2024-12-25T14:07:00Z" w16du:dateUtc="2024-12-25T07:07:00Z">
              <w:rPr>
                <w:rStyle w:val="Hyperlink"/>
                <w:noProof/>
              </w:rPr>
            </w:rPrChange>
          </w:rPr>
          <w:fldChar w:fldCharType="end"/>
        </w:r>
      </w:ins>
    </w:p>
    <w:p w14:paraId="3198DF02" w14:textId="10F65434" w:rsidR="00AD36A4" w:rsidRPr="00AD36A4" w:rsidRDefault="00AD36A4">
      <w:pPr>
        <w:pStyle w:val="TableofFigures"/>
        <w:tabs>
          <w:tab w:val="right" w:leader="dot" w:pos="9019"/>
        </w:tabs>
        <w:rPr>
          <w:ins w:id="2412"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413" w:author="Kiên Lê Trung" w:date="2024-12-25T14:07:00Z" w16du:dateUtc="2024-12-25T07:07:00Z">
            <w:rPr>
              <w:ins w:id="2414"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415" w:author="Kiên Lê Trung" w:date="2024-12-25T14:07:00Z" w16du:dateUtc="2024-12-25T07:07:00Z">
        <w:r w:rsidRPr="00AD36A4">
          <w:rPr>
            <w:rStyle w:val="Hyperlink"/>
            <w:rFonts w:ascii="Times New Roman" w:hAnsi="Times New Roman" w:cs="Times New Roman"/>
            <w:noProof/>
            <w:sz w:val="24"/>
            <w:szCs w:val="24"/>
            <w:rPrChange w:id="2416"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417"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418" w:author="Kiên Lê Trung" w:date="2024-12-25T14:07:00Z" w16du:dateUtc="2024-12-25T07:07:00Z">
              <w:rPr>
                <w:noProof/>
              </w:rPr>
            </w:rPrChange>
          </w:rPr>
          <w:instrText>HYPERLINK \l "_Toc186028069"</w:instrText>
        </w:r>
        <w:r w:rsidRPr="00AD36A4">
          <w:rPr>
            <w:rStyle w:val="Hyperlink"/>
            <w:rFonts w:ascii="Times New Roman" w:hAnsi="Times New Roman" w:cs="Times New Roman"/>
            <w:noProof/>
            <w:sz w:val="24"/>
            <w:szCs w:val="24"/>
            <w:rPrChange w:id="2419"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420"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421"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422" w:author="Kiên Lê Trung" w:date="2024-12-25T14:07:00Z" w16du:dateUtc="2024-12-25T07:07:00Z">
              <w:rPr>
                <w:rStyle w:val="Hyperlink"/>
                <w:noProof/>
              </w:rPr>
            </w:rPrChange>
          </w:rPr>
          <w:t>Hình 2.31</w:t>
        </w:r>
        <w:r w:rsidRPr="00AD36A4">
          <w:rPr>
            <w:rStyle w:val="Hyperlink"/>
            <w:rFonts w:ascii="Times New Roman" w:hAnsi="Times New Roman" w:cs="Times New Roman"/>
            <w:noProof/>
            <w:sz w:val="24"/>
            <w:szCs w:val="24"/>
            <w:lang w:val="en-US"/>
            <w:rPrChange w:id="2423" w:author="Kiên Lê Trung" w:date="2024-12-25T14:07:00Z" w16du:dateUtc="2024-12-25T07:07:00Z">
              <w:rPr>
                <w:rStyle w:val="Hyperlink"/>
                <w:noProof/>
                <w:lang w:val="en-US"/>
              </w:rPr>
            </w:rPrChange>
          </w:rPr>
          <w:t xml:space="preserve"> Biểu đồ tuần tự khách hàng đánh giá sản phẩm</w:t>
        </w:r>
        <w:r w:rsidRPr="00AD36A4">
          <w:rPr>
            <w:rFonts w:ascii="Times New Roman" w:hAnsi="Times New Roman" w:cs="Times New Roman"/>
            <w:noProof/>
            <w:webHidden/>
            <w:sz w:val="24"/>
            <w:szCs w:val="24"/>
            <w:rPrChange w:id="2424"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425"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426" w:author="Kiên Lê Trung" w:date="2024-12-25T14:07:00Z" w16du:dateUtc="2024-12-25T07:07:00Z">
              <w:rPr>
                <w:noProof/>
                <w:webHidden/>
              </w:rPr>
            </w:rPrChange>
          </w:rPr>
          <w:instrText xml:space="preserve"> PAGEREF _Toc186028069 \h </w:instrText>
        </w:r>
        <w:r w:rsidRPr="00AD36A4">
          <w:rPr>
            <w:rFonts w:ascii="Times New Roman" w:hAnsi="Times New Roman" w:cs="Times New Roman"/>
            <w:noProof/>
            <w:webHidden/>
            <w:sz w:val="24"/>
            <w:szCs w:val="24"/>
            <w:rPrChange w:id="2427"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428" w:author="Kiên Lê Trung" w:date="2024-12-25T14:07:00Z" w16du:dateUtc="2024-12-25T07:07:00Z">
            <w:rPr>
              <w:noProof/>
              <w:webHidden/>
            </w:rPr>
          </w:rPrChange>
        </w:rPr>
        <w:fldChar w:fldCharType="separate"/>
      </w:r>
      <w:ins w:id="2429" w:author="Kiên Lê Trung" w:date="2024-12-25T14:07:00Z" w16du:dateUtc="2024-12-25T07:07:00Z">
        <w:r w:rsidRPr="00AD36A4">
          <w:rPr>
            <w:rFonts w:ascii="Times New Roman" w:hAnsi="Times New Roman" w:cs="Times New Roman"/>
            <w:noProof/>
            <w:webHidden/>
            <w:sz w:val="24"/>
            <w:szCs w:val="24"/>
            <w:rPrChange w:id="2430" w:author="Kiên Lê Trung" w:date="2024-12-25T14:07:00Z" w16du:dateUtc="2024-12-25T07:07:00Z">
              <w:rPr>
                <w:noProof/>
                <w:webHidden/>
              </w:rPr>
            </w:rPrChange>
          </w:rPr>
          <w:t>41</w:t>
        </w:r>
        <w:r w:rsidRPr="00AD36A4">
          <w:rPr>
            <w:rFonts w:ascii="Times New Roman" w:hAnsi="Times New Roman" w:cs="Times New Roman"/>
            <w:noProof/>
            <w:webHidden/>
            <w:sz w:val="24"/>
            <w:szCs w:val="24"/>
            <w:rPrChange w:id="2431"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432" w:author="Kiên Lê Trung" w:date="2024-12-25T14:07:00Z" w16du:dateUtc="2024-12-25T07:07:00Z">
              <w:rPr>
                <w:rStyle w:val="Hyperlink"/>
                <w:noProof/>
              </w:rPr>
            </w:rPrChange>
          </w:rPr>
          <w:fldChar w:fldCharType="end"/>
        </w:r>
      </w:ins>
    </w:p>
    <w:p w14:paraId="50B02BBD" w14:textId="2AF36139" w:rsidR="00AD36A4" w:rsidRPr="00AD36A4" w:rsidRDefault="00AD36A4">
      <w:pPr>
        <w:pStyle w:val="TableofFigures"/>
        <w:tabs>
          <w:tab w:val="right" w:leader="dot" w:pos="9019"/>
        </w:tabs>
        <w:rPr>
          <w:ins w:id="2433"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434" w:author="Kiên Lê Trung" w:date="2024-12-25T14:07:00Z" w16du:dateUtc="2024-12-25T07:07:00Z">
            <w:rPr>
              <w:ins w:id="2435"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436" w:author="Kiên Lê Trung" w:date="2024-12-25T14:07:00Z" w16du:dateUtc="2024-12-25T07:07:00Z">
        <w:r w:rsidRPr="00AD36A4">
          <w:rPr>
            <w:rStyle w:val="Hyperlink"/>
            <w:rFonts w:ascii="Times New Roman" w:hAnsi="Times New Roman" w:cs="Times New Roman"/>
            <w:noProof/>
            <w:sz w:val="24"/>
            <w:szCs w:val="24"/>
            <w:rPrChange w:id="2437"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438"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439" w:author="Kiên Lê Trung" w:date="2024-12-25T14:07:00Z" w16du:dateUtc="2024-12-25T07:07:00Z">
              <w:rPr>
                <w:noProof/>
              </w:rPr>
            </w:rPrChange>
          </w:rPr>
          <w:instrText>HYPERLINK \l "_Toc186028070"</w:instrText>
        </w:r>
        <w:r w:rsidRPr="00AD36A4">
          <w:rPr>
            <w:rStyle w:val="Hyperlink"/>
            <w:rFonts w:ascii="Times New Roman" w:hAnsi="Times New Roman" w:cs="Times New Roman"/>
            <w:noProof/>
            <w:sz w:val="24"/>
            <w:szCs w:val="24"/>
            <w:rPrChange w:id="2440"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441"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442"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443" w:author="Kiên Lê Trung" w:date="2024-12-25T14:07:00Z" w16du:dateUtc="2024-12-25T07:07:00Z">
              <w:rPr>
                <w:rStyle w:val="Hyperlink"/>
                <w:noProof/>
              </w:rPr>
            </w:rPrChange>
          </w:rPr>
          <w:t>Hình 2.32</w:t>
        </w:r>
        <w:r w:rsidRPr="00AD36A4">
          <w:rPr>
            <w:rStyle w:val="Hyperlink"/>
            <w:rFonts w:ascii="Times New Roman" w:hAnsi="Times New Roman" w:cs="Times New Roman"/>
            <w:noProof/>
            <w:sz w:val="24"/>
            <w:szCs w:val="24"/>
            <w:lang w:val="en-US"/>
            <w:rPrChange w:id="2444" w:author="Kiên Lê Trung" w:date="2024-12-25T14:07:00Z" w16du:dateUtc="2024-12-25T07:07:00Z">
              <w:rPr>
                <w:rStyle w:val="Hyperlink"/>
                <w:noProof/>
                <w:lang w:val="en-US"/>
              </w:rPr>
            </w:rPrChange>
          </w:rPr>
          <w:t xml:space="preserve"> Biểu đồ tuần tự khách hàng thêm sản phẩm vào giỏ hàng</w:t>
        </w:r>
        <w:r w:rsidRPr="00AD36A4">
          <w:rPr>
            <w:rFonts w:ascii="Times New Roman" w:hAnsi="Times New Roman" w:cs="Times New Roman"/>
            <w:noProof/>
            <w:webHidden/>
            <w:sz w:val="24"/>
            <w:szCs w:val="24"/>
            <w:rPrChange w:id="2445"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446"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447" w:author="Kiên Lê Trung" w:date="2024-12-25T14:07:00Z" w16du:dateUtc="2024-12-25T07:07:00Z">
              <w:rPr>
                <w:noProof/>
                <w:webHidden/>
              </w:rPr>
            </w:rPrChange>
          </w:rPr>
          <w:instrText xml:space="preserve"> PAGEREF _Toc186028070 \h </w:instrText>
        </w:r>
        <w:r w:rsidRPr="00AD36A4">
          <w:rPr>
            <w:rFonts w:ascii="Times New Roman" w:hAnsi="Times New Roman" w:cs="Times New Roman"/>
            <w:noProof/>
            <w:webHidden/>
            <w:sz w:val="24"/>
            <w:szCs w:val="24"/>
            <w:rPrChange w:id="2448"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449" w:author="Kiên Lê Trung" w:date="2024-12-25T14:07:00Z" w16du:dateUtc="2024-12-25T07:07:00Z">
            <w:rPr>
              <w:noProof/>
              <w:webHidden/>
            </w:rPr>
          </w:rPrChange>
        </w:rPr>
        <w:fldChar w:fldCharType="separate"/>
      </w:r>
      <w:ins w:id="2450" w:author="Kiên Lê Trung" w:date="2024-12-25T14:07:00Z" w16du:dateUtc="2024-12-25T07:07:00Z">
        <w:r w:rsidRPr="00AD36A4">
          <w:rPr>
            <w:rFonts w:ascii="Times New Roman" w:hAnsi="Times New Roman" w:cs="Times New Roman"/>
            <w:noProof/>
            <w:webHidden/>
            <w:sz w:val="24"/>
            <w:szCs w:val="24"/>
            <w:rPrChange w:id="2451" w:author="Kiên Lê Trung" w:date="2024-12-25T14:07:00Z" w16du:dateUtc="2024-12-25T07:07:00Z">
              <w:rPr>
                <w:noProof/>
                <w:webHidden/>
              </w:rPr>
            </w:rPrChange>
          </w:rPr>
          <w:t>41</w:t>
        </w:r>
        <w:r w:rsidRPr="00AD36A4">
          <w:rPr>
            <w:rFonts w:ascii="Times New Roman" w:hAnsi="Times New Roman" w:cs="Times New Roman"/>
            <w:noProof/>
            <w:webHidden/>
            <w:sz w:val="24"/>
            <w:szCs w:val="24"/>
            <w:rPrChange w:id="2452"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453" w:author="Kiên Lê Trung" w:date="2024-12-25T14:07:00Z" w16du:dateUtc="2024-12-25T07:07:00Z">
              <w:rPr>
                <w:rStyle w:val="Hyperlink"/>
                <w:noProof/>
              </w:rPr>
            </w:rPrChange>
          </w:rPr>
          <w:fldChar w:fldCharType="end"/>
        </w:r>
      </w:ins>
    </w:p>
    <w:p w14:paraId="118ACD9A" w14:textId="38902766" w:rsidR="00AD36A4" w:rsidRPr="00AD36A4" w:rsidRDefault="00AD36A4">
      <w:pPr>
        <w:pStyle w:val="TableofFigures"/>
        <w:tabs>
          <w:tab w:val="right" w:leader="dot" w:pos="9019"/>
        </w:tabs>
        <w:rPr>
          <w:ins w:id="2454"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455" w:author="Kiên Lê Trung" w:date="2024-12-25T14:07:00Z" w16du:dateUtc="2024-12-25T07:07:00Z">
            <w:rPr>
              <w:ins w:id="2456"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457" w:author="Kiên Lê Trung" w:date="2024-12-25T14:07:00Z" w16du:dateUtc="2024-12-25T07:07:00Z">
        <w:r w:rsidRPr="00AD36A4">
          <w:rPr>
            <w:rStyle w:val="Hyperlink"/>
            <w:rFonts w:ascii="Times New Roman" w:hAnsi="Times New Roman" w:cs="Times New Roman"/>
            <w:noProof/>
            <w:sz w:val="24"/>
            <w:szCs w:val="24"/>
            <w:rPrChange w:id="2458"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459"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460" w:author="Kiên Lê Trung" w:date="2024-12-25T14:07:00Z" w16du:dateUtc="2024-12-25T07:07:00Z">
              <w:rPr>
                <w:noProof/>
              </w:rPr>
            </w:rPrChange>
          </w:rPr>
          <w:instrText>HYPERLINK \l "_Toc186028071"</w:instrText>
        </w:r>
        <w:r w:rsidRPr="00AD36A4">
          <w:rPr>
            <w:rStyle w:val="Hyperlink"/>
            <w:rFonts w:ascii="Times New Roman" w:hAnsi="Times New Roman" w:cs="Times New Roman"/>
            <w:noProof/>
            <w:sz w:val="24"/>
            <w:szCs w:val="24"/>
            <w:rPrChange w:id="2461"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462"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463"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464" w:author="Kiên Lê Trung" w:date="2024-12-25T14:07:00Z" w16du:dateUtc="2024-12-25T07:07:00Z">
              <w:rPr>
                <w:rStyle w:val="Hyperlink"/>
                <w:noProof/>
              </w:rPr>
            </w:rPrChange>
          </w:rPr>
          <w:t>Hình 2.33</w:t>
        </w:r>
        <w:r w:rsidRPr="00AD36A4">
          <w:rPr>
            <w:rStyle w:val="Hyperlink"/>
            <w:rFonts w:ascii="Times New Roman" w:hAnsi="Times New Roman" w:cs="Times New Roman"/>
            <w:noProof/>
            <w:sz w:val="24"/>
            <w:szCs w:val="24"/>
            <w:lang w:val="en-US"/>
            <w:rPrChange w:id="2465" w:author="Kiên Lê Trung" w:date="2024-12-25T14:07:00Z" w16du:dateUtc="2024-12-25T07:07:00Z">
              <w:rPr>
                <w:rStyle w:val="Hyperlink"/>
                <w:noProof/>
                <w:lang w:val="en-US"/>
              </w:rPr>
            </w:rPrChange>
          </w:rPr>
          <w:t xml:space="preserve"> Biểu đồ tuần tự khách hàng xóa sản phẩm khỏi giỏ hàng</w:t>
        </w:r>
        <w:r w:rsidRPr="00AD36A4">
          <w:rPr>
            <w:rFonts w:ascii="Times New Roman" w:hAnsi="Times New Roman" w:cs="Times New Roman"/>
            <w:noProof/>
            <w:webHidden/>
            <w:sz w:val="24"/>
            <w:szCs w:val="24"/>
            <w:rPrChange w:id="2466"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467"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468" w:author="Kiên Lê Trung" w:date="2024-12-25T14:07:00Z" w16du:dateUtc="2024-12-25T07:07:00Z">
              <w:rPr>
                <w:noProof/>
                <w:webHidden/>
              </w:rPr>
            </w:rPrChange>
          </w:rPr>
          <w:instrText xml:space="preserve"> PAGEREF _Toc186028071 \h </w:instrText>
        </w:r>
        <w:r w:rsidRPr="00AD36A4">
          <w:rPr>
            <w:rFonts w:ascii="Times New Roman" w:hAnsi="Times New Roman" w:cs="Times New Roman"/>
            <w:noProof/>
            <w:webHidden/>
            <w:sz w:val="24"/>
            <w:szCs w:val="24"/>
            <w:rPrChange w:id="2469"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470" w:author="Kiên Lê Trung" w:date="2024-12-25T14:07:00Z" w16du:dateUtc="2024-12-25T07:07:00Z">
            <w:rPr>
              <w:noProof/>
              <w:webHidden/>
            </w:rPr>
          </w:rPrChange>
        </w:rPr>
        <w:fldChar w:fldCharType="separate"/>
      </w:r>
      <w:ins w:id="2471" w:author="Kiên Lê Trung" w:date="2024-12-25T14:07:00Z" w16du:dateUtc="2024-12-25T07:07:00Z">
        <w:r w:rsidRPr="00AD36A4">
          <w:rPr>
            <w:rFonts w:ascii="Times New Roman" w:hAnsi="Times New Roman" w:cs="Times New Roman"/>
            <w:noProof/>
            <w:webHidden/>
            <w:sz w:val="24"/>
            <w:szCs w:val="24"/>
            <w:rPrChange w:id="2472" w:author="Kiên Lê Trung" w:date="2024-12-25T14:07:00Z" w16du:dateUtc="2024-12-25T07:07:00Z">
              <w:rPr>
                <w:noProof/>
                <w:webHidden/>
              </w:rPr>
            </w:rPrChange>
          </w:rPr>
          <w:t>41</w:t>
        </w:r>
        <w:r w:rsidRPr="00AD36A4">
          <w:rPr>
            <w:rFonts w:ascii="Times New Roman" w:hAnsi="Times New Roman" w:cs="Times New Roman"/>
            <w:noProof/>
            <w:webHidden/>
            <w:sz w:val="24"/>
            <w:szCs w:val="24"/>
            <w:rPrChange w:id="2473"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474" w:author="Kiên Lê Trung" w:date="2024-12-25T14:07:00Z" w16du:dateUtc="2024-12-25T07:07:00Z">
              <w:rPr>
                <w:rStyle w:val="Hyperlink"/>
                <w:noProof/>
              </w:rPr>
            </w:rPrChange>
          </w:rPr>
          <w:fldChar w:fldCharType="end"/>
        </w:r>
      </w:ins>
    </w:p>
    <w:p w14:paraId="14FE3B8E" w14:textId="566D3FAD" w:rsidR="00AD36A4" w:rsidRPr="00AD36A4" w:rsidRDefault="00AD36A4">
      <w:pPr>
        <w:pStyle w:val="TableofFigures"/>
        <w:tabs>
          <w:tab w:val="right" w:leader="dot" w:pos="9019"/>
        </w:tabs>
        <w:rPr>
          <w:ins w:id="2475"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476" w:author="Kiên Lê Trung" w:date="2024-12-25T14:07:00Z" w16du:dateUtc="2024-12-25T07:07:00Z">
            <w:rPr>
              <w:ins w:id="2477"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478" w:author="Kiên Lê Trung" w:date="2024-12-25T14:07:00Z" w16du:dateUtc="2024-12-25T07:07:00Z">
        <w:r w:rsidRPr="00AD36A4">
          <w:rPr>
            <w:rStyle w:val="Hyperlink"/>
            <w:rFonts w:ascii="Times New Roman" w:hAnsi="Times New Roman" w:cs="Times New Roman"/>
            <w:noProof/>
            <w:sz w:val="24"/>
            <w:szCs w:val="24"/>
            <w:rPrChange w:id="2479"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480"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481" w:author="Kiên Lê Trung" w:date="2024-12-25T14:07:00Z" w16du:dateUtc="2024-12-25T07:07:00Z">
              <w:rPr>
                <w:noProof/>
              </w:rPr>
            </w:rPrChange>
          </w:rPr>
          <w:instrText>HYPERLINK \l "_Toc186028072"</w:instrText>
        </w:r>
        <w:r w:rsidRPr="00AD36A4">
          <w:rPr>
            <w:rStyle w:val="Hyperlink"/>
            <w:rFonts w:ascii="Times New Roman" w:hAnsi="Times New Roman" w:cs="Times New Roman"/>
            <w:noProof/>
            <w:sz w:val="24"/>
            <w:szCs w:val="24"/>
            <w:rPrChange w:id="2482"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483"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484"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485" w:author="Kiên Lê Trung" w:date="2024-12-25T14:07:00Z" w16du:dateUtc="2024-12-25T07:07:00Z">
              <w:rPr>
                <w:rStyle w:val="Hyperlink"/>
                <w:noProof/>
              </w:rPr>
            </w:rPrChange>
          </w:rPr>
          <w:t>Hình 2.34</w:t>
        </w:r>
        <w:r w:rsidRPr="00AD36A4">
          <w:rPr>
            <w:rStyle w:val="Hyperlink"/>
            <w:rFonts w:ascii="Times New Roman" w:hAnsi="Times New Roman" w:cs="Times New Roman"/>
            <w:noProof/>
            <w:sz w:val="24"/>
            <w:szCs w:val="24"/>
            <w:lang w:val="en-US"/>
            <w:rPrChange w:id="2486" w:author="Kiên Lê Trung" w:date="2024-12-25T14:07:00Z" w16du:dateUtc="2024-12-25T07:07:00Z">
              <w:rPr>
                <w:rStyle w:val="Hyperlink"/>
                <w:noProof/>
                <w:lang w:val="en-US"/>
              </w:rPr>
            </w:rPrChange>
          </w:rPr>
          <w:t xml:space="preserve"> Biểu đồ tuần tự người bán thêm sản phẩm mới</w:t>
        </w:r>
        <w:r w:rsidRPr="00AD36A4">
          <w:rPr>
            <w:rFonts w:ascii="Times New Roman" w:hAnsi="Times New Roman" w:cs="Times New Roman"/>
            <w:noProof/>
            <w:webHidden/>
            <w:sz w:val="24"/>
            <w:szCs w:val="24"/>
            <w:rPrChange w:id="2487"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488"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489" w:author="Kiên Lê Trung" w:date="2024-12-25T14:07:00Z" w16du:dateUtc="2024-12-25T07:07:00Z">
              <w:rPr>
                <w:noProof/>
                <w:webHidden/>
              </w:rPr>
            </w:rPrChange>
          </w:rPr>
          <w:instrText xml:space="preserve"> PAGEREF _Toc186028072 \h </w:instrText>
        </w:r>
        <w:r w:rsidRPr="00AD36A4">
          <w:rPr>
            <w:rFonts w:ascii="Times New Roman" w:hAnsi="Times New Roman" w:cs="Times New Roman"/>
            <w:noProof/>
            <w:webHidden/>
            <w:sz w:val="24"/>
            <w:szCs w:val="24"/>
            <w:rPrChange w:id="2490"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491" w:author="Kiên Lê Trung" w:date="2024-12-25T14:07:00Z" w16du:dateUtc="2024-12-25T07:07:00Z">
            <w:rPr>
              <w:noProof/>
              <w:webHidden/>
            </w:rPr>
          </w:rPrChange>
        </w:rPr>
        <w:fldChar w:fldCharType="separate"/>
      </w:r>
      <w:ins w:id="2492" w:author="Kiên Lê Trung" w:date="2024-12-25T14:07:00Z" w16du:dateUtc="2024-12-25T07:07:00Z">
        <w:r w:rsidRPr="00AD36A4">
          <w:rPr>
            <w:rFonts w:ascii="Times New Roman" w:hAnsi="Times New Roman" w:cs="Times New Roman"/>
            <w:noProof/>
            <w:webHidden/>
            <w:sz w:val="24"/>
            <w:szCs w:val="24"/>
            <w:rPrChange w:id="2493" w:author="Kiên Lê Trung" w:date="2024-12-25T14:07:00Z" w16du:dateUtc="2024-12-25T07:07:00Z">
              <w:rPr>
                <w:noProof/>
                <w:webHidden/>
              </w:rPr>
            </w:rPrChange>
          </w:rPr>
          <w:t>42</w:t>
        </w:r>
        <w:r w:rsidRPr="00AD36A4">
          <w:rPr>
            <w:rFonts w:ascii="Times New Roman" w:hAnsi="Times New Roman" w:cs="Times New Roman"/>
            <w:noProof/>
            <w:webHidden/>
            <w:sz w:val="24"/>
            <w:szCs w:val="24"/>
            <w:rPrChange w:id="2494"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495" w:author="Kiên Lê Trung" w:date="2024-12-25T14:07:00Z" w16du:dateUtc="2024-12-25T07:07:00Z">
              <w:rPr>
                <w:rStyle w:val="Hyperlink"/>
                <w:noProof/>
              </w:rPr>
            </w:rPrChange>
          </w:rPr>
          <w:fldChar w:fldCharType="end"/>
        </w:r>
      </w:ins>
    </w:p>
    <w:p w14:paraId="783F694F" w14:textId="7F02F804" w:rsidR="00AD36A4" w:rsidRPr="00AD36A4" w:rsidRDefault="00AD36A4">
      <w:pPr>
        <w:pStyle w:val="TableofFigures"/>
        <w:tabs>
          <w:tab w:val="right" w:leader="dot" w:pos="9019"/>
        </w:tabs>
        <w:rPr>
          <w:ins w:id="2496"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497" w:author="Kiên Lê Trung" w:date="2024-12-25T14:07:00Z" w16du:dateUtc="2024-12-25T07:07:00Z">
            <w:rPr>
              <w:ins w:id="2498"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499" w:author="Kiên Lê Trung" w:date="2024-12-25T14:07:00Z" w16du:dateUtc="2024-12-25T07:07:00Z">
        <w:r w:rsidRPr="00AD36A4">
          <w:rPr>
            <w:rStyle w:val="Hyperlink"/>
            <w:rFonts w:ascii="Times New Roman" w:hAnsi="Times New Roman" w:cs="Times New Roman"/>
            <w:noProof/>
            <w:sz w:val="24"/>
            <w:szCs w:val="24"/>
            <w:rPrChange w:id="2500"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501"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502" w:author="Kiên Lê Trung" w:date="2024-12-25T14:07:00Z" w16du:dateUtc="2024-12-25T07:07:00Z">
              <w:rPr>
                <w:noProof/>
              </w:rPr>
            </w:rPrChange>
          </w:rPr>
          <w:instrText>HYPERLINK \l "_Toc186028073"</w:instrText>
        </w:r>
        <w:r w:rsidRPr="00AD36A4">
          <w:rPr>
            <w:rStyle w:val="Hyperlink"/>
            <w:rFonts w:ascii="Times New Roman" w:hAnsi="Times New Roman" w:cs="Times New Roman"/>
            <w:noProof/>
            <w:sz w:val="24"/>
            <w:szCs w:val="24"/>
            <w:rPrChange w:id="2503"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504"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505"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506" w:author="Kiên Lê Trung" w:date="2024-12-25T14:07:00Z" w16du:dateUtc="2024-12-25T07:07:00Z">
              <w:rPr>
                <w:rStyle w:val="Hyperlink"/>
                <w:noProof/>
              </w:rPr>
            </w:rPrChange>
          </w:rPr>
          <w:t>Hình 2.35</w:t>
        </w:r>
        <w:r w:rsidRPr="00AD36A4">
          <w:rPr>
            <w:rStyle w:val="Hyperlink"/>
            <w:rFonts w:ascii="Times New Roman" w:hAnsi="Times New Roman" w:cs="Times New Roman"/>
            <w:noProof/>
            <w:sz w:val="24"/>
            <w:szCs w:val="24"/>
            <w:lang w:val="en-US"/>
            <w:rPrChange w:id="2507" w:author="Kiên Lê Trung" w:date="2024-12-25T14:07:00Z" w16du:dateUtc="2024-12-25T07:07:00Z">
              <w:rPr>
                <w:rStyle w:val="Hyperlink"/>
                <w:noProof/>
                <w:lang w:val="en-US"/>
              </w:rPr>
            </w:rPrChange>
          </w:rPr>
          <w:t xml:space="preserve"> Biểu đồ tuần tự người bán chỉnh sửa sản phẩm</w:t>
        </w:r>
        <w:r w:rsidRPr="00AD36A4">
          <w:rPr>
            <w:rFonts w:ascii="Times New Roman" w:hAnsi="Times New Roman" w:cs="Times New Roman"/>
            <w:noProof/>
            <w:webHidden/>
            <w:sz w:val="24"/>
            <w:szCs w:val="24"/>
            <w:rPrChange w:id="2508"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509"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510" w:author="Kiên Lê Trung" w:date="2024-12-25T14:07:00Z" w16du:dateUtc="2024-12-25T07:07:00Z">
              <w:rPr>
                <w:noProof/>
                <w:webHidden/>
              </w:rPr>
            </w:rPrChange>
          </w:rPr>
          <w:instrText xml:space="preserve"> PAGEREF _Toc186028073 \h </w:instrText>
        </w:r>
        <w:r w:rsidRPr="00AD36A4">
          <w:rPr>
            <w:rFonts w:ascii="Times New Roman" w:hAnsi="Times New Roman" w:cs="Times New Roman"/>
            <w:noProof/>
            <w:webHidden/>
            <w:sz w:val="24"/>
            <w:szCs w:val="24"/>
            <w:rPrChange w:id="2511"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512" w:author="Kiên Lê Trung" w:date="2024-12-25T14:07:00Z" w16du:dateUtc="2024-12-25T07:07:00Z">
            <w:rPr>
              <w:noProof/>
              <w:webHidden/>
            </w:rPr>
          </w:rPrChange>
        </w:rPr>
        <w:fldChar w:fldCharType="separate"/>
      </w:r>
      <w:ins w:id="2513" w:author="Kiên Lê Trung" w:date="2024-12-25T14:07:00Z" w16du:dateUtc="2024-12-25T07:07:00Z">
        <w:r w:rsidRPr="00AD36A4">
          <w:rPr>
            <w:rFonts w:ascii="Times New Roman" w:hAnsi="Times New Roman" w:cs="Times New Roman"/>
            <w:noProof/>
            <w:webHidden/>
            <w:sz w:val="24"/>
            <w:szCs w:val="24"/>
            <w:rPrChange w:id="2514" w:author="Kiên Lê Trung" w:date="2024-12-25T14:07:00Z" w16du:dateUtc="2024-12-25T07:07:00Z">
              <w:rPr>
                <w:noProof/>
                <w:webHidden/>
              </w:rPr>
            </w:rPrChange>
          </w:rPr>
          <w:t>42</w:t>
        </w:r>
        <w:r w:rsidRPr="00AD36A4">
          <w:rPr>
            <w:rFonts w:ascii="Times New Roman" w:hAnsi="Times New Roman" w:cs="Times New Roman"/>
            <w:noProof/>
            <w:webHidden/>
            <w:sz w:val="24"/>
            <w:szCs w:val="24"/>
            <w:rPrChange w:id="2515"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516" w:author="Kiên Lê Trung" w:date="2024-12-25T14:07:00Z" w16du:dateUtc="2024-12-25T07:07:00Z">
              <w:rPr>
                <w:rStyle w:val="Hyperlink"/>
                <w:noProof/>
              </w:rPr>
            </w:rPrChange>
          </w:rPr>
          <w:fldChar w:fldCharType="end"/>
        </w:r>
      </w:ins>
    </w:p>
    <w:p w14:paraId="33B7FAC7" w14:textId="4E924C60" w:rsidR="00AD36A4" w:rsidRPr="00AD36A4" w:rsidRDefault="00AD36A4">
      <w:pPr>
        <w:pStyle w:val="TableofFigures"/>
        <w:tabs>
          <w:tab w:val="right" w:leader="dot" w:pos="9019"/>
        </w:tabs>
        <w:rPr>
          <w:ins w:id="2517"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518" w:author="Kiên Lê Trung" w:date="2024-12-25T14:07:00Z" w16du:dateUtc="2024-12-25T07:07:00Z">
            <w:rPr>
              <w:ins w:id="2519"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520" w:author="Kiên Lê Trung" w:date="2024-12-25T14:07:00Z" w16du:dateUtc="2024-12-25T07:07:00Z">
        <w:r w:rsidRPr="00AD36A4">
          <w:rPr>
            <w:rStyle w:val="Hyperlink"/>
            <w:rFonts w:ascii="Times New Roman" w:hAnsi="Times New Roman" w:cs="Times New Roman"/>
            <w:noProof/>
            <w:sz w:val="24"/>
            <w:szCs w:val="24"/>
            <w:rPrChange w:id="2521"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522"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523" w:author="Kiên Lê Trung" w:date="2024-12-25T14:07:00Z" w16du:dateUtc="2024-12-25T07:07:00Z">
              <w:rPr>
                <w:noProof/>
              </w:rPr>
            </w:rPrChange>
          </w:rPr>
          <w:instrText>HYPERLINK \l "_Toc186028074"</w:instrText>
        </w:r>
        <w:r w:rsidRPr="00AD36A4">
          <w:rPr>
            <w:rStyle w:val="Hyperlink"/>
            <w:rFonts w:ascii="Times New Roman" w:hAnsi="Times New Roman" w:cs="Times New Roman"/>
            <w:noProof/>
            <w:sz w:val="24"/>
            <w:szCs w:val="24"/>
            <w:rPrChange w:id="2524"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525"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526"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527" w:author="Kiên Lê Trung" w:date="2024-12-25T14:07:00Z" w16du:dateUtc="2024-12-25T07:07:00Z">
              <w:rPr>
                <w:rStyle w:val="Hyperlink"/>
                <w:noProof/>
              </w:rPr>
            </w:rPrChange>
          </w:rPr>
          <w:t>Hình 2.36</w:t>
        </w:r>
        <w:r w:rsidRPr="00AD36A4">
          <w:rPr>
            <w:rStyle w:val="Hyperlink"/>
            <w:rFonts w:ascii="Times New Roman" w:hAnsi="Times New Roman" w:cs="Times New Roman"/>
            <w:noProof/>
            <w:sz w:val="24"/>
            <w:szCs w:val="24"/>
            <w:lang w:val="en-US"/>
            <w:rPrChange w:id="2528" w:author="Kiên Lê Trung" w:date="2024-12-25T14:07:00Z" w16du:dateUtc="2024-12-25T07:07:00Z">
              <w:rPr>
                <w:rStyle w:val="Hyperlink"/>
                <w:noProof/>
                <w:lang w:val="en-US"/>
              </w:rPr>
            </w:rPrChange>
          </w:rPr>
          <w:t xml:space="preserve"> Biểu đồ tuần tự chức năng người bán xóa sản phẩm</w:t>
        </w:r>
        <w:r w:rsidRPr="00AD36A4">
          <w:rPr>
            <w:rFonts w:ascii="Times New Roman" w:hAnsi="Times New Roman" w:cs="Times New Roman"/>
            <w:noProof/>
            <w:webHidden/>
            <w:sz w:val="24"/>
            <w:szCs w:val="24"/>
            <w:rPrChange w:id="2529"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530"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531" w:author="Kiên Lê Trung" w:date="2024-12-25T14:07:00Z" w16du:dateUtc="2024-12-25T07:07:00Z">
              <w:rPr>
                <w:noProof/>
                <w:webHidden/>
              </w:rPr>
            </w:rPrChange>
          </w:rPr>
          <w:instrText xml:space="preserve"> PAGEREF _Toc186028074 \h </w:instrText>
        </w:r>
        <w:r w:rsidRPr="00AD36A4">
          <w:rPr>
            <w:rFonts w:ascii="Times New Roman" w:hAnsi="Times New Roman" w:cs="Times New Roman"/>
            <w:noProof/>
            <w:webHidden/>
            <w:sz w:val="24"/>
            <w:szCs w:val="24"/>
            <w:rPrChange w:id="2532"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533" w:author="Kiên Lê Trung" w:date="2024-12-25T14:07:00Z" w16du:dateUtc="2024-12-25T07:07:00Z">
            <w:rPr>
              <w:noProof/>
              <w:webHidden/>
            </w:rPr>
          </w:rPrChange>
        </w:rPr>
        <w:fldChar w:fldCharType="separate"/>
      </w:r>
      <w:ins w:id="2534" w:author="Kiên Lê Trung" w:date="2024-12-25T14:07:00Z" w16du:dateUtc="2024-12-25T07:07:00Z">
        <w:r w:rsidRPr="00AD36A4">
          <w:rPr>
            <w:rFonts w:ascii="Times New Roman" w:hAnsi="Times New Roman" w:cs="Times New Roman"/>
            <w:noProof/>
            <w:webHidden/>
            <w:sz w:val="24"/>
            <w:szCs w:val="24"/>
            <w:rPrChange w:id="2535" w:author="Kiên Lê Trung" w:date="2024-12-25T14:07:00Z" w16du:dateUtc="2024-12-25T07:07:00Z">
              <w:rPr>
                <w:noProof/>
                <w:webHidden/>
              </w:rPr>
            </w:rPrChange>
          </w:rPr>
          <w:t>43</w:t>
        </w:r>
        <w:r w:rsidRPr="00AD36A4">
          <w:rPr>
            <w:rFonts w:ascii="Times New Roman" w:hAnsi="Times New Roman" w:cs="Times New Roman"/>
            <w:noProof/>
            <w:webHidden/>
            <w:sz w:val="24"/>
            <w:szCs w:val="24"/>
            <w:rPrChange w:id="2536"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537" w:author="Kiên Lê Trung" w:date="2024-12-25T14:07:00Z" w16du:dateUtc="2024-12-25T07:07:00Z">
              <w:rPr>
                <w:rStyle w:val="Hyperlink"/>
                <w:noProof/>
              </w:rPr>
            </w:rPrChange>
          </w:rPr>
          <w:fldChar w:fldCharType="end"/>
        </w:r>
      </w:ins>
    </w:p>
    <w:p w14:paraId="341C8088" w14:textId="5C82F01F" w:rsidR="00AD36A4" w:rsidRPr="00AD36A4" w:rsidRDefault="00AD36A4">
      <w:pPr>
        <w:pStyle w:val="TableofFigures"/>
        <w:tabs>
          <w:tab w:val="right" w:leader="dot" w:pos="9019"/>
        </w:tabs>
        <w:rPr>
          <w:ins w:id="2538"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539" w:author="Kiên Lê Trung" w:date="2024-12-25T14:07:00Z" w16du:dateUtc="2024-12-25T07:07:00Z">
            <w:rPr>
              <w:ins w:id="2540"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541" w:author="Kiên Lê Trung" w:date="2024-12-25T14:07:00Z" w16du:dateUtc="2024-12-25T07:07:00Z">
        <w:r w:rsidRPr="00AD36A4">
          <w:rPr>
            <w:rStyle w:val="Hyperlink"/>
            <w:rFonts w:ascii="Times New Roman" w:hAnsi="Times New Roman" w:cs="Times New Roman"/>
            <w:noProof/>
            <w:sz w:val="24"/>
            <w:szCs w:val="24"/>
            <w:rPrChange w:id="2542"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543"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544" w:author="Kiên Lê Trung" w:date="2024-12-25T14:07:00Z" w16du:dateUtc="2024-12-25T07:07:00Z">
              <w:rPr>
                <w:noProof/>
              </w:rPr>
            </w:rPrChange>
          </w:rPr>
          <w:instrText>HYPERLINK \l "_Toc186028075"</w:instrText>
        </w:r>
        <w:r w:rsidRPr="00AD36A4">
          <w:rPr>
            <w:rStyle w:val="Hyperlink"/>
            <w:rFonts w:ascii="Times New Roman" w:hAnsi="Times New Roman" w:cs="Times New Roman"/>
            <w:noProof/>
            <w:sz w:val="24"/>
            <w:szCs w:val="24"/>
            <w:rPrChange w:id="2545"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546"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547"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548" w:author="Kiên Lê Trung" w:date="2024-12-25T14:07:00Z" w16du:dateUtc="2024-12-25T07:07:00Z">
              <w:rPr>
                <w:rStyle w:val="Hyperlink"/>
                <w:noProof/>
              </w:rPr>
            </w:rPrChange>
          </w:rPr>
          <w:t>Hình 2.37</w:t>
        </w:r>
        <w:r w:rsidRPr="00AD36A4">
          <w:rPr>
            <w:rStyle w:val="Hyperlink"/>
            <w:rFonts w:ascii="Times New Roman" w:hAnsi="Times New Roman" w:cs="Times New Roman"/>
            <w:noProof/>
            <w:sz w:val="24"/>
            <w:szCs w:val="24"/>
            <w:lang w:val="en-US"/>
            <w:rPrChange w:id="2549" w:author="Kiên Lê Trung" w:date="2024-12-25T14:07:00Z" w16du:dateUtc="2024-12-25T07:07:00Z">
              <w:rPr>
                <w:rStyle w:val="Hyperlink"/>
                <w:noProof/>
                <w:lang w:val="en-US"/>
              </w:rPr>
            </w:rPrChange>
          </w:rPr>
          <w:t xml:space="preserve"> Biểu đồ tuần tự chức năng người bán nhập hàng tồn kho</w:t>
        </w:r>
        <w:r w:rsidRPr="00AD36A4">
          <w:rPr>
            <w:rFonts w:ascii="Times New Roman" w:hAnsi="Times New Roman" w:cs="Times New Roman"/>
            <w:noProof/>
            <w:webHidden/>
            <w:sz w:val="24"/>
            <w:szCs w:val="24"/>
            <w:rPrChange w:id="2550"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551"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552" w:author="Kiên Lê Trung" w:date="2024-12-25T14:07:00Z" w16du:dateUtc="2024-12-25T07:07:00Z">
              <w:rPr>
                <w:noProof/>
                <w:webHidden/>
              </w:rPr>
            </w:rPrChange>
          </w:rPr>
          <w:instrText xml:space="preserve"> PAGEREF _Toc186028075 \h </w:instrText>
        </w:r>
        <w:r w:rsidRPr="00AD36A4">
          <w:rPr>
            <w:rFonts w:ascii="Times New Roman" w:hAnsi="Times New Roman" w:cs="Times New Roman"/>
            <w:noProof/>
            <w:webHidden/>
            <w:sz w:val="24"/>
            <w:szCs w:val="24"/>
            <w:rPrChange w:id="2553"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554" w:author="Kiên Lê Trung" w:date="2024-12-25T14:07:00Z" w16du:dateUtc="2024-12-25T07:07:00Z">
            <w:rPr>
              <w:noProof/>
              <w:webHidden/>
            </w:rPr>
          </w:rPrChange>
        </w:rPr>
        <w:fldChar w:fldCharType="separate"/>
      </w:r>
      <w:ins w:id="2555" w:author="Kiên Lê Trung" w:date="2024-12-25T14:07:00Z" w16du:dateUtc="2024-12-25T07:07:00Z">
        <w:r w:rsidRPr="00AD36A4">
          <w:rPr>
            <w:rFonts w:ascii="Times New Roman" w:hAnsi="Times New Roman" w:cs="Times New Roman"/>
            <w:noProof/>
            <w:webHidden/>
            <w:sz w:val="24"/>
            <w:szCs w:val="24"/>
            <w:rPrChange w:id="2556" w:author="Kiên Lê Trung" w:date="2024-12-25T14:07:00Z" w16du:dateUtc="2024-12-25T07:07:00Z">
              <w:rPr>
                <w:noProof/>
                <w:webHidden/>
              </w:rPr>
            </w:rPrChange>
          </w:rPr>
          <w:t>43</w:t>
        </w:r>
        <w:r w:rsidRPr="00AD36A4">
          <w:rPr>
            <w:rFonts w:ascii="Times New Roman" w:hAnsi="Times New Roman" w:cs="Times New Roman"/>
            <w:noProof/>
            <w:webHidden/>
            <w:sz w:val="24"/>
            <w:szCs w:val="24"/>
            <w:rPrChange w:id="2557"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558" w:author="Kiên Lê Trung" w:date="2024-12-25T14:07:00Z" w16du:dateUtc="2024-12-25T07:07:00Z">
              <w:rPr>
                <w:rStyle w:val="Hyperlink"/>
                <w:noProof/>
              </w:rPr>
            </w:rPrChange>
          </w:rPr>
          <w:fldChar w:fldCharType="end"/>
        </w:r>
      </w:ins>
    </w:p>
    <w:p w14:paraId="447BABE3" w14:textId="72BEC00F" w:rsidR="00AD36A4" w:rsidRPr="00AD36A4" w:rsidRDefault="00AD36A4">
      <w:pPr>
        <w:pStyle w:val="TableofFigures"/>
        <w:tabs>
          <w:tab w:val="right" w:leader="dot" w:pos="9019"/>
        </w:tabs>
        <w:rPr>
          <w:ins w:id="2559"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560" w:author="Kiên Lê Trung" w:date="2024-12-25T14:07:00Z" w16du:dateUtc="2024-12-25T07:07:00Z">
            <w:rPr>
              <w:ins w:id="2561"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562" w:author="Kiên Lê Trung" w:date="2024-12-25T14:07:00Z" w16du:dateUtc="2024-12-25T07:07:00Z">
        <w:r w:rsidRPr="00AD36A4">
          <w:rPr>
            <w:rStyle w:val="Hyperlink"/>
            <w:rFonts w:ascii="Times New Roman" w:hAnsi="Times New Roman" w:cs="Times New Roman"/>
            <w:noProof/>
            <w:sz w:val="24"/>
            <w:szCs w:val="24"/>
            <w:rPrChange w:id="2563"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564"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565" w:author="Kiên Lê Trung" w:date="2024-12-25T14:07:00Z" w16du:dateUtc="2024-12-25T07:07:00Z">
              <w:rPr>
                <w:noProof/>
              </w:rPr>
            </w:rPrChange>
          </w:rPr>
          <w:instrText>HYPERLINK \l "_Toc186028076"</w:instrText>
        </w:r>
        <w:r w:rsidRPr="00AD36A4">
          <w:rPr>
            <w:rStyle w:val="Hyperlink"/>
            <w:rFonts w:ascii="Times New Roman" w:hAnsi="Times New Roman" w:cs="Times New Roman"/>
            <w:noProof/>
            <w:sz w:val="24"/>
            <w:szCs w:val="24"/>
            <w:rPrChange w:id="2566"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567"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568"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569" w:author="Kiên Lê Trung" w:date="2024-12-25T14:07:00Z" w16du:dateUtc="2024-12-25T07:07:00Z">
              <w:rPr>
                <w:rStyle w:val="Hyperlink"/>
                <w:noProof/>
              </w:rPr>
            </w:rPrChange>
          </w:rPr>
          <w:t>Hình 2.38</w:t>
        </w:r>
        <w:r w:rsidRPr="00AD36A4">
          <w:rPr>
            <w:rStyle w:val="Hyperlink"/>
            <w:rFonts w:ascii="Times New Roman" w:hAnsi="Times New Roman" w:cs="Times New Roman"/>
            <w:noProof/>
            <w:sz w:val="24"/>
            <w:szCs w:val="24"/>
            <w:lang w:val="en-US"/>
            <w:rPrChange w:id="2570" w:author="Kiên Lê Trung" w:date="2024-12-25T14:07:00Z" w16du:dateUtc="2024-12-25T07:07:00Z">
              <w:rPr>
                <w:rStyle w:val="Hyperlink"/>
                <w:noProof/>
                <w:lang w:val="en-US"/>
              </w:rPr>
            </w:rPrChange>
          </w:rPr>
          <w:t xml:space="preserve"> Biểu đồ lớp thiết kế</w:t>
        </w:r>
        <w:r w:rsidRPr="00AD36A4">
          <w:rPr>
            <w:rFonts w:ascii="Times New Roman" w:hAnsi="Times New Roman" w:cs="Times New Roman"/>
            <w:noProof/>
            <w:webHidden/>
            <w:sz w:val="24"/>
            <w:szCs w:val="24"/>
            <w:rPrChange w:id="2571"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572"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573" w:author="Kiên Lê Trung" w:date="2024-12-25T14:07:00Z" w16du:dateUtc="2024-12-25T07:07:00Z">
              <w:rPr>
                <w:noProof/>
                <w:webHidden/>
              </w:rPr>
            </w:rPrChange>
          </w:rPr>
          <w:instrText xml:space="preserve"> PAGEREF _Toc186028076 \h </w:instrText>
        </w:r>
        <w:r w:rsidRPr="00AD36A4">
          <w:rPr>
            <w:rFonts w:ascii="Times New Roman" w:hAnsi="Times New Roman" w:cs="Times New Roman"/>
            <w:noProof/>
            <w:webHidden/>
            <w:sz w:val="24"/>
            <w:szCs w:val="24"/>
            <w:rPrChange w:id="2574"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575" w:author="Kiên Lê Trung" w:date="2024-12-25T14:07:00Z" w16du:dateUtc="2024-12-25T07:07:00Z">
            <w:rPr>
              <w:noProof/>
              <w:webHidden/>
            </w:rPr>
          </w:rPrChange>
        </w:rPr>
        <w:fldChar w:fldCharType="separate"/>
      </w:r>
      <w:ins w:id="2576" w:author="Kiên Lê Trung" w:date="2024-12-25T14:07:00Z" w16du:dateUtc="2024-12-25T07:07:00Z">
        <w:r w:rsidRPr="00AD36A4">
          <w:rPr>
            <w:rFonts w:ascii="Times New Roman" w:hAnsi="Times New Roman" w:cs="Times New Roman"/>
            <w:noProof/>
            <w:webHidden/>
            <w:sz w:val="24"/>
            <w:szCs w:val="24"/>
            <w:rPrChange w:id="2577" w:author="Kiên Lê Trung" w:date="2024-12-25T14:07:00Z" w16du:dateUtc="2024-12-25T07:07:00Z">
              <w:rPr>
                <w:noProof/>
                <w:webHidden/>
              </w:rPr>
            </w:rPrChange>
          </w:rPr>
          <w:t>43</w:t>
        </w:r>
        <w:r w:rsidRPr="00AD36A4">
          <w:rPr>
            <w:rFonts w:ascii="Times New Roman" w:hAnsi="Times New Roman" w:cs="Times New Roman"/>
            <w:noProof/>
            <w:webHidden/>
            <w:sz w:val="24"/>
            <w:szCs w:val="24"/>
            <w:rPrChange w:id="2578"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579" w:author="Kiên Lê Trung" w:date="2024-12-25T14:07:00Z" w16du:dateUtc="2024-12-25T07:07:00Z">
              <w:rPr>
                <w:rStyle w:val="Hyperlink"/>
                <w:noProof/>
              </w:rPr>
            </w:rPrChange>
          </w:rPr>
          <w:fldChar w:fldCharType="end"/>
        </w:r>
      </w:ins>
    </w:p>
    <w:p w14:paraId="577DEC12" w14:textId="314461A3" w:rsidR="00AD36A4" w:rsidRPr="00AD36A4" w:rsidRDefault="00AD36A4">
      <w:pPr>
        <w:pStyle w:val="TableofFigures"/>
        <w:tabs>
          <w:tab w:val="right" w:leader="dot" w:pos="9019"/>
        </w:tabs>
        <w:rPr>
          <w:ins w:id="2580"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581" w:author="Kiên Lê Trung" w:date="2024-12-25T14:07:00Z" w16du:dateUtc="2024-12-25T07:07:00Z">
            <w:rPr>
              <w:ins w:id="2582"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583" w:author="Kiên Lê Trung" w:date="2024-12-25T14:07:00Z" w16du:dateUtc="2024-12-25T07:07:00Z">
        <w:r w:rsidRPr="00AD36A4">
          <w:rPr>
            <w:rStyle w:val="Hyperlink"/>
            <w:rFonts w:ascii="Times New Roman" w:hAnsi="Times New Roman" w:cs="Times New Roman"/>
            <w:noProof/>
            <w:sz w:val="24"/>
            <w:szCs w:val="24"/>
            <w:rPrChange w:id="2584"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585"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586" w:author="Kiên Lê Trung" w:date="2024-12-25T14:07:00Z" w16du:dateUtc="2024-12-25T07:07:00Z">
              <w:rPr>
                <w:noProof/>
              </w:rPr>
            </w:rPrChange>
          </w:rPr>
          <w:instrText>HYPERLINK \l "_Toc186028077"</w:instrText>
        </w:r>
        <w:r w:rsidRPr="00AD36A4">
          <w:rPr>
            <w:rStyle w:val="Hyperlink"/>
            <w:rFonts w:ascii="Times New Roman" w:hAnsi="Times New Roman" w:cs="Times New Roman"/>
            <w:noProof/>
            <w:sz w:val="24"/>
            <w:szCs w:val="24"/>
            <w:rPrChange w:id="2587"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588"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589"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590" w:author="Kiên Lê Trung" w:date="2024-12-25T14:07:00Z" w16du:dateUtc="2024-12-25T07:07:00Z">
              <w:rPr>
                <w:rStyle w:val="Hyperlink"/>
                <w:noProof/>
              </w:rPr>
            </w:rPrChange>
          </w:rPr>
          <w:t>Hình 2.39</w:t>
        </w:r>
        <w:r w:rsidRPr="00AD36A4">
          <w:rPr>
            <w:rStyle w:val="Hyperlink"/>
            <w:rFonts w:ascii="Times New Roman" w:hAnsi="Times New Roman" w:cs="Times New Roman"/>
            <w:noProof/>
            <w:sz w:val="24"/>
            <w:szCs w:val="24"/>
            <w:lang w:val="en-US"/>
            <w:rPrChange w:id="2591" w:author="Kiên Lê Trung" w:date="2024-12-25T14:07:00Z" w16du:dateUtc="2024-12-25T07:07:00Z">
              <w:rPr>
                <w:rStyle w:val="Hyperlink"/>
                <w:noProof/>
                <w:lang w:val="en-US"/>
              </w:rPr>
            </w:rPrChange>
          </w:rPr>
          <w:t xml:space="preserve"> Biểu đồ cơ sở dữ liệu</w:t>
        </w:r>
        <w:r w:rsidRPr="00AD36A4">
          <w:rPr>
            <w:rFonts w:ascii="Times New Roman" w:hAnsi="Times New Roman" w:cs="Times New Roman"/>
            <w:noProof/>
            <w:webHidden/>
            <w:sz w:val="24"/>
            <w:szCs w:val="24"/>
            <w:rPrChange w:id="2592"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593"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594" w:author="Kiên Lê Trung" w:date="2024-12-25T14:07:00Z" w16du:dateUtc="2024-12-25T07:07:00Z">
              <w:rPr>
                <w:noProof/>
                <w:webHidden/>
              </w:rPr>
            </w:rPrChange>
          </w:rPr>
          <w:instrText xml:space="preserve"> PAGEREF _Toc186028077 \h </w:instrText>
        </w:r>
        <w:r w:rsidRPr="00AD36A4">
          <w:rPr>
            <w:rFonts w:ascii="Times New Roman" w:hAnsi="Times New Roman" w:cs="Times New Roman"/>
            <w:noProof/>
            <w:webHidden/>
            <w:sz w:val="24"/>
            <w:szCs w:val="24"/>
            <w:rPrChange w:id="2595"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596" w:author="Kiên Lê Trung" w:date="2024-12-25T14:07:00Z" w16du:dateUtc="2024-12-25T07:07:00Z">
            <w:rPr>
              <w:noProof/>
              <w:webHidden/>
            </w:rPr>
          </w:rPrChange>
        </w:rPr>
        <w:fldChar w:fldCharType="separate"/>
      </w:r>
      <w:ins w:id="2597" w:author="Kiên Lê Trung" w:date="2024-12-25T14:07:00Z" w16du:dateUtc="2024-12-25T07:07:00Z">
        <w:r w:rsidRPr="00AD36A4">
          <w:rPr>
            <w:rFonts w:ascii="Times New Roman" w:hAnsi="Times New Roman" w:cs="Times New Roman"/>
            <w:noProof/>
            <w:webHidden/>
            <w:sz w:val="24"/>
            <w:szCs w:val="24"/>
            <w:rPrChange w:id="2598" w:author="Kiên Lê Trung" w:date="2024-12-25T14:07:00Z" w16du:dateUtc="2024-12-25T07:07:00Z">
              <w:rPr>
                <w:noProof/>
                <w:webHidden/>
              </w:rPr>
            </w:rPrChange>
          </w:rPr>
          <w:t>44</w:t>
        </w:r>
        <w:r w:rsidRPr="00AD36A4">
          <w:rPr>
            <w:rFonts w:ascii="Times New Roman" w:hAnsi="Times New Roman" w:cs="Times New Roman"/>
            <w:noProof/>
            <w:webHidden/>
            <w:sz w:val="24"/>
            <w:szCs w:val="24"/>
            <w:rPrChange w:id="2599"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600" w:author="Kiên Lê Trung" w:date="2024-12-25T14:07:00Z" w16du:dateUtc="2024-12-25T07:07:00Z">
              <w:rPr>
                <w:rStyle w:val="Hyperlink"/>
                <w:noProof/>
              </w:rPr>
            </w:rPrChange>
          </w:rPr>
          <w:fldChar w:fldCharType="end"/>
        </w:r>
      </w:ins>
    </w:p>
    <w:p w14:paraId="14D648C1" w14:textId="6985BBBE" w:rsidR="00AD36A4" w:rsidRPr="00AD36A4" w:rsidRDefault="00AD36A4">
      <w:pPr>
        <w:pStyle w:val="TableofFigures"/>
        <w:tabs>
          <w:tab w:val="right" w:leader="dot" w:pos="9019"/>
        </w:tabs>
        <w:rPr>
          <w:ins w:id="2601"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602" w:author="Kiên Lê Trung" w:date="2024-12-25T14:07:00Z" w16du:dateUtc="2024-12-25T07:07:00Z">
            <w:rPr>
              <w:ins w:id="2603"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604" w:author="Kiên Lê Trung" w:date="2024-12-25T14:07:00Z" w16du:dateUtc="2024-12-25T07:07:00Z">
        <w:r w:rsidRPr="00AD36A4">
          <w:rPr>
            <w:rStyle w:val="Hyperlink"/>
            <w:rFonts w:ascii="Times New Roman" w:hAnsi="Times New Roman" w:cs="Times New Roman"/>
            <w:noProof/>
            <w:sz w:val="24"/>
            <w:szCs w:val="24"/>
            <w:rPrChange w:id="2605"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606"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607" w:author="Kiên Lê Trung" w:date="2024-12-25T14:07:00Z" w16du:dateUtc="2024-12-25T07:07:00Z">
              <w:rPr>
                <w:noProof/>
              </w:rPr>
            </w:rPrChange>
          </w:rPr>
          <w:instrText>HYPERLINK \l "_Toc186028078"</w:instrText>
        </w:r>
        <w:r w:rsidRPr="00AD36A4">
          <w:rPr>
            <w:rStyle w:val="Hyperlink"/>
            <w:rFonts w:ascii="Times New Roman" w:hAnsi="Times New Roman" w:cs="Times New Roman"/>
            <w:noProof/>
            <w:sz w:val="24"/>
            <w:szCs w:val="24"/>
            <w:rPrChange w:id="2608"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609"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610"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611" w:author="Kiên Lê Trung" w:date="2024-12-25T14:07:00Z" w16du:dateUtc="2024-12-25T07:07:00Z">
              <w:rPr>
                <w:rStyle w:val="Hyperlink"/>
                <w:noProof/>
              </w:rPr>
            </w:rPrChange>
          </w:rPr>
          <w:t>Hình 3.1</w:t>
        </w:r>
        <w:r w:rsidRPr="00AD36A4">
          <w:rPr>
            <w:rStyle w:val="Hyperlink"/>
            <w:rFonts w:ascii="Times New Roman" w:hAnsi="Times New Roman" w:cs="Times New Roman"/>
            <w:noProof/>
            <w:sz w:val="24"/>
            <w:szCs w:val="24"/>
            <w:lang w:val="en-US"/>
            <w:rPrChange w:id="2612" w:author="Kiên Lê Trung" w:date="2024-12-25T14:07:00Z" w16du:dateUtc="2024-12-25T07:07:00Z">
              <w:rPr>
                <w:rStyle w:val="Hyperlink"/>
                <w:noProof/>
                <w:lang w:val="en-US"/>
              </w:rPr>
            </w:rPrChange>
          </w:rPr>
          <w:t xml:space="preserve"> </w:t>
        </w:r>
        <w:r w:rsidRPr="00AD36A4">
          <w:rPr>
            <w:rStyle w:val="Hyperlink"/>
            <w:rFonts w:ascii="Times New Roman" w:eastAsia="Times New Roman" w:hAnsi="Times New Roman" w:cs="Times New Roman"/>
            <w:noProof/>
            <w:sz w:val="24"/>
            <w:szCs w:val="24"/>
            <w:lang w:val="en-US"/>
            <w:rPrChange w:id="2613" w:author="Kiên Lê Trung" w:date="2024-12-25T14:07:00Z" w16du:dateUtc="2024-12-25T07:07:00Z">
              <w:rPr>
                <w:rStyle w:val="Hyperlink"/>
                <w:rFonts w:eastAsia="Times New Roman" w:cs="Times New Roman"/>
                <w:noProof/>
                <w:lang w:val="en-US"/>
              </w:rPr>
            </w:rPrChange>
          </w:rPr>
          <w:t>Giao diện trang chủ</w:t>
        </w:r>
        <w:r w:rsidRPr="00AD36A4">
          <w:rPr>
            <w:rFonts w:ascii="Times New Roman" w:hAnsi="Times New Roman" w:cs="Times New Roman"/>
            <w:noProof/>
            <w:webHidden/>
            <w:sz w:val="24"/>
            <w:szCs w:val="24"/>
            <w:rPrChange w:id="2614"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615"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616" w:author="Kiên Lê Trung" w:date="2024-12-25T14:07:00Z" w16du:dateUtc="2024-12-25T07:07:00Z">
              <w:rPr>
                <w:noProof/>
                <w:webHidden/>
              </w:rPr>
            </w:rPrChange>
          </w:rPr>
          <w:instrText xml:space="preserve"> PAGEREF _Toc186028078 \h </w:instrText>
        </w:r>
        <w:r w:rsidRPr="00AD36A4">
          <w:rPr>
            <w:rFonts w:ascii="Times New Roman" w:hAnsi="Times New Roman" w:cs="Times New Roman"/>
            <w:noProof/>
            <w:webHidden/>
            <w:sz w:val="24"/>
            <w:szCs w:val="24"/>
            <w:rPrChange w:id="2617"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618" w:author="Kiên Lê Trung" w:date="2024-12-25T14:07:00Z" w16du:dateUtc="2024-12-25T07:07:00Z">
            <w:rPr>
              <w:noProof/>
              <w:webHidden/>
            </w:rPr>
          </w:rPrChange>
        </w:rPr>
        <w:fldChar w:fldCharType="separate"/>
      </w:r>
      <w:ins w:id="2619" w:author="Kiên Lê Trung" w:date="2024-12-25T14:07:00Z" w16du:dateUtc="2024-12-25T07:07:00Z">
        <w:r w:rsidRPr="00AD36A4">
          <w:rPr>
            <w:rFonts w:ascii="Times New Roman" w:hAnsi="Times New Roman" w:cs="Times New Roman"/>
            <w:noProof/>
            <w:webHidden/>
            <w:sz w:val="24"/>
            <w:szCs w:val="24"/>
            <w:rPrChange w:id="2620" w:author="Kiên Lê Trung" w:date="2024-12-25T14:07:00Z" w16du:dateUtc="2024-12-25T07:07:00Z">
              <w:rPr>
                <w:noProof/>
                <w:webHidden/>
              </w:rPr>
            </w:rPrChange>
          </w:rPr>
          <w:t>45</w:t>
        </w:r>
        <w:r w:rsidRPr="00AD36A4">
          <w:rPr>
            <w:rFonts w:ascii="Times New Roman" w:hAnsi="Times New Roman" w:cs="Times New Roman"/>
            <w:noProof/>
            <w:webHidden/>
            <w:sz w:val="24"/>
            <w:szCs w:val="24"/>
            <w:rPrChange w:id="2621"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622" w:author="Kiên Lê Trung" w:date="2024-12-25T14:07:00Z" w16du:dateUtc="2024-12-25T07:07:00Z">
              <w:rPr>
                <w:rStyle w:val="Hyperlink"/>
                <w:noProof/>
              </w:rPr>
            </w:rPrChange>
          </w:rPr>
          <w:fldChar w:fldCharType="end"/>
        </w:r>
      </w:ins>
    </w:p>
    <w:p w14:paraId="7BB1E243" w14:textId="526D20BA" w:rsidR="00AD36A4" w:rsidRPr="00AD36A4" w:rsidRDefault="00AD36A4">
      <w:pPr>
        <w:pStyle w:val="TableofFigures"/>
        <w:tabs>
          <w:tab w:val="right" w:leader="dot" w:pos="9019"/>
        </w:tabs>
        <w:rPr>
          <w:ins w:id="2623"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624" w:author="Kiên Lê Trung" w:date="2024-12-25T14:07:00Z" w16du:dateUtc="2024-12-25T07:07:00Z">
            <w:rPr>
              <w:ins w:id="2625"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626" w:author="Kiên Lê Trung" w:date="2024-12-25T14:07:00Z" w16du:dateUtc="2024-12-25T07:07:00Z">
        <w:r w:rsidRPr="00AD36A4">
          <w:rPr>
            <w:rStyle w:val="Hyperlink"/>
            <w:rFonts w:ascii="Times New Roman" w:hAnsi="Times New Roman" w:cs="Times New Roman"/>
            <w:noProof/>
            <w:sz w:val="24"/>
            <w:szCs w:val="24"/>
            <w:rPrChange w:id="2627"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628"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629" w:author="Kiên Lê Trung" w:date="2024-12-25T14:07:00Z" w16du:dateUtc="2024-12-25T07:07:00Z">
              <w:rPr>
                <w:noProof/>
              </w:rPr>
            </w:rPrChange>
          </w:rPr>
          <w:instrText>HYPERLINK \l "_Toc186028079"</w:instrText>
        </w:r>
        <w:r w:rsidRPr="00AD36A4">
          <w:rPr>
            <w:rStyle w:val="Hyperlink"/>
            <w:rFonts w:ascii="Times New Roman" w:hAnsi="Times New Roman" w:cs="Times New Roman"/>
            <w:noProof/>
            <w:sz w:val="24"/>
            <w:szCs w:val="24"/>
            <w:rPrChange w:id="2630"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631"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632"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633" w:author="Kiên Lê Trung" w:date="2024-12-25T14:07:00Z" w16du:dateUtc="2024-12-25T07:07:00Z">
              <w:rPr>
                <w:rStyle w:val="Hyperlink"/>
                <w:noProof/>
              </w:rPr>
            </w:rPrChange>
          </w:rPr>
          <w:t>Hình 3.2</w:t>
        </w:r>
        <w:r w:rsidRPr="00AD36A4">
          <w:rPr>
            <w:rStyle w:val="Hyperlink"/>
            <w:rFonts w:ascii="Times New Roman" w:hAnsi="Times New Roman" w:cs="Times New Roman"/>
            <w:noProof/>
            <w:sz w:val="24"/>
            <w:szCs w:val="24"/>
            <w:lang w:val="en-US"/>
            <w:rPrChange w:id="2634" w:author="Kiên Lê Trung" w:date="2024-12-25T14:07:00Z" w16du:dateUtc="2024-12-25T07:07:00Z">
              <w:rPr>
                <w:rStyle w:val="Hyperlink"/>
                <w:noProof/>
                <w:lang w:val="en-US"/>
              </w:rPr>
            </w:rPrChange>
          </w:rPr>
          <w:t xml:space="preserve"> </w:t>
        </w:r>
        <w:r w:rsidRPr="00AD36A4">
          <w:rPr>
            <w:rStyle w:val="Hyperlink"/>
            <w:rFonts w:ascii="Times New Roman" w:eastAsia="Times New Roman" w:hAnsi="Times New Roman" w:cs="Times New Roman"/>
            <w:noProof/>
            <w:sz w:val="24"/>
            <w:szCs w:val="24"/>
            <w:lang w:val="en-US"/>
            <w:rPrChange w:id="2635" w:author="Kiên Lê Trung" w:date="2024-12-25T14:07:00Z" w16du:dateUtc="2024-12-25T07:07:00Z">
              <w:rPr>
                <w:rStyle w:val="Hyperlink"/>
                <w:rFonts w:eastAsia="Times New Roman" w:cs="Times New Roman"/>
                <w:noProof/>
                <w:lang w:val="en-US"/>
              </w:rPr>
            </w:rPrChange>
          </w:rPr>
          <w:t>Giao diện đăng nhập</w:t>
        </w:r>
        <w:r w:rsidRPr="00AD36A4">
          <w:rPr>
            <w:rFonts w:ascii="Times New Roman" w:hAnsi="Times New Roman" w:cs="Times New Roman"/>
            <w:noProof/>
            <w:webHidden/>
            <w:sz w:val="24"/>
            <w:szCs w:val="24"/>
            <w:rPrChange w:id="2636"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637"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638" w:author="Kiên Lê Trung" w:date="2024-12-25T14:07:00Z" w16du:dateUtc="2024-12-25T07:07:00Z">
              <w:rPr>
                <w:noProof/>
                <w:webHidden/>
              </w:rPr>
            </w:rPrChange>
          </w:rPr>
          <w:instrText xml:space="preserve"> PAGEREF _Toc186028079 \h </w:instrText>
        </w:r>
        <w:r w:rsidRPr="00AD36A4">
          <w:rPr>
            <w:rFonts w:ascii="Times New Roman" w:hAnsi="Times New Roman" w:cs="Times New Roman"/>
            <w:noProof/>
            <w:webHidden/>
            <w:sz w:val="24"/>
            <w:szCs w:val="24"/>
            <w:rPrChange w:id="2639"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640" w:author="Kiên Lê Trung" w:date="2024-12-25T14:07:00Z" w16du:dateUtc="2024-12-25T07:07:00Z">
            <w:rPr>
              <w:noProof/>
              <w:webHidden/>
            </w:rPr>
          </w:rPrChange>
        </w:rPr>
        <w:fldChar w:fldCharType="separate"/>
      </w:r>
      <w:ins w:id="2641" w:author="Kiên Lê Trung" w:date="2024-12-25T14:07:00Z" w16du:dateUtc="2024-12-25T07:07:00Z">
        <w:r w:rsidRPr="00AD36A4">
          <w:rPr>
            <w:rFonts w:ascii="Times New Roman" w:hAnsi="Times New Roman" w:cs="Times New Roman"/>
            <w:noProof/>
            <w:webHidden/>
            <w:sz w:val="24"/>
            <w:szCs w:val="24"/>
            <w:rPrChange w:id="2642" w:author="Kiên Lê Trung" w:date="2024-12-25T14:07:00Z" w16du:dateUtc="2024-12-25T07:07:00Z">
              <w:rPr>
                <w:noProof/>
                <w:webHidden/>
              </w:rPr>
            </w:rPrChange>
          </w:rPr>
          <w:t>45</w:t>
        </w:r>
        <w:r w:rsidRPr="00AD36A4">
          <w:rPr>
            <w:rFonts w:ascii="Times New Roman" w:hAnsi="Times New Roman" w:cs="Times New Roman"/>
            <w:noProof/>
            <w:webHidden/>
            <w:sz w:val="24"/>
            <w:szCs w:val="24"/>
            <w:rPrChange w:id="2643"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644" w:author="Kiên Lê Trung" w:date="2024-12-25T14:07:00Z" w16du:dateUtc="2024-12-25T07:07:00Z">
              <w:rPr>
                <w:rStyle w:val="Hyperlink"/>
                <w:noProof/>
              </w:rPr>
            </w:rPrChange>
          </w:rPr>
          <w:fldChar w:fldCharType="end"/>
        </w:r>
      </w:ins>
    </w:p>
    <w:p w14:paraId="72420F7C" w14:textId="419BE5E8" w:rsidR="00AD36A4" w:rsidRPr="00AD36A4" w:rsidRDefault="00AD36A4">
      <w:pPr>
        <w:pStyle w:val="TableofFigures"/>
        <w:tabs>
          <w:tab w:val="right" w:leader="dot" w:pos="9019"/>
        </w:tabs>
        <w:rPr>
          <w:ins w:id="2645"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646" w:author="Kiên Lê Trung" w:date="2024-12-25T14:07:00Z" w16du:dateUtc="2024-12-25T07:07:00Z">
            <w:rPr>
              <w:ins w:id="2647"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648" w:author="Kiên Lê Trung" w:date="2024-12-25T14:07:00Z" w16du:dateUtc="2024-12-25T07:07:00Z">
        <w:r w:rsidRPr="00AD36A4">
          <w:rPr>
            <w:rStyle w:val="Hyperlink"/>
            <w:rFonts w:ascii="Times New Roman" w:hAnsi="Times New Roman" w:cs="Times New Roman"/>
            <w:noProof/>
            <w:sz w:val="24"/>
            <w:szCs w:val="24"/>
            <w:rPrChange w:id="2649"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650"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651" w:author="Kiên Lê Trung" w:date="2024-12-25T14:07:00Z" w16du:dateUtc="2024-12-25T07:07:00Z">
              <w:rPr>
                <w:noProof/>
              </w:rPr>
            </w:rPrChange>
          </w:rPr>
          <w:instrText>HYPERLINK \l "_Toc186028080"</w:instrText>
        </w:r>
        <w:r w:rsidRPr="00AD36A4">
          <w:rPr>
            <w:rStyle w:val="Hyperlink"/>
            <w:rFonts w:ascii="Times New Roman" w:hAnsi="Times New Roman" w:cs="Times New Roman"/>
            <w:noProof/>
            <w:sz w:val="24"/>
            <w:szCs w:val="24"/>
            <w:rPrChange w:id="2652"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653"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654"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655" w:author="Kiên Lê Trung" w:date="2024-12-25T14:07:00Z" w16du:dateUtc="2024-12-25T07:07:00Z">
              <w:rPr>
                <w:rStyle w:val="Hyperlink"/>
                <w:noProof/>
              </w:rPr>
            </w:rPrChange>
          </w:rPr>
          <w:t>Hình 3.3</w:t>
        </w:r>
        <w:r w:rsidRPr="00AD36A4">
          <w:rPr>
            <w:rStyle w:val="Hyperlink"/>
            <w:rFonts w:ascii="Times New Roman" w:hAnsi="Times New Roman" w:cs="Times New Roman"/>
            <w:noProof/>
            <w:sz w:val="24"/>
            <w:szCs w:val="24"/>
            <w:lang w:val="en-US"/>
            <w:rPrChange w:id="2656" w:author="Kiên Lê Trung" w:date="2024-12-25T14:07:00Z" w16du:dateUtc="2024-12-25T07:07:00Z">
              <w:rPr>
                <w:rStyle w:val="Hyperlink"/>
                <w:noProof/>
                <w:lang w:val="en-US"/>
              </w:rPr>
            </w:rPrChange>
          </w:rPr>
          <w:t xml:space="preserve"> </w:t>
        </w:r>
        <w:r w:rsidRPr="00AD36A4">
          <w:rPr>
            <w:rStyle w:val="Hyperlink"/>
            <w:rFonts w:ascii="Times New Roman" w:eastAsia="Times New Roman" w:hAnsi="Times New Roman" w:cs="Times New Roman"/>
            <w:noProof/>
            <w:sz w:val="24"/>
            <w:szCs w:val="24"/>
            <w:lang w:val="en-US"/>
            <w:rPrChange w:id="2657" w:author="Kiên Lê Trung" w:date="2024-12-25T14:07:00Z" w16du:dateUtc="2024-12-25T07:07:00Z">
              <w:rPr>
                <w:rStyle w:val="Hyperlink"/>
                <w:rFonts w:eastAsia="Times New Roman" w:cs="Times New Roman"/>
                <w:noProof/>
                <w:lang w:val="en-US"/>
              </w:rPr>
            </w:rPrChange>
          </w:rPr>
          <w:t>Giao diện đăng ký</w:t>
        </w:r>
        <w:r w:rsidRPr="00AD36A4">
          <w:rPr>
            <w:rFonts w:ascii="Times New Roman" w:hAnsi="Times New Roman" w:cs="Times New Roman"/>
            <w:noProof/>
            <w:webHidden/>
            <w:sz w:val="24"/>
            <w:szCs w:val="24"/>
            <w:rPrChange w:id="2658"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659"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660" w:author="Kiên Lê Trung" w:date="2024-12-25T14:07:00Z" w16du:dateUtc="2024-12-25T07:07:00Z">
              <w:rPr>
                <w:noProof/>
                <w:webHidden/>
              </w:rPr>
            </w:rPrChange>
          </w:rPr>
          <w:instrText xml:space="preserve"> PAGEREF _Toc186028080 \h </w:instrText>
        </w:r>
        <w:r w:rsidRPr="00AD36A4">
          <w:rPr>
            <w:rFonts w:ascii="Times New Roman" w:hAnsi="Times New Roman" w:cs="Times New Roman"/>
            <w:noProof/>
            <w:webHidden/>
            <w:sz w:val="24"/>
            <w:szCs w:val="24"/>
            <w:rPrChange w:id="2661"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662" w:author="Kiên Lê Trung" w:date="2024-12-25T14:07:00Z" w16du:dateUtc="2024-12-25T07:07:00Z">
            <w:rPr>
              <w:noProof/>
              <w:webHidden/>
            </w:rPr>
          </w:rPrChange>
        </w:rPr>
        <w:fldChar w:fldCharType="separate"/>
      </w:r>
      <w:ins w:id="2663" w:author="Kiên Lê Trung" w:date="2024-12-25T14:07:00Z" w16du:dateUtc="2024-12-25T07:07:00Z">
        <w:r w:rsidRPr="00AD36A4">
          <w:rPr>
            <w:rFonts w:ascii="Times New Roman" w:hAnsi="Times New Roman" w:cs="Times New Roman"/>
            <w:noProof/>
            <w:webHidden/>
            <w:sz w:val="24"/>
            <w:szCs w:val="24"/>
            <w:rPrChange w:id="2664" w:author="Kiên Lê Trung" w:date="2024-12-25T14:07:00Z" w16du:dateUtc="2024-12-25T07:07:00Z">
              <w:rPr>
                <w:noProof/>
                <w:webHidden/>
              </w:rPr>
            </w:rPrChange>
          </w:rPr>
          <w:t>46</w:t>
        </w:r>
        <w:r w:rsidRPr="00AD36A4">
          <w:rPr>
            <w:rFonts w:ascii="Times New Roman" w:hAnsi="Times New Roman" w:cs="Times New Roman"/>
            <w:noProof/>
            <w:webHidden/>
            <w:sz w:val="24"/>
            <w:szCs w:val="24"/>
            <w:rPrChange w:id="2665"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666" w:author="Kiên Lê Trung" w:date="2024-12-25T14:07:00Z" w16du:dateUtc="2024-12-25T07:07:00Z">
              <w:rPr>
                <w:rStyle w:val="Hyperlink"/>
                <w:noProof/>
              </w:rPr>
            </w:rPrChange>
          </w:rPr>
          <w:fldChar w:fldCharType="end"/>
        </w:r>
      </w:ins>
    </w:p>
    <w:p w14:paraId="6B58FEA8" w14:textId="0E77DD25" w:rsidR="00AD36A4" w:rsidRPr="00AD36A4" w:rsidRDefault="00AD36A4">
      <w:pPr>
        <w:pStyle w:val="TableofFigures"/>
        <w:tabs>
          <w:tab w:val="right" w:leader="dot" w:pos="9019"/>
        </w:tabs>
        <w:rPr>
          <w:ins w:id="2667"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668" w:author="Kiên Lê Trung" w:date="2024-12-25T14:07:00Z" w16du:dateUtc="2024-12-25T07:07:00Z">
            <w:rPr>
              <w:ins w:id="2669"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670" w:author="Kiên Lê Trung" w:date="2024-12-25T14:07:00Z" w16du:dateUtc="2024-12-25T07:07:00Z">
        <w:r w:rsidRPr="00AD36A4">
          <w:rPr>
            <w:rStyle w:val="Hyperlink"/>
            <w:rFonts w:ascii="Times New Roman" w:hAnsi="Times New Roman" w:cs="Times New Roman"/>
            <w:noProof/>
            <w:sz w:val="24"/>
            <w:szCs w:val="24"/>
            <w:rPrChange w:id="2671"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672"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673" w:author="Kiên Lê Trung" w:date="2024-12-25T14:07:00Z" w16du:dateUtc="2024-12-25T07:07:00Z">
              <w:rPr>
                <w:noProof/>
              </w:rPr>
            </w:rPrChange>
          </w:rPr>
          <w:instrText>HYPERLINK \l "_Toc186028081"</w:instrText>
        </w:r>
        <w:r w:rsidRPr="00AD36A4">
          <w:rPr>
            <w:rStyle w:val="Hyperlink"/>
            <w:rFonts w:ascii="Times New Roman" w:hAnsi="Times New Roman" w:cs="Times New Roman"/>
            <w:noProof/>
            <w:sz w:val="24"/>
            <w:szCs w:val="24"/>
            <w:rPrChange w:id="2674"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675"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676"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677" w:author="Kiên Lê Trung" w:date="2024-12-25T14:07:00Z" w16du:dateUtc="2024-12-25T07:07:00Z">
              <w:rPr>
                <w:rStyle w:val="Hyperlink"/>
                <w:noProof/>
              </w:rPr>
            </w:rPrChange>
          </w:rPr>
          <w:t>Hình 3.4</w:t>
        </w:r>
        <w:r w:rsidRPr="00AD36A4">
          <w:rPr>
            <w:rStyle w:val="Hyperlink"/>
            <w:rFonts w:ascii="Times New Roman" w:hAnsi="Times New Roman" w:cs="Times New Roman"/>
            <w:noProof/>
            <w:sz w:val="24"/>
            <w:szCs w:val="24"/>
            <w:lang w:val="en-US"/>
            <w:rPrChange w:id="2678" w:author="Kiên Lê Trung" w:date="2024-12-25T14:07:00Z" w16du:dateUtc="2024-12-25T07:07:00Z">
              <w:rPr>
                <w:rStyle w:val="Hyperlink"/>
                <w:noProof/>
                <w:lang w:val="en-US"/>
              </w:rPr>
            </w:rPrChange>
          </w:rPr>
          <w:t xml:space="preserve"> Giao diện chi tiết sản phẩm</w:t>
        </w:r>
        <w:r w:rsidRPr="00AD36A4">
          <w:rPr>
            <w:rFonts w:ascii="Times New Roman" w:hAnsi="Times New Roman" w:cs="Times New Roman"/>
            <w:noProof/>
            <w:webHidden/>
            <w:sz w:val="24"/>
            <w:szCs w:val="24"/>
            <w:rPrChange w:id="2679"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680"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681" w:author="Kiên Lê Trung" w:date="2024-12-25T14:07:00Z" w16du:dateUtc="2024-12-25T07:07:00Z">
              <w:rPr>
                <w:noProof/>
                <w:webHidden/>
              </w:rPr>
            </w:rPrChange>
          </w:rPr>
          <w:instrText xml:space="preserve"> PAGEREF _Toc186028081 \h </w:instrText>
        </w:r>
        <w:r w:rsidRPr="00AD36A4">
          <w:rPr>
            <w:rFonts w:ascii="Times New Roman" w:hAnsi="Times New Roman" w:cs="Times New Roman"/>
            <w:noProof/>
            <w:webHidden/>
            <w:sz w:val="24"/>
            <w:szCs w:val="24"/>
            <w:rPrChange w:id="2682"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683" w:author="Kiên Lê Trung" w:date="2024-12-25T14:07:00Z" w16du:dateUtc="2024-12-25T07:07:00Z">
            <w:rPr>
              <w:noProof/>
              <w:webHidden/>
            </w:rPr>
          </w:rPrChange>
        </w:rPr>
        <w:fldChar w:fldCharType="separate"/>
      </w:r>
      <w:ins w:id="2684" w:author="Kiên Lê Trung" w:date="2024-12-25T14:07:00Z" w16du:dateUtc="2024-12-25T07:07:00Z">
        <w:r w:rsidRPr="00AD36A4">
          <w:rPr>
            <w:rFonts w:ascii="Times New Roman" w:hAnsi="Times New Roman" w:cs="Times New Roman"/>
            <w:noProof/>
            <w:webHidden/>
            <w:sz w:val="24"/>
            <w:szCs w:val="24"/>
            <w:rPrChange w:id="2685" w:author="Kiên Lê Trung" w:date="2024-12-25T14:07:00Z" w16du:dateUtc="2024-12-25T07:07:00Z">
              <w:rPr>
                <w:noProof/>
                <w:webHidden/>
              </w:rPr>
            </w:rPrChange>
          </w:rPr>
          <w:t>46</w:t>
        </w:r>
        <w:r w:rsidRPr="00AD36A4">
          <w:rPr>
            <w:rFonts w:ascii="Times New Roman" w:hAnsi="Times New Roman" w:cs="Times New Roman"/>
            <w:noProof/>
            <w:webHidden/>
            <w:sz w:val="24"/>
            <w:szCs w:val="24"/>
            <w:rPrChange w:id="2686"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687" w:author="Kiên Lê Trung" w:date="2024-12-25T14:07:00Z" w16du:dateUtc="2024-12-25T07:07:00Z">
              <w:rPr>
                <w:rStyle w:val="Hyperlink"/>
                <w:noProof/>
              </w:rPr>
            </w:rPrChange>
          </w:rPr>
          <w:fldChar w:fldCharType="end"/>
        </w:r>
      </w:ins>
    </w:p>
    <w:p w14:paraId="502E618D" w14:textId="76A3E3F3" w:rsidR="00AD36A4" w:rsidRPr="00AD36A4" w:rsidRDefault="00AD36A4">
      <w:pPr>
        <w:pStyle w:val="TableofFigures"/>
        <w:tabs>
          <w:tab w:val="right" w:leader="dot" w:pos="9019"/>
        </w:tabs>
        <w:rPr>
          <w:ins w:id="2688"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689" w:author="Kiên Lê Trung" w:date="2024-12-25T14:07:00Z" w16du:dateUtc="2024-12-25T07:07:00Z">
            <w:rPr>
              <w:ins w:id="2690"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691" w:author="Kiên Lê Trung" w:date="2024-12-25T14:07:00Z" w16du:dateUtc="2024-12-25T07:07:00Z">
        <w:r w:rsidRPr="00AD36A4">
          <w:rPr>
            <w:rStyle w:val="Hyperlink"/>
            <w:rFonts w:ascii="Times New Roman" w:hAnsi="Times New Roman" w:cs="Times New Roman"/>
            <w:noProof/>
            <w:sz w:val="24"/>
            <w:szCs w:val="24"/>
            <w:rPrChange w:id="2692"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693"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694" w:author="Kiên Lê Trung" w:date="2024-12-25T14:07:00Z" w16du:dateUtc="2024-12-25T07:07:00Z">
              <w:rPr>
                <w:noProof/>
              </w:rPr>
            </w:rPrChange>
          </w:rPr>
          <w:instrText>HYPERLINK \l "_Toc186028082"</w:instrText>
        </w:r>
        <w:r w:rsidRPr="00AD36A4">
          <w:rPr>
            <w:rStyle w:val="Hyperlink"/>
            <w:rFonts w:ascii="Times New Roman" w:hAnsi="Times New Roman" w:cs="Times New Roman"/>
            <w:noProof/>
            <w:sz w:val="24"/>
            <w:szCs w:val="24"/>
            <w:rPrChange w:id="2695"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696"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697"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698" w:author="Kiên Lê Trung" w:date="2024-12-25T14:07:00Z" w16du:dateUtc="2024-12-25T07:07:00Z">
              <w:rPr>
                <w:rStyle w:val="Hyperlink"/>
                <w:noProof/>
              </w:rPr>
            </w:rPrChange>
          </w:rPr>
          <w:t>Hình 3.5</w:t>
        </w:r>
        <w:r w:rsidRPr="00AD36A4">
          <w:rPr>
            <w:rStyle w:val="Hyperlink"/>
            <w:rFonts w:ascii="Times New Roman" w:hAnsi="Times New Roman" w:cs="Times New Roman"/>
            <w:noProof/>
            <w:sz w:val="24"/>
            <w:szCs w:val="24"/>
            <w:lang w:val="en-US"/>
            <w:rPrChange w:id="2699" w:author="Kiên Lê Trung" w:date="2024-12-25T14:07:00Z" w16du:dateUtc="2024-12-25T07:07:00Z">
              <w:rPr>
                <w:rStyle w:val="Hyperlink"/>
                <w:noProof/>
                <w:lang w:val="en-US"/>
              </w:rPr>
            </w:rPrChange>
          </w:rPr>
          <w:t xml:space="preserve"> Giao diện giỏ hàng</w:t>
        </w:r>
        <w:r w:rsidRPr="00AD36A4">
          <w:rPr>
            <w:rFonts w:ascii="Times New Roman" w:hAnsi="Times New Roman" w:cs="Times New Roman"/>
            <w:noProof/>
            <w:webHidden/>
            <w:sz w:val="24"/>
            <w:szCs w:val="24"/>
            <w:rPrChange w:id="2700"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701"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702" w:author="Kiên Lê Trung" w:date="2024-12-25T14:07:00Z" w16du:dateUtc="2024-12-25T07:07:00Z">
              <w:rPr>
                <w:noProof/>
                <w:webHidden/>
              </w:rPr>
            </w:rPrChange>
          </w:rPr>
          <w:instrText xml:space="preserve"> PAGEREF _Toc186028082 \h </w:instrText>
        </w:r>
        <w:r w:rsidRPr="00AD36A4">
          <w:rPr>
            <w:rFonts w:ascii="Times New Roman" w:hAnsi="Times New Roman" w:cs="Times New Roman"/>
            <w:noProof/>
            <w:webHidden/>
            <w:sz w:val="24"/>
            <w:szCs w:val="24"/>
            <w:rPrChange w:id="2703"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704" w:author="Kiên Lê Trung" w:date="2024-12-25T14:07:00Z" w16du:dateUtc="2024-12-25T07:07:00Z">
            <w:rPr>
              <w:noProof/>
              <w:webHidden/>
            </w:rPr>
          </w:rPrChange>
        </w:rPr>
        <w:fldChar w:fldCharType="separate"/>
      </w:r>
      <w:ins w:id="2705" w:author="Kiên Lê Trung" w:date="2024-12-25T14:07:00Z" w16du:dateUtc="2024-12-25T07:07:00Z">
        <w:r w:rsidRPr="00AD36A4">
          <w:rPr>
            <w:rFonts w:ascii="Times New Roman" w:hAnsi="Times New Roman" w:cs="Times New Roman"/>
            <w:noProof/>
            <w:webHidden/>
            <w:sz w:val="24"/>
            <w:szCs w:val="24"/>
            <w:rPrChange w:id="2706" w:author="Kiên Lê Trung" w:date="2024-12-25T14:07:00Z" w16du:dateUtc="2024-12-25T07:07:00Z">
              <w:rPr>
                <w:noProof/>
                <w:webHidden/>
              </w:rPr>
            </w:rPrChange>
          </w:rPr>
          <w:t>47</w:t>
        </w:r>
        <w:r w:rsidRPr="00AD36A4">
          <w:rPr>
            <w:rFonts w:ascii="Times New Roman" w:hAnsi="Times New Roman" w:cs="Times New Roman"/>
            <w:noProof/>
            <w:webHidden/>
            <w:sz w:val="24"/>
            <w:szCs w:val="24"/>
            <w:rPrChange w:id="2707"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708" w:author="Kiên Lê Trung" w:date="2024-12-25T14:07:00Z" w16du:dateUtc="2024-12-25T07:07:00Z">
              <w:rPr>
                <w:rStyle w:val="Hyperlink"/>
                <w:noProof/>
              </w:rPr>
            </w:rPrChange>
          </w:rPr>
          <w:fldChar w:fldCharType="end"/>
        </w:r>
      </w:ins>
    </w:p>
    <w:p w14:paraId="1E613511" w14:textId="1B9D2334" w:rsidR="00AD36A4" w:rsidRPr="00AD36A4" w:rsidRDefault="00AD36A4">
      <w:pPr>
        <w:pStyle w:val="TableofFigures"/>
        <w:tabs>
          <w:tab w:val="right" w:leader="dot" w:pos="9019"/>
        </w:tabs>
        <w:rPr>
          <w:ins w:id="2709"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710" w:author="Kiên Lê Trung" w:date="2024-12-25T14:07:00Z" w16du:dateUtc="2024-12-25T07:07:00Z">
            <w:rPr>
              <w:ins w:id="2711"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712" w:author="Kiên Lê Trung" w:date="2024-12-25T14:07:00Z" w16du:dateUtc="2024-12-25T07:07:00Z">
        <w:r w:rsidRPr="00AD36A4">
          <w:rPr>
            <w:rStyle w:val="Hyperlink"/>
            <w:rFonts w:ascii="Times New Roman" w:hAnsi="Times New Roman" w:cs="Times New Roman"/>
            <w:noProof/>
            <w:sz w:val="24"/>
            <w:szCs w:val="24"/>
            <w:rPrChange w:id="2713"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714"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715" w:author="Kiên Lê Trung" w:date="2024-12-25T14:07:00Z" w16du:dateUtc="2024-12-25T07:07:00Z">
              <w:rPr>
                <w:noProof/>
              </w:rPr>
            </w:rPrChange>
          </w:rPr>
          <w:instrText>HYPERLINK \l "_Toc186028083"</w:instrText>
        </w:r>
        <w:r w:rsidRPr="00AD36A4">
          <w:rPr>
            <w:rStyle w:val="Hyperlink"/>
            <w:rFonts w:ascii="Times New Roman" w:hAnsi="Times New Roman" w:cs="Times New Roman"/>
            <w:noProof/>
            <w:sz w:val="24"/>
            <w:szCs w:val="24"/>
            <w:rPrChange w:id="2716"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717"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718"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719" w:author="Kiên Lê Trung" w:date="2024-12-25T14:07:00Z" w16du:dateUtc="2024-12-25T07:07:00Z">
              <w:rPr>
                <w:rStyle w:val="Hyperlink"/>
                <w:noProof/>
              </w:rPr>
            </w:rPrChange>
          </w:rPr>
          <w:t>Hình 3.6</w:t>
        </w:r>
        <w:r w:rsidRPr="00AD36A4">
          <w:rPr>
            <w:rStyle w:val="Hyperlink"/>
            <w:rFonts w:ascii="Times New Roman" w:hAnsi="Times New Roman" w:cs="Times New Roman"/>
            <w:noProof/>
            <w:sz w:val="24"/>
            <w:szCs w:val="24"/>
            <w:lang w:val="en-US"/>
            <w:rPrChange w:id="2720" w:author="Kiên Lê Trung" w:date="2024-12-25T14:07:00Z" w16du:dateUtc="2024-12-25T07:07:00Z">
              <w:rPr>
                <w:rStyle w:val="Hyperlink"/>
                <w:noProof/>
                <w:lang w:val="en-US"/>
              </w:rPr>
            </w:rPrChange>
          </w:rPr>
          <w:t xml:space="preserve"> Giao diện chi tiết đơn hàng</w:t>
        </w:r>
        <w:r w:rsidRPr="00AD36A4">
          <w:rPr>
            <w:rFonts w:ascii="Times New Roman" w:hAnsi="Times New Roman" w:cs="Times New Roman"/>
            <w:noProof/>
            <w:webHidden/>
            <w:sz w:val="24"/>
            <w:szCs w:val="24"/>
            <w:rPrChange w:id="2721"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722"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723" w:author="Kiên Lê Trung" w:date="2024-12-25T14:07:00Z" w16du:dateUtc="2024-12-25T07:07:00Z">
              <w:rPr>
                <w:noProof/>
                <w:webHidden/>
              </w:rPr>
            </w:rPrChange>
          </w:rPr>
          <w:instrText xml:space="preserve"> PAGEREF _Toc186028083 \h </w:instrText>
        </w:r>
        <w:r w:rsidRPr="00AD36A4">
          <w:rPr>
            <w:rFonts w:ascii="Times New Roman" w:hAnsi="Times New Roman" w:cs="Times New Roman"/>
            <w:noProof/>
            <w:webHidden/>
            <w:sz w:val="24"/>
            <w:szCs w:val="24"/>
            <w:rPrChange w:id="2724"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725" w:author="Kiên Lê Trung" w:date="2024-12-25T14:07:00Z" w16du:dateUtc="2024-12-25T07:07:00Z">
            <w:rPr>
              <w:noProof/>
              <w:webHidden/>
            </w:rPr>
          </w:rPrChange>
        </w:rPr>
        <w:fldChar w:fldCharType="separate"/>
      </w:r>
      <w:ins w:id="2726" w:author="Kiên Lê Trung" w:date="2024-12-25T14:07:00Z" w16du:dateUtc="2024-12-25T07:07:00Z">
        <w:r w:rsidRPr="00AD36A4">
          <w:rPr>
            <w:rFonts w:ascii="Times New Roman" w:hAnsi="Times New Roman" w:cs="Times New Roman"/>
            <w:noProof/>
            <w:webHidden/>
            <w:sz w:val="24"/>
            <w:szCs w:val="24"/>
            <w:rPrChange w:id="2727" w:author="Kiên Lê Trung" w:date="2024-12-25T14:07:00Z" w16du:dateUtc="2024-12-25T07:07:00Z">
              <w:rPr>
                <w:noProof/>
                <w:webHidden/>
              </w:rPr>
            </w:rPrChange>
          </w:rPr>
          <w:t>47</w:t>
        </w:r>
        <w:r w:rsidRPr="00AD36A4">
          <w:rPr>
            <w:rFonts w:ascii="Times New Roman" w:hAnsi="Times New Roman" w:cs="Times New Roman"/>
            <w:noProof/>
            <w:webHidden/>
            <w:sz w:val="24"/>
            <w:szCs w:val="24"/>
            <w:rPrChange w:id="2728"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729" w:author="Kiên Lê Trung" w:date="2024-12-25T14:07:00Z" w16du:dateUtc="2024-12-25T07:07:00Z">
              <w:rPr>
                <w:rStyle w:val="Hyperlink"/>
                <w:noProof/>
              </w:rPr>
            </w:rPrChange>
          </w:rPr>
          <w:fldChar w:fldCharType="end"/>
        </w:r>
      </w:ins>
    </w:p>
    <w:p w14:paraId="123D94A9" w14:textId="21B99179" w:rsidR="00AD36A4" w:rsidRPr="00AD36A4" w:rsidRDefault="00AD36A4">
      <w:pPr>
        <w:pStyle w:val="TableofFigures"/>
        <w:tabs>
          <w:tab w:val="right" w:leader="dot" w:pos="9019"/>
        </w:tabs>
        <w:rPr>
          <w:ins w:id="2730"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731" w:author="Kiên Lê Trung" w:date="2024-12-25T14:07:00Z" w16du:dateUtc="2024-12-25T07:07:00Z">
            <w:rPr>
              <w:ins w:id="2732"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733" w:author="Kiên Lê Trung" w:date="2024-12-25T14:07:00Z" w16du:dateUtc="2024-12-25T07:07:00Z">
        <w:r w:rsidRPr="00AD36A4">
          <w:rPr>
            <w:rStyle w:val="Hyperlink"/>
            <w:rFonts w:ascii="Times New Roman" w:hAnsi="Times New Roman" w:cs="Times New Roman"/>
            <w:noProof/>
            <w:sz w:val="24"/>
            <w:szCs w:val="24"/>
            <w:rPrChange w:id="2734"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735"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736" w:author="Kiên Lê Trung" w:date="2024-12-25T14:07:00Z" w16du:dateUtc="2024-12-25T07:07:00Z">
              <w:rPr>
                <w:noProof/>
              </w:rPr>
            </w:rPrChange>
          </w:rPr>
          <w:instrText>HYPERLINK \l "_Toc186028084"</w:instrText>
        </w:r>
        <w:r w:rsidRPr="00AD36A4">
          <w:rPr>
            <w:rStyle w:val="Hyperlink"/>
            <w:rFonts w:ascii="Times New Roman" w:hAnsi="Times New Roman" w:cs="Times New Roman"/>
            <w:noProof/>
            <w:sz w:val="24"/>
            <w:szCs w:val="24"/>
            <w:rPrChange w:id="2737"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738"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739"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740" w:author="Kiên Lê Trung" w:date="2024-12-25T14:07:00Z" w16du:dateUtc="2024-12-25T07:07:00Z">
              <w:rPr>
                <w:rStyle w:val="Hyperlink"/>
                <w:noProof/>
              </w:rPr>
            </w:rPrChange>
          </w:rPr>
          <w:t>Hình 3.7</w:t>
        </w:r>
        <w:r w:rsidRPr="00AD36A4">
          <w:rPr>
            <w:rStyle w:val="Hyperlink"/>
            <w:rFonts w:ascii="Times New Roman" w:hAnsi="Times New Roman" w:cs="Times New Roman"/>
            <w:noProof/>
            <w:sz w:val="24"/>
            <w:szCs w:val="24"/>
            <w:lang w:val="en-US"/>
            <w:rPrChange w:id="2741" w:author="Kiên Lê Trung" w:date="2024-12-25T14:07:00Z" w16du:dateUtc="2024-12-25T07:07:00Z">
              <w:rPr>
                <w:rStyle w:val="Hyperlink"/>
                <w:noProof/>
                <w:lang w:val="en-US"/>
              </w:rPr>
            </w:rPrChange>
          </w:rPr>
          <w:t xml:space="preserve"> Giao diện trang chủ người bán</w:t>
        </w:r>
        <w:r w:rsidRPr="00AD36A4">
          <w:rPr>
            <w:rFonts w:ascii="Times New Roman" w:hAnsi="Times New Roman" w:cs="Times New Roman"/>
            <w:noProof/>
            <w:webHidden/>
            <w:sz w:val="24"/>
            <w:szCs w:val="24"/>
            <w:rPrChange w:id="2742"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743"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744" w:author="Kiên Lê Trung" w:date="2024-12-25T14:07:00Z" w16du:dateUtc="2024-12-25T07:07:00Z">
              <w:rPr>
                <w:noProof/>
                <w:webHidden/>
              </w:rPr>
            </w:rPrChange>
          </w:rPr>
          <w:instrText xml:space="preserve"> PAGEREF _Toc186028084 \h </w:instrText>
        </w:r>
        <w:r w:rsidRPr="00AD36A4">
          <w:rPr>
            <w:rFonts w:ascii="Times New Roman" w:hAnsi="Times New Roman" w:cs="Times New Roman"/>
            <w:noProof/>
            <w:webHidden/>
            <w:sz w:val="24"/>
            <w:szCs w:val="24"/>
            <w:rPrChange w:id="2745"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746" w:author="Kiên Lê Trung" w:date="2024-12-25T14:07:00Z" w16du:dateUtc="2024-12-25T07:07:00Z">
            <w:rPr>
              <w:noProof/>
              <w:webHidden/>
            </w:rPr>
          </w:rPrChange>
        </w:rPr>
        <w:fldChar w:fldCharType="separate"/>
      </w:r>
      <w:ins w:id="2747" w:author="Kiên Lê Trung" w:date="2024-12-25T14:07:00Z" w16du:dateUtc="2024-12-25T07:07:00Z">
        <w:r w:rsidRPr="00AD36A4">
          <w:rPr>
            <w:rFonts w:ascii="Times New Roman" w:hAnsi="Times New Roman" w:cs="Times New Roman"/>
            <w:noProof/>
            <w:webHidden/>
            <w:sz w:val="24"/>
            <w:szCs w:val="24"/>
            <w:rPrChange w:id="2748" w:author="Kiên Lê Trung" w:date="2024-12-25T14:07:00Z" w16du:dateUtc="2024-12-25T07:07:00Z">
              <w:rPr>
                <w:noProof/>
                <w:webHidden/>
              </w:rPr>
            </w:rPrChange>
          </w:rPr>
          <w:t>48</w:t>
        </w:r>
        <w:r w:rsidRPr="00AD36A4">
          <w:rPr>
            <w:rFonts w:ascii="Times New Roman" w:hAnsi="Times New Roman" w:cs="Times New Roman"/>
            <w:noProof/>
            <w:webHidden/>
            <w:sz w:val="24"/>
            <w:szCs w:val="24"/>
            <w:rPrChange w:id="2749"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750" w:author="Kiên Lê Trung" w:date="2024-12-25T14:07:00Z" w16du:dateUtc="2024-12-25T07:07:00Z">
              <w:rPr>
                <w:rStyle w:val="Hyperlink"/>
                <w:noProof/>
              </w:rPr>
            </w:rPrChange>
          </w:rPr>
          <w:fldChar w:fldCharType="end"/>
        </w:r>
      </w:ins>
    </w:p>
    <w:p w14:paraId="5F7CD5CF" w14:textId="42DDD2E4" w:rsidR="00AD36A4" w:rsidRPr="00AD36A4" w:rsidRDefault="00AD36A4">
      <w:pPr>
        <w:pStyle w:val="TableofFigures"/>
        <w:tabs>
          <w:tab w:val="right" w:leader="dot" w:pos="9019"/>
        </w:tabs>
        <w:rPr>
          <w:ins w:id="2751"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752" w:author="Kiên Lê Trung" w:date="2024-12-25T14:07:00Z" w16du:dateUtc="2024-12-25T07:07:00Z">
            <w:rPr>
              <w:ins w:id="2753"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754" w:author="Kiên Lê Trung" w:date="2024-12-25T14:07:00Z" w16du:dateUtc="2024-12-25T07:07:00Z">
        <w:r w:rsidRPr="00AD36A4">
          <w:rPr>
            <w:rStyle w:val="Hyperlink"/>
            <w:rFonts w:ascii="Times New Roman" w:hAnsi="Times New Roman" w:cs="Times New Roman"/>
            <w:noProof/>
            <w:sz w:val="24"/>
            <w:szCs w:val="24"/>
            <w:rPrChange w:id="2755"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756"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757" w:author="Kiên Lê Trung" w:date="2024-12-25T14:07:00Z" w16du:dateUtc="2024-12-25T07:07:00Z">
              <w:rPr>
                <w:noProof/>
              </w:rPr>
            </w:rPrChange>
          </w:rPr>
          <w:instrText>HYPERLINK \l "_Toc186028085"</w:instrText>
        </w:r>
        <w:r w:rsidRPr="00AD36A4">
          <w:rPr>
            <w:rStyle w:val="Hyperlink"/>
            <w:rFonts w:ascii="Times New Roman" w:hAnsi="Times New Roman" w:cs="Times New Roman"/>
            <w:noProof/>
            <w:sz w:val="24"/>
            <w:szCs w:val="24"/>
            <w:rPrChange w:id="2758"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759"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760"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761" w:author="Kiên Lê Trung" w:date="2024-12-25T14:07:00Z" w16du:dateUtc="2024-12-25T07:07:00Z">
              <w:rPr>
                <w:rStyle w:val="Hyperlink"/>
                <w:noProof/>
              </w:rPr>
            </w:rPrChange>
          </w:rPr>
          <w:t>Hình 3.8</w:t>
        </w:r>
        <w:r w:rsidRPr="00AD36A4">
          <w:rPr>
            <w:rStyle w:val="Hyperlink"/>
            <w:rFonts w:ascii="Times New Roman" w:hAnsi="Times New Roman" w:cs="Times New Roman"/>
            <w:noProof/>
            <w:sz w:val="24"/>
            <w:szCs w:val="24"/>
            <w:lang w:val="en-US"/>
            <w:rPrChange w:id="2762" w:author="Kiên Lê Trung" w:date="2024-12-25T14:07:00Z" w16du:dateUtc="2024-12-25T07:07:00Z">
              <w:rPr>
                <w:rStyle w:val="Hyperlink"/>
                <w:noProof/>
                <w:lang w:val="en-US"/>
              </w:rPr>
            </w:rPrChange>
          </w:rPr>
          <w:t xml:space="preserve"> Giao diện danh sách sản phẩm</w:t>
        </w:r>
        <w:r w:rsidRPr="00AD36A4">
          <w:rPr>
            <w:rFonts w:ascii="Times New Roman" w:hAnsi="Times New Roman" w:cs="Times New Roman"/>
            <w:noProof/>
            <w:webHidden/>
            <w:sz w:val="24"/>
            <w:szCs w:val="24"/>
            <w:rPrChange w:id="2763"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764"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765" w:author="Kiên Lê Trung" w:date="2024-12-25T14:07:00Z" w16du:dateUtc="2024-12-25T07:07:00Z">
              <w:rPr>
                <w:noProof/>
                <w:webHidden/>
              </w:rPr>
            </w:rPrChange>
          </w:rPr>
          <w:instrText xml:space="preserve"> PAGEREF _Toc186028085 \h </w:instrText>
        </w:r>
        <w:r w:rsidRPr="00AD36A4">
          <w:rPr>
            <w:rFonts w:ascii="Times New Roman" w:hAnsi="Times New Roman" w:cs="Times New Roman"/>
            <w:noProof/>
            <w:webHidden/>
            <w:sz w:val="24"/>
            <w:szCs w:val="24"/>
            <w:rPrChange w:id="2766"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767" w:author="Kiên Lê Trung" w:date="2024-12-25T14:07:00Z" w16du:dateUtc="2024-12-25T07:07:00Z">
            <w:rPr>
              <w:noProof/>
              <w:webHidden/>
            </w:rPr>
          </w:rPrChange>
        </w:rPr>
        <w:fldChar w:fldCharType="separate"/>
      </w:r>
      <w:ins w:id="2768" w:author="Kiên Lê Trung" w:date="2024-12-25T14:07:00Z" w16du:dateUtc="2024-12-25T07:07:00Z">
        <w:r w:rsidRPr="00AD36A4">
          <w:rPr>
            <w:rFonts w:ascii="Times New Roman" w:hAnsi="Times New Roman" w:cs="Times New Roman"/>
            <w:noProof/>
            <w:webHidden/>
            <w:sz w:val="24"/>
            <w:szCs w:val="24"/>
            <w:rPrChange w:id="2769" w:author="Kiên Lê Trung" w:date="2024-12-25T14:07:00Z" w16du:dateUtc="2024-12-25T07:07:00Z">
              <w:rPr>
                <w:noProof/>
                <w:webHidden/>
              </w:rPr>
            </w:rPrChange>
          </w:rPr>
          <w:t>48</w:t>
        </w:r>
        <w:r w:rsidRPr="00AD36A4">
          <w:rPr>
            <w:rFonts w:ascii="Times New Roman" w:hAnsi="Times New Roman" w:cs="Times New Roman"/>
            <w:noProof/>
            <w:webHidden/>
            <w:sz w:val="24"/>
            <w:szCs w:val="24"/>
            <w:rPrChange w:id="2770"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771" w:author="Kiên Lê Trung" w:date="2024-12-25T14:07:00Z" w16du:dateUtc="2024-12-25T07:07:00Z">
              <w:rPr>
                <w:rStyle w:val="Hyperlink"/>
                <w:noProof/>
              </w:rPr>
            </w:rPrChange>
          </w:rPr>
          <w:fldChar w:fldCharType="end"/>
        </w:r>
      </w:ins>
    </w:p>
    <w:p w14:paraId="53234BCD" w14:textId="285D3C62" w:rsidR="00AD36A4" w:rsidRPr="00AD36A4" w:rsidRDefault="00AD36A4">
      <w:pPr>
        <w:pStyle w:val="TableofFigures"/>
        <w:tabs>
          <w:tab w:val="right" w:leader="dot" w:pos="9019"/>
        </w:tabs>
        <w:rPr>
          <w:ins w:id="2772"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773" w:author="Kiên Lê Trung" w:date="2024-12-25T14:07:00Z" w16du:dateUtc="2024-12-25T07:07:00Z">
            <w:rPr>
              <w:ins w:id="2774"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775" w:author="Kiên Lê Trung" w:date="2024-12-25T14:07:00Z" w16du:dateUtc="2024-12-25T07:07:00Z">
        <w:r w:rsidRPr="00AD36A4">
          <w:rPr>
            <w:rStyle w:val="Hyperlink"/>
            <w:rFonts w:ascii="Times New Roman" w:hAnsi="Times New Roman" w:cs="Times New Roman"/>
            <w:noProof/>
            <w:sz w:val="24"/>
            <w:szCs w:val="24"/>
            <w:rPrChange w:id="2776"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777"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778" w:author="Kiên Lê Trung" w:date="2024-12-25T14:07:00Z" w16du:dateUtc="2024-12-25T07:07:00Z">
              <w:rPr>
                <w:noProof/>
              </w:rPr>
            </w:rPrChange>
          </w:rPr>
          <w:instrText>HYPERLINK \l "_Toc186028086"</w:instrText>
        </w:r>
        <w:r w:rsidRPr="00AD36A4">
          <w:rPr>
            <w:rStyle w:val="Hyperlink"/>
            <w:rFonts w:ascii="Times New Roman" w:hAnsi="Times New Roman" w:cs="Times New Roman"/>
            <w:noProof/>
            <w:sz w:val="24"/>
            <w:szCs w:val="24"/>
            <w:rPrChange w:id="2779"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780"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781"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782" w:author="Kiên Lê Trung" w:date="2024-12-25T14:07:00Z" w16du:dateUtc="2024-12-25T07:07:00Z">
              <w:rPr>
                <w:rStyle w:val="Hyperlink"/>
                <w:noProof/>
              </w:rPr>
            </w:rPrChange>
          </w:rPr>
          <w:t>Hình 3.9</w:t>
        </w:r>
        <w:r w:rsidRPr="00AD36A4">
          <w:rPr>
            <w:rStyle w:val="Hyperlink"/>
            <w:rFonts w:ascii="Times New Roman" w:hAnsi="Times New Roman" w:cs="Times New Roman"/>
            <w:noProof/>
            <w:sz w:val="24"/>
            <w:szCs w:val="24"/>
            <w:lang w:val="en-US"/>
            <w:rPrChange w:id="2783" w:author="Kiên Lê Trung" w:date="2024-12-25T14:07:00Z" w16du:dateUtc="2024-12-25T07:07:00Z">
              <w:rPr>
                <w:rStyle w:val="Hyperlink"/>
                <w:noProof/>
                <w:lang w:val="en-US"/>
              </w:rPr>
            </w:rPrChange>
          </w:rPr>
          <w:t xml:space="preserve"> Giao diện thông tin chi tiết theo mã sản phẩm</w:t>
        </w:r>
        <w:r w:rsidRPr="00AD36A4">
          <w:rPr>
            <w:rFonts w:ascii="Times New Roman" w:hAnsi="Times New Roman" w:cs="Times New Roman"/>
            <w:noProof/>
            <w:webHidden/>
            <w:sz w:val="24"/>
            <w:szCs w:val="24"/>
            <w:rPrChange w:id="2784"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785"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786" w:author="Kiên Lê Trung" w:date="2024-12-25T14:07:00Z" w16du:dateUtc="2024-12-25T07:07:00Z">
              <w:rPr>
                <w:noProof/>
                <w:webHidden/>
              </w:rPr>
            </w:rPrChange>
          </w:rPr>
          <w:instrText xml:space="preserve"> PAGEREF _Toc186028086 \h </w:instrText>
        </w:r>
        <w:r w:rsidRPr="00AD36A4">
          <w:rPr>
            <w:rFonts w:ascii="Times New Roman" w:hAnsi="Times New Roman" w:cs="Times New Roman"/>
            <w:noProof/>
            <w:webHidden/>
            <w:sz w:val="24"/>
            <w:szCs w:val="24"/>
            <w:rPrChange w:id="2787"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788" w:author="Kiên Lê Trung" w:date="2024-12-25T14:07:00Z" w16du:dateUtc="2024-12-25T07:07:00Z">
            <w:rPr>
              <w:noProof/>
              <w:webHidden/>
            </w:rPr>
          </w:rPrChange>
        </w:rPr>
        <w:fldChar w:fldCharType="separate"/>
      </w:r>
      <w:ins w:id="2789" w:author="Kiên Lê Trung" w:date="2024-12-25T14:07:00Z" w16du:dateUtc="2024-12-25T07:07:00Z">
        <w:r w:rsidRPr="00AD36A4">
          <w:rPr>
            <w:rFonts w:ascii="Times New Roman" w:hAnsi="Times New Roman" w:cs="Times New Roman"/>
            <w:noProof/>
            <w:webHidden/>
            <w:sz w:val="24"/>
            <w:szCs w:val="24"/>
            <w:rPrChange w:id="2790" w:author="Kiên Lê Trung" w:date="2024-12-25T14:07:00Z" w16du:dateUtc="2024-12-25T07:07:00Z">
              <w:rPr>
                <w:noProof/>
                <w:webHidden/>
              </w:rPr>
            </w:rPrChange>
          </w:rPr>
          <w:t>49</w:t>
        </w:r>
        <w:r w:rsidRPr="00AD36A4">
          <w:rPr>
            <w:rFonts w:ascii="Times New Roman" w:hAnsi="Times New Roman" w:cs="Times New Roman"/>
            <w:noProof/>
            <w:webHidden/>
            <w:sz w:val="24"/>
            <w:szCs w:val="24"/>
            <w:rPrChange w:id="2791"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792" w:author="Kiên Lê Trung" w:date="2024-12-25T14:07:00Z" w16du:dateUtc="2024-12-25T07:07:00Z">
              <w:rPr>
                <w:rStyle w:val="Hyperlink"/>
                <w:noProof/>
              </w:rPr>
            </w:rPrChange>
          </w:rPr>
          <w:fldChar w:fldCharType="end"/>
        </w:r>
      </w:ins>
    </w:p>
    <w:p w14:paraId="0C1FDD01" w14:textId="561717CA" w:rsidR="00AD36A4" w:rsidRPr="00AD36A4" w:rsidRDefault="00AD36A4">
      <w:pPr>
        <w:pStyle w:val="TableofFigures"/>
        <w:tabs>
          <w:tab w:val="right" w:leader="dot" w:pos="9019"/>
        </w:tabs>
        <w:rPr>
          <w:ins w:id="2793"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794" w:author="Kiên Lê Trung" w:date="2024-12-25T14:07:00Z" w16du:dateUtc="2024-12-25T07:07:00Z">
            <w:rPr>
              <w:ins w:id="2795"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796" w:author="Kiên Lê Trung" w:date="2024-12-25T14:07:00Z" w16du:dateUtc="2024-12-25T07:07:00Z">
        <w:r w:rsidRPr="00AD36A4">
          <w:rPr>
            <w:rStyle w:val="Hyperlink"/>
            <w:rFonts w:ascii="Times New Roman" w:hAnsi="Times New Roman" w:cs="Times New Roman"/>
            <w:noProof/>
            <w:sz w:val="24"/>
            <w:szCs w:val="24"/>
            <w:rPrChange w:id="2797"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798"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799" w:author="Kiên Lê Trung" w:date="2024-12-25T14:07:00Z" w16du:dateUtc="2024-12-25T07:07:00Z">
              <w:rPr>
                <w:noProof/>
              </w:rPr>
            </w:rPrChange>
          </w:rPr>
          <w:instrText>HYPERLINK \l "_Toc186028087"</w:instrText>
        </w:r>
        <w:r w:rsidRPr="00AD36A4">
          <w:rPr>
            <w:rStyle w:val="Hyperlink"/>
            <w:rFonts w:ascii="Times New Roman" w:hAnsi="Times New Roman" w:cs="Times New Roman"/>
            <w:noProof/>
            <w:sz w:val="24"/>
            <w:szCs w:val="24"/>
            <w:rPrChange w:id="2800"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801"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802"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803" w:author="Kiên Lê Trung" w:date="2024-12-25T14:07:00Z" w16du:dateUtc="2024-12-25T07:07:00Z">
              <w:rPr>
                <w:rStyle w:val="Hyperlink"/>
                <w:noProof/>
              </w:rPr>
            </w:rPrChange>
          </w:rPr>
          <w:t>Hình 3.10</w:t>
        </w:r>
        <w:r w:rsidRPr="00AD36A4">
          <w:rPr>
            <w:rStyle w:val="Hyperlink"/>
            <w:rFonts w:ascii="Times New Roman" w:hAnsi="Times New Roman" w:cs="Times New Roman"/>
            <w:noProof/>
            <w:sz w:val="24"/>
            <w:szCs w:val="24"/>
            <w:lang w:val="en-US"/>
            <w:rPrChange w:id="2804" w:author="Kiên Lê Trung" w:date="2024-12-25T14:07:00Z" w16du:dateUtc="2024-12-25T07:07:00Z">
              <w:rPr>
                <w:rStyle w:val="Hyperlink"/>
                <w:noProof/>
                <w:lang w:val="en-US"/>
              </w:rPr>
            </w:rPrChange>
          </w:rPr>
          <w:t xml:space="preserve"> Giao diện danh sách mã giảm giá</w:t>
        </w:r>
        <w:r w:rsidRPr="00AD36A4">
          <w:rPr>
            <w:rFonts w:ascii="Times New Roman" w:hAnsi="Times New Roman" w:cs="Times New Roman"/>
            <w:noProof/>
            <w:webHidden/>
            <w:sz w:val="24"/>
            <w:szCs w:val="24"/>
            <w:rPrChange w:id="2805"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806"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807" w:author="Kiên Lê Trung" w:date="2024-12-25T14:07:00Z" w16du:dateUtc="2024-12-25T07:07:00Z">
              <w:rPr>
                <w:noProof/>
                <w:webHidden/>
              </w:rPr>
            </w:rPrChange>
          </w:rPr>
          <w:instrText xml:space="preserve"> PAGEREF _Toc186028087 \h </w:instrText>
        </w:r>
        <w:r w:rsidRPr="00AD36A4">
          <w:rPr>
            <w:rFonts w:ascii="Times New Roman" w:hAnsi="Times New Roman" w:cs="Times New Roman"/>
            <w:noProof/>
            <w:webHidden/>
            <w:sz w:val="24"/>
            <w:szCs w:val="24"/>
            <w:rPrChange w:id="2808"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809" w:author="Kiên Lê Trung" w:date="2024-12-25T14:07:00Z" w16du:dateUtc="2024-12-25T07:07:00Z">
            <w:rPr>
              <w:noProof/>
              <w:webHidden/>
            </w:rPr>
          </w:rPrChange>
        </w:rPr>
        <w:fldChar w:fldCharType="separate"/>
      </w:r>
      <w:ins w:id="2810" w:author="Kiên Lê Trung" w:date="2024-12-25T14:07:00Z" w16du:dateUtc="2024-12-25T07:07:00Z">
        <w:r w:rsidRPr="00AD36A4">
          <w:rPr>
            <w:rFonts w:ascii="Times New Roman" w:hAnsi="Times New Roman" w:cs="Times New Roman"/>
            <w:noProof/>
            <w:webHidden/>
            <w:sz w:val="24"/>
            <w:szCs w:val="24"/>
            <w:rPrChange w:id="2811" w:author="Kiên Lê Trung" w:date="2024-12-25T14:07:00Z" w16du:dateUtc="2024-12-25T07:07:00Z">
              <w:rPr>
                <w:noProof/>
                <w:webHidden/>
              </w:rPr>
            </w:rPrChange>
          </w:rPr>
          <w:t>49</w:t>
        </w:r>
        <w:r w:rsidRPr="00AD36A4">
          <w:rPr>
            <w:rFonts w:ascii="Times New Roman" w:hAnsi="Times New Roman" w:cs="Times New Roman"/>
            <w:noProof/>
            <w:webHidden/>
            <w:sz w:val="24"/>
            <w:szCs w:val="24"/>
            <w:rPrChange w:id="2812"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813" w:author="Kiên Lê Trung" w:date="2024-12-25T14:07:00Z" w16du:dateUtc="2024-12-25T07:07:00Z">
              <w:rPr>
                <w:rStyle w:val="Hyperlink"/>
                <w:noProof/>
              </w:rPr>
            </w:rPrChange>
          </w:rPr>
          <w:fldChar w:fldCharType="end"/>
        </w:r>
      </w:ins>
    </w:p>
    <w:p w14:paraId="3D6E278F" w14:textId="3F5AFC9C" w:rsidR="00AD36A4" w:rsidRPr="00AD36A4" w:rsidRDefault="00AD36A4">
      <w:pPr>
        <w:pStyle w:val="TableofFigures"/>
        <w:tabs>
          <w:tab w:val="right" w:leader="dot" w:pos="9019"/>
        </w:tabs>
        <w:rPr>
          <w:ins w:id="2814"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815" w:author="Kiên Lê Trung" w:date="2024-12-25T14:07:00Z" w16du:dateUtc="2024-12-25T07:07:00Z">
            <w:rPr>
              <w:ins w:id="2816"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817" w:author="Kiên Lê Trung" w:date="2024-12-25T14:07:00Z" w16du:dateUtc="2024-12-25T07:07:00Z">
        <w:r w:rsidRPr="00AD36A4">
          <w:rPr>
            <w:rStyle w:val="Hyperlink"/>
            <w:rFonts w:ascii="Times New Roman" w:hAnsi="Times New Roman" w:cs="Times New Roman"/>
            <w:noProof/>
            <w:sz w:val="24"/>
            <w:szCs w:val="24"/>
            <w:rPrChange w:id="2818"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819"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820" w:author="Kiên Lê Trung" w:date="2024-12-25T14:07:00Z" w16du:dateUtc="2024-12-25T07:07:00Z">
              <w:rPr>
                <w:noProof/>
              </w:rPr>
            </w:rPrChange>
          </w:rPr>
          <w:instrText>HYPERLINK \l "_Toc186028088"</w:instrText>
        </w:r>
        <w:r w:rsidRPr="00AD36A4">
          <w:rPr>
            <w:rStyle w:val="Hyperlink"/>
            <w:rFonts w:ascii="Times New Roman" w:hAnsi="Times New Roman" w:cs="Times New Roman"/>
            <w:noProof/>
            <w:sz w:val="24"/>
            <w:szCs w:val="24"/>
            <w:rPrChange w:id="2821"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822"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823"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824" w:author="Kiên Lê Trung" w:date="2024-12-25T14:07:00Z" w16du:dateUtc="2024-12-25T07:07:00Z">
              <w:rPr>
                <w:rStyle w:val="Hyperlink"/>
                <w:noProof/>
              </w:rPr>
            </w:rPrChange>
          </w:rPr>
          <w:t>Hình 3.11</w:t>
        </w:r>
        <w:r w:rsidRPr="00AD36A4">
          <w:rPr>
            <w:rStyle w:val="Hyperlink"/>
            <w:rFonts w:ascii="Times New Roman" w:hAnsi="Times New Roman" w:cs="Times New Roman"/>
            <w:noProof/>
            <w:sz w:val="24"/>
            <w:szCs w:val="24"/>
            <w:lang w:val="en-US"/>
            <w:rPrChange w:id="2825" w:author="Kiên Lê Trung" w:date="2024-12-25T14:07:00Z" w16du:dateUtc="2024-12-25T07:07:00Z">
              <w:rPr>
                <w:rStyle w:val="Hyperlink"/>
                <w:noProof/>
                <w:lang w:val="en-US"/>
              </w:rPr>
            </w:rPrChange>
          </w:rPr>
          <w:t xml:space="preserve"> Giao diện danh sách đơn hàng</w:t>
        </w:r>
        <w:r w:rsidRPr="00AD36A4">
          <w:rPr>
            <w:rFonts w:ascii="Times New Roman" w:hAnsi="Times New Roman" w:cs="Times New Roman"/>
            <w:noProof/>
            <w:webHidden/>
            <w:sz w:val="24"/>
            <w:szCs w:val="24"/>
            <w:rPrChange w:id="2826"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827"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828" w:author="Kiên Lê Trung" w:date="2024-12-25T14:07:00Z" w16du:dateUtc="2024-12-25T07:07:00Z">
              <w:rPr>
                <w:noProof/>
                <w:webHidden/>
              </w:rPr>
            </w:rPrChange>
          </w:rPr>
          <w:instrText xml:space="preserve"> PAGEREF _Toc186028088 \h </w:instrText>
        </w:r>
        <w:r w:rsidRPr="00AD36A4">
          <w:rPr>
            <w:rFonts w:ascii="Times New Roman" w:hAnsi="Times New Roman" w:cs="Times New Roman"/>
            <w:noProof/>
            <w:webHidden/>
            <w:sz w:val="24"/>
            <w:szCs w:val="24"/>
            <w:rPrChange w:id="2829"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830" w:author="Kiên Lê Trung" w:date="2024-12-25T14:07:00Z" w16du:dateUtc="2024-12-25T07:07:00Z">
            <w:rPr>
              <w:noProof/>
              <w:webHidden/>
            </w:rPr>
          </w:rPrChange>
        </w:rPr>
        <w:fldChar w:fldCharType="separate"/>
      </w:r>
      <w:ins w:id="2831" w:author="Kiên Lê Trung" w:date="2024-12-25T14:07:00Z" w16du:dateUtc="2024-12-25T07:07:00Z">
        <w:r w:rsidRPr="00AD36A4">
          <w:rPr>
            <w:rFonts w:ascii="Times New Roman" w:hAnsi="Times New Roman" w:cs="Times New Roman"/>
            <w:noProof/>
            <w:webHidden/>
            <w:sz w:val="24"/>
            <w:szCs w:val="24"/>
            <w:rPrChange w:id="2832" w:author="Kiên Lê Trung" w:date="2024-12-25T14:07:00Z" w16du:dateUtc="2024-12-25T07:07:00Z">
              <w:rPr>
                <w:noProof/>
                <w:webHidden/>
              </w:rPr>
            </w:rPrChange>
          </w:rPr>
          <w:t>50</w:t>
        </w:r>
        <w:r w:rsidRPr="00AD36A4">
          <w:rPr>
            <w:rFonts w:ascii="Times New Roman" w:hAnsi="Times New Roman" w:cs="Times New Roman"/>
            <w:noProof/>
            <w:webHidden/>
            <w:sz w:val="24"/>
            <w:szCs w:val="24"/>
            <w:rPrChange w:id="2833"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834" w:author="Kiên Lê Trung" w:date="2024-12-25T14:07:00Z" w16du:dateUtc="2024-12-25T07:07:00Z">
              <w:rPr>
                <w:rStyle w:val="Hyperlink"/>
                <w:noProof/>
              </w:rPr>
            </w:rPrChange>
          </w:rPr>
          <w:fldChar w:fldCharType="end"/>
        </w:r>
      </w:ins>
    </w:p>
    <w:p w14:paraId="45F07BA1" w14:textId="01189F89" w:rsidR="00AD36A4" w:rsidRPr="00AD36A4" w:rsidRDefault="00AD36A4">
      <w:pPr>
        <w:pStyle w:val="TableofFigures"/>
        <w:tabs>
          <w:tab w:val="right" w:leader="dot" w:pos="9019"/>
        </w:tabs>
        <w:rPr>
          <w:ins w:id="2835"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836" w:author="Kiên Lê Trung" w:date="2024-12-25T14:07:00Z" w16du:dateUtc="2024-12-25T07:07:00Z">
            <w:rPr>
              <w:ins w:id="2837"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838" w:author="Kiên Lê Trung" w:date="2024-12-25T14:07:00Z" w16du:dateUtc="2024-12-25T07:07:00Z">
        <w:r w:rsidRPr="00AD36A4">
          <w:rPr>
            <w:rStyle w:val="Hyperlink"/>
            <w:rFonts w:ascii="Times New Roman" w:hAnsi="Times New Roman" w:cs="Times New Roman"/>
            <w:noProof/>
            <w:sz w:val="24"/>
            <w:szCs w:val="24"/>
            <w:rPrChange w:id="2839"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840"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841" w:author="Kiên Lê Trung" w:date="2024-12-25T14:07:00Z" w16du:dateUtc="2024-12-25T07:07:00Z">
              <w:rPr>
                <w:noProof/>
              </w:rPr>
            </w:rPrChange>
          </w:rPr>
          <w:instrText>HYPERLINK \l "_Toc186028089"</w:instrText>
        </w:r>
        <w:r w:rsidRPr="00AD36A4">
          <w:rPr>
            <w:rStyle w:val="Hyperlink"/>
            <w:rFonts w:ascii="Times New Roman" w:hAnsi="Times New Roman" w:cs="Times New Roman"/>
            <w:noProof/>
            <w:sz w:val="24"/>
            <w:szCs w:val="24"/>
            <w:rPrChange w:id="2842"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843"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844"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845" w:author="Kiên Lê Trung" w:date="2024-12-25T14:07:00Z" w16du:dateUtc="2024-12-25T07:07:00Z">
              <w:rPr>
                <w:rStyle w:val="Hyperlink"/>
                <w:noProof/>
              </w:rPr>
            </w:rPrChange>
          </w:rPr>
          <w:t>Hình 3.12</w:t>
        </w:r>
        <w:r w:rsidRPr="00AD36A4">
          <w:rPr>
            <w:rStyle w:val="Hyperlink"/>
            <w:rFonts w:ascii="Times New Roman" w:hAnsi="Times New Roman" w:cs="Times New Roman"/>
            <w:noProof/>
            <w:sz w:val="24"/>
            <w:szCs w:val="24"/>
            <w:lang w:val="en-US"/>
            <w:rPrChange w:id="2846" w:author="Kiên Lê Trung" w:date="2024-12-25T14:07:00Z" w16du:dateUtc="2024-12-25T07:07:00Z">
              <w:rPr>
                <w:rStyle w:val="Hyperlink"/>
                <w:noProof/>
                <w:lang w:val="en-US"/>
              </w:rPr>
            </w:rPrChange>
          </w:rPr>
          <w:t xml:space="preserve"> Giao diện trang chủ Người quản trị</w:t>
        </w:r>
        <w:r w:rsidRPr="00AD36A4">
          <w:rPr>
            <w:rFonts w:ascii="Times New Roman" w:hAnsi="Times New Roman" w:cs="Times New Roman"/>
            <w:noProof/>
            <w:webHidden/>
            <w:sz w:val="24"/>
            <w:szCs w:val="24"/>
            <w:rPrChange w:id="2847"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848"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849" w:author="Kiên Lê Trung" w:date="2024-12-25T14:07:00Z" w16du:dateUtc="2024-12-25T07:07:00Z">
              <w:rPr>
                <w:noProof/>
                <w:webHidden/>
              </w:rPr>
            </w:rPrChange>
          </w:rPr>
          <w:instrText xml:space="preserve"> PAGEREF _Toc186028089 \h </w:instrText>
        </w:r>
        <w:r w:rsidRPr="00AD36A4">
          <w:rPr>
            <w:rFonts w:ascii="Times New Roman" w:hAnsi="Times New Roman" w:cs="Times New Roman"/>
            <w:noProof/>
            <w:webHidden/>
            <w:sz w:val="24"/>
            <w:szCs w:val="24"/>
            <w:rPrChange w:id="2850"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851" w:author="Kiên Lê Trung" w:date="2024-12-25T14:07:00Z" w16du:dateUtc="2024-12-25T07:07:00Z">
            <w:rPr>
              <w:noProof/>
              <w:webHidden/>
            </w:rPr>
          </w:rPrChange>
        </w:rPr>
        <w:fldChar w:fldCharType="separate"/>
      </w:r>
      <w:ins w:id="2852" w:author="Kiên Lê Trung" w:date="2024-12-25T14:07:00Z" w16du:dateUtc="2024-12-25T07:07:00Z">
        <w:r w:rsidRPr="00AD36A4">
          <w:rPr>
            <w:rFonts w:ascii="Times New Roman" w:hAnsi="Times New Roman" w:cs="Times New Roman"/>
            <w:noProof/>
            <w:webHidden/>
            <w:sz w:val="24"/>
            <w:szCs w:val="24"/>
            <w:rPrChange w:id="2853" w:author="Kiên Lê Trung" w:date="2024-12-25T14:07:00Z" w16du:dateUtc="2024-12-25T07:07:00Z">
              <w:rPr>
                <w:noProof/>
                <w:webHidden/>
              </w:rPr>
            </w:rPrChange>
          </w:rPr>
          <w:t>50</w:t>
        </w:r>
        <w:r w:rsidRPr="00AD36A4">
          <w:rPr>
            <w:rFonts w:ascii="Times New Roman" w:hAnsi="Times New Roman" w:cs="Times New Roman"/>
            <w:noProof/>
            <w:webHidden/>
            <w:sz w:val="24"/>
            <w:szCs w:val="24"/>
            <w:rPrChange w:id="2854"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855" w:author="Kiên Lê Trung" w:date="2024-12-25T14:07:00Z" w16du:dateUtc="2024-12-25T07:07:00Z">
              <w:rPr>
                <w:rStyle w:val="Hyperlink"/>
                <w:noProof/>
              </w:rPr>
            </w:rPrChange>
          </w:rPr>
          <w:fldChar w:fldCharType="end"/>
        </w:r>
      </w:ins>
    </w:p>
    <w:p w14:paraId="296FEF7D" w14:textId="35C3B1CC" w:rsidR="007569A2" w:rsidRPr="00AD36A4" w:rsidDel="00AD36A4" w:rsidRDefault="00AD36A4">
      <w:pPr>
        <w:rPr>
          <w:del w:id="2856" w:author="Kiên Lê Trung" w:date="2024-12-25T14:06:00Z" w16du:dateUtc="2024-12-25T07:06:00Z"/>
          <w:rFonts w:ascii="Times New Roman" w:eastAsia="Times New Roman" w:hAnsi="Times New Roman" w:cs="Times New Roman"/>
          <w:sz w:val="24"/>
          <w:szCs w:val="24"/>
          <w:rPrChange w:id="2857" w:author="Kiên Lê Trung" w:date="2024-12-25T14:07:00Z" w16du:dateUtc="2024-12-25T07:07:00Z">
            <w:rPr>
              <w:del w:id="2858" w:author="Kiên Lê Trung" w:date="2024-12-25T14:06:00Z" w16du:dateUtc="2024-12-25T07:06:00Z"/>
              <w:rFonts w:ascii="Times New Roman" w:eastAsia="Times New Roman" w:hAnsi="Times New Roman" w:cs="Times New Roman"/>
              <w:sz w:val="28"/>
              <w:szCs w:val="28"/>
            </w:rPr>
          </w:rPrChange>
        </w:rPr>
      </w:pPr>
      <w:ins w:id="2859" w:author="Kiên Lê Trung" w:date="2024-12-25T14:07:00Z" w16du:dateUtc="2024-12-25T07:07:00Z">
        <w:r w:rsidRPr="00AD36A4">
          <w:rPr>
            <w:rFonts w:ascii="Times New Roman" w:eastAsia="Times New Roman" w:hAnsi="Times New Roman" w:cs="Times New Roman"/>
            <w:sz w:val="24"/>
            <w:szCs w:val="24"/>
            <w:rPrChange w:id="2860" w:author="Kiên Lê Trung" w:date="2024-12-25T14:07:00Z" w16du:dateUtc="2024-12-25T07:07:00Z">
              <w:rPr>
                <w:rFonts w:ascii="Times New Roman" w:eastAsia="Times New Roman" w:hAnsi="Times New Roman" w:cs="Times New Roman"/>
                <w:sz w:val="28"/>
                <w:szCs w:val="28"/>
              </w:rPr>
            </w:rPrChange>
          </w:rPr>
          <w:fldChar w:fldCharType="end"/>
        </w:r>
      </w:ins>
    </w:p>
    <w:p w14:paraId="7194DBDC" w14:textId="77777777" w:rsidR="007569A2" w:rsidRPr="00AD36A4" w:rsidRDefault="007569A2">
      <w:pPr>
        <w:rPr>
          <w:rFonts w:ascii="Times New Roman" w:eastAsia="Times New Roman" w:hAnsi="Times New Roman" w:cs="Times New Roman"/>
          <w:sz w:val="24"/>
          <w:szCs w:val="24"/>
          <w:rPrChange w:id="2861" w:author="Kiên Lê Trung" w:date="2024-12-25T14:07:00Z" w16du:dateUtc="2024-12-25T07:07:00Z">
            <w:rPr>
              <w:rFonts w:ascii="Times New Roman" w:eastAsia="Times New Roman" w:hAnsi="Times New Roman" w:cs="Times New Roman"/>
              <w:sz w:val="28"/>
              <w:szCs w:val="28"/>
            </w:rPr>
          </w:rPrChange>
        </w:rPr>
      </w:pPr>
    </w:p>
    <w:p w14:paraId="769D0D3C" w14:textId="77777777" w:rsidR="007569A2" w:rsidRDefault="007569A2">
      <w:pPr>
        <w:rPr>
          <w:rFonts w:ascii="Times New Roman" w:eastAsia="Times New Roman" w:hAnsi="Times New Roman" w:cs="Times New Roman"/>
          <w:sz w:val="28"/>
          <w:szCs w:val="28"/>
        </w:rPr>
      </w:pPr>
    </w:p>
    <w:p w14:paraId="54CD245A" w14:textId="77777777" w:rsidR="007569A2" w:rsidRDefault="007569A2">
      <w:pPr>
        <w:rPr>
          <w:rFonts w:ascii="Times New Roman" w:eastAsia="Times New Roman" w:hAnsi="Times New Roman" w:cs="Times New Roman"/>
          <w:sz w:val="28"/>
          <w:szCs w:val="28"/>
        </w:rPr>
      </w:pPr>
    </w:p>
    <w:p w14:paraId="1231BE67" w14:textId="77777777" w:rsidR="007569A2" w:rsidRDefault="007569A2">
      <w:pPr>
        <w:rPr>
          <w:rFonts w:ascii="Times New Roman" w:eastAsia="Times New Roman" w:hAnsi="Times New Roman" w:cs="Times New Roman"/>
          <w:sz w:val="28"/>
          <w:szCs w:val="28"/>
        </w:rPr>
      </w:pPr>
    </w:p>
    <w:p w14:paraId="36FEB5B0" w14:textId="77777777" w:rsidR="007569A2" w:rsidRDefault="007569A2">
      <w:pPr>
        <w:rPr>
          <w:rFonts w:ascii="Times New Roman" w:eastAsia="Times New Roman" w:hAnsi="Times New Roman" w:cs="Times New Roman"/>
          <w:sz w:val="28"/>
          <w:szCs w:val="28"/>
        </w:rPr>
      </w:pPr>
    </w:p>
    <w:p w14:paraId="30D7AA69" w14:textId="77777777" w:rsidR="007569A2" w:rsidRDefault="007569A2">
      <w:pPr>
        <w:rPr>
          <w:rFonts w:ascii="Times New Roman" w:eastAsia="Times New Roman" w:hAnsi="Times New Roman" w:cs="Times New Roman"/>
          <w:sz w:val="28"/>
          <w:szCs w:val="28"/>
        </w:rPr>
      </w:pPr>
    </w:p>
    <w:p w14:paraId="7196D064" w14:textId="77777777" w:rsidR="007569A2" w:rsidRDefault="007569A2">
      <w:pPr>
        <w:rPr>
          <w:rFonts w:ascii="Times New Roman" w:eastAsia="Times New Roman" w:hAnsi="Times New Roman" w:cs="Times New Roman"/>
          <w:sz w:val="28"/>
          <w:szCs w:val="28"/>
        </w:rPr>
      </w:pPr>
    </w:p>
    <w:p w14:paraId="34FF1C98" w14:textId="77777777" w:rsidR="007569A2" w:rsidRDefault="007569A2">
      <w:pPr>
        <w:rPr>
          <w:rFonts w:ascii="Times New Roman" w:eastAsia="Times New Roman" w:hAnsi="Times New Roman" w:cs="Times New Roman"/>
          <w:sz w:val="28"/>
          <w:szCs w:val="28"/>
        </w:rPr>
      </w:pPr>
    </w:p>
    <w:p w14:paraId="6D072C0D" w14:textId="77777777" w:rsidR="007569A2" w:rsidRDefault="007569A2">
      <w:pPr>
        <w:rPr>
          <w:rFonts w:ascii="Times New Roman" w:eastAsia="Times New Roman" w:hAnsi="Times New Roman" w:cs="Times New Roman"/>
          <w:sz w:val="28"/>
          <w:szCs w:val="28"/>
        </w:rPr>
      </w:pPr>
    </w:p>
    <w:p w14:paraId="48A21919" w14:textId="77777777" w:rsidR="007569A2" w:rsidRDefault="007569A2">
      <w:pPr>
        <w:rPr>
          <w:rFonts w:ascii="Times New Roman" w:eastAsia="Times New Roman" w:hAnsi="Times New Roman" w:cs="Times New Roman"/>
          <w:sz w:val="28"/>
          <w:szCs w:val="28"/>
        </w:rPr>
      </w:pPr>
    </w:p>
    <w:p w14:paraId="6BD18F9B" w14:textId="77777777" w:rsidR="007569A2" w:rsidRDefault="007569A2">
      <w:pPr>
        <w:rPr>
          <w:rFonts w:ascii="Times New Roman" w:eastAsia="Times New Roman" w:hAnsi="Times New Roman" w:cs="Times New Roman"/>
          <w:sz w:val="28"/>
          <w:szCs w:val="28"/>
        </w:rPr>
      </w:pPr>
    </w:p>
    <w:p w14:paraId="238601FE" w14:textId="77777777" w:rsidR="007569A2" w:rsidRDefault="007569A2">
      <w:pPr>
        <w:rPr>
          <w:rFonts w:ascii="Times New Roman" w:eastAsia="Times New Roman" w:hAnsi="Times New Roman" w:cs="Times New Roman"/>
          <w:sz w:val="28"/>
          <w:szCs w:val="28"/>
        </w:rPr>
      </w:pPr>
    </w:p>
    <w:p w14:paraId="0F3CABC7" w14:textId="77777777" w:rsidR="007569A2" w:rsidRDefault="007569A2">
      <w:pPr>
        <w:rPr>
          <w:rFonts w:ascii="Times New Roman" w:eastAsia="Times New Roman" w:hAnsi="Times New Roman" w:cs="Times New Roman"/>
          <w:sz w:val="28"/>
          <w:szCs w:val="28"/>
        </w:rPr>
      </w:pPr>
    </w:p>
    <w:p w14:paraId="5B08B5D1" w14:textId="77777777" w:rsidR="007569A2" w:rsidRDefault="007569A2">
      <w:pPr>
        <w:rPr>
          <w:rFonts w:ascii="Times New Roman" w:eastAsia="Times New Roman" w:hAnsi="Times New Roman" w:cs="Times New Roman"/>
          <w:sz w:val="28"/>
          <w:szCs w:val="28"/>
        </w:rPr>
      </w:pPr>
    </w:p>
    <w:p w14:paraId="16DEB4AB" w14:textId="77777777" w:rsidR="007569A2" w:rsidRDefault="007569A2">
      <w:pPr>
        <w:rPr>
          <w:rFonts w:ascii="Times New Roman" w:eastAsia="Times New Roman" w:hAnsi="Times New Roman" w:cs="Times New Roman"/>
          <w:sz w:val="28"/>
          <w:szCs w:val="28"/>
        </w:rPr>
      </w:pPr>
    </w:p>
    <w:p w14:paraId="0AD9C6F4" w14:textId="77777777" w:rsidR="007569A2" w:rsidRDefault="007569A2">
      <w:pPr>
        <w:rPr>
          <w:rFonts w:ascii="Times New Roman" w:eastAsia="Times New Roman" w:hAnsi="Times New Roman" w:cs="Times New Roman"/>
          <w:sz w:val="28"/>
          <w:szCs w:val="28"/>
        </w:rPr>
      </w:pPr>
    </w:p>
    <w:p w14:paraId="4B1F511A" w14:textId="77777777" w:rsidR="007569A2" w:rsidRDefault="007569A2">
      <w:pPr>
        <w:rPr>
          <w:rFonts w:ascii="Times New Roman" w:eastAsia="Times New Roman" w:hAnsi="Times New Roman" w:cs="Times New Roman"/>
          <w:sz w:val="28"/>
          <w:szCs w:val="28"/>
        </w:rPr>
      </w:pPr>
    </w:p>
    <w:p w14:paraId="65F9C3DC" w14:textId="77777777" w:rsidR="007569A2" w:rsidRDefault="007569A2">
      <w:pPr>
        <w:rPr>
          <w:rFonts w:ascii="Times New Roman" w:eastAsia="Times New Roman" w:hAnsi="Times New Roman" w:cs="Times New Roman"/>
          <w:sz w:val="28"/>
          <w:szCs w:val="28"/>
        </w:rPr>
      </w:pPr>
    </w:p>
    <w:p w14:paraId="5023141B" w14:textId="77777777" w:rsidR="007569A2" w:rsidRDefault="007569A2">
      <w:pPr>
        <w:rPr>
          <w:rFonts w:ascii="Times New Roman" w:eastAsia="Times New Roman" w:hAnsi="Times New Roman" w:cs="Times New Roman"/>
          <w:sz w:val="28"/>
          <w:szCs w:val="28"/>
        </w:rPr>
      </w:pPr>
    </w:p>
    <w:p w14:paraId="1F3B1409" w14:textId="77777777" w:rsidR="007569A2" w:rsidRDefault="007569A2">
      <w:pPr>
        <w:rPr>
          <w:rFonts w:ascii="Times New Roman" w:eastAsia="Times New Roman" w:hAnsi="Times New Roman" w:cs="Times New Roman"/>
          <w:sz w:val="28"/>
          <w:szCs w:val="28"/>
        </w:rPr>
      </w:pPr>
    </w:p>
    <w:p w14:paraId="562C75D1" w14:textId="77777777" w:rsidR="007569A2" w:rsidRDefault="007569A2">
      <w:pPr>
        <w:rPr>
          <w:rFonts w:ascii="Times New Roman" w:eastAsia="Times New Roman" w:hAnsi="Times New Roman" w:cs="Times New Roman"/>
          <w:sz w:val="28"/>
          <w:szCs w:val="28"/>
        </w:rPr>
      </w:pPr>
    </w:p>
    <w:p w14:paraId="664355AD" w14:textId="77777777" w:rsidR="007569A2" w:rsidRDefault="007569A2">
      <w:pPr>
        <w:rPr>
          <w:rFonts w:ascii="Times New Roman" w:eastAsia="Times New Roman" w:hAnsi="Times New Roman" w:cs="Times New Roman"/>
          <w:sz w:val="28"/>
          <w:szCs w:val="28"/>
        </w:rPr>
      </w:pPr>
    </w:p>
    <w:p w14:paraId="1A965116" w14:textId="77777777" w:rsidR="007569A2" w:rsidRDefault="007569A2">
      <w:pPr>
        <w:rPr>
          <w:rFonts w:ascii="Times New Roman" w:eastAsia="Times New Roman" w:hAnsi="Times New Roman" w:cs="Times New Roman"/>
          <w:sz w:val="28"/>
          <w:szCs w:val="28"/>
        </w:rPr>
      </w:pPr>
    </w:p>
    <w:p w14:paraId="7DF4E37C" w14:textId="77777777" w:rsidR="007569A2" w:rsidRDefault="007569A2">
      <w:pPr>
        <w:rPr>
          <w:rFonts w:ascii="Times New Roman" w:eastAsia="Times New Roman" w:hAnsi="Times New Roman" w:cs="Times New Roman"/>
          <w:sz w:val="28"/>
          <w:szCs w:val="28"/>
        </w:rPr>
      </w:pPr>
    </w:p>
    <w:p w14:paraId="44FB30F8" w14:textId="77777777" w:rsidR="007569A2" w:rsidRDefault="007569A2">
      <w:pPr>
        <w:rPr>
          <w:rFonts w:ascii="Times New Roman" w:eastAsia="Times New Roman" w:hAnsi="Times New Roman" w:cs="Times New Roman"/>
          <w:sz w:val="28"/>
          <w:szCs w:val="28"/>
        </w:rPr>
      </w:pPr>
    </w:p>
    <w:p w14:paraId="1DA6542E" w14:textId="77777777" w:rsidR="007569A2" w:rsidDel="00C2186E" w:rsidRDefault="007569A2">
      <w:pPr>
        <w:rPr>
          <w:del w:id="2862" w:author="Kiên Lê Trung" w:date="2024-12-25T14:14:00Z" w16du:dateUtc="2024-12-25T07:14:00Z"/>
          <w:rFonts w:ascii="Times New Roman" w:eastAsia="Times New Roman" w:hAnsi="Times New Roman" w:cs="Times New Roman"/>
          <w:sz w:val="28"/>
          <w:szCs w:val="28"/>
        </w:rPr>
      </w:pPr>
    </w:p>
    <w:p w14:paraId="3041E394" w14:textId="77777777" w:rsidR="007569A2" w:rsidRPr="00C2186E" w:rsidDel="00533F53" w:rsidRDefault="007569A2">
      <w:pPr>
        <w:rPr>
          <w:del w:id="2863" w:author="Kiên Lê Trung" w:date="2024-12-25T14:11:00Z" w16du:dateUtc="2024-12-25T07:11:00Z"/>
          <w:rFonts w:ascii="Times New Roman" w:eastAsia="Times New Roman" w:hAnsi="Times New Roman" w:cs="Times New Roman"/>
          <w:sz w:val="28"/>
          <w:szCs w:val="28"/>
          <w:lang w:val="en-US"/>
          <w:rPrChange w:id="2864" w:author="Kiên Lê Trung" w:date="2024-12-25T14:14:00Z" w16du:dateUtc="2024-12-25T07:14:00Z">
            <w:rPr>
              <w:del w:id="2865" w:author="Kiên Lê Trung" w:date="2024-12-25T14:11:00Z" w16du:dateUtc="2024-12-25T07:11:00Z"/>
              <w:rFonts w:ascii="Times New Roman" w:eastAsia="Times New Roman" w:hAnsi="Times New Roman" w:cs="Times New Roman"/>
              <w:sz w:val="28"/>
              <w:szCs w:val="28"/>
            </w:rPr>
          </w:rPrChange>
        </w:rPr>
      </w:pPr>
    </w:p>
    <w:p w14:paraId="722B00AE" w14:textId="77777777" w:rsidR="007569A2" w:rsidDel="00533F53" w:rsidRDefault="007569A2">
      <w:pPr>
        <w:rPr>
          <w:del w:id="2866" w:author="Kiên Lê Trung" w:date="2024-12-25T14:11:00Z" w16du:dateUtc="2024-12-25T07:11:00Z"/>
          <w:rFonts w:ascii="Times New Roman" w:eastAsia="Times New Roman" w:hAnsi="Times New Roman" w:cs="Times New Roman"/>
          <w:sz w:val="28"/>
          <w:szCs w:val="28"/>
        </w:rPr>
      </w:pPr>
    </w:p>
    <w:p w14:paraId="42C6D796" w14:textId="77777777" w:rsidR="007569A2" w:rsidRPr="00533F53" w:rsidRDefault="007569A2">
      <w:pPr>
        <w:rPr>
          <w:rFonts w:ascii="Times New Roman" w:eastAsia="Times New Roman" w:hAnsi="Times New Roman" w:cs="Times New Roman"/>
          <w:sz w:val="28"/>
          <w:szCs w:val="28"/>
          <w:lang w:val="en-US"/>
          <w:rPrChange w:id="2867" w:author="Kiên Lê Trung" w:date="2024-12-25T14:11:00Z" w16du:dateUtc="2024-12-25T07:11:00Z">
            <w:rPr>
              <w:rFonts w:ascii="Times New Roman" w:eastAsia="Times New Roman" w:hAnsi="Times New Roman" w:cs="Times New Roman"/>
              <w:sz w:val="28"/>
              <w:szCs w:val="28"/>
            </w:rPr>
          </w:rPrChange>
        </w:rPr>
      </w:pPr>
    </w:p>
    <w:p w14:paraId="6E1831B3" w14:textId="77777777" w:rsidR="007569A2" w:rsidDel="00AD36A4" w:rsidRDefault="007569A2">
      <w:pPr>
        <w:rPr>
          <w:del w:id="2868" w:author="Kiên Lê Trung" w:date="2024-12-25T14:08:00Z" w16du:dateUtc="2024-12-25T07:08:00Z"/>
          <w:rFonts w:ascii="Times New Roman" w:eastAsia="Times New Roman" w:hAnsi="Times New Roman" w:cs="Times New Roman"/>
          <w:sz w:val="28"/>
          <w:szCs w:val="28"/>
        </w:rPr>
      </w:pPr>
    </w:p>
    <w:p w14:paraId="54E11D2A" w14:textId="77777777" w:rsidR="007569A2" w:rsidDel="00AD36A4" w:rsidRDefault="007569A2">
      <w:pPr>
        <w:rPr>
          <w:del w:id="2869" w:author="Kiên Lê Trung" w:date="2024-12-25T14:08:00Z" w16du:dateUtc="2024-12-25T07:08:00Z"/>
          <w:rFonts w:ascii="Times New Roman" w:eastAsia="Times New Roman" w:hAnsi="Times New Roman" w:cs="Times New Roman"/>
          <w:sz w:val="28"/>
          <w:szCs w:val="28"/>
        </w:rPr>
      </w:pPr>
    </w:p>
    <w:p w14:paraId="31126E5D" w14:textId="77777777" w:rsidR="007569A2" w:rsidDel="00AD36A4" w:rsidRDefault="007569A2">
      <w:pPr>
        <w:rPr>
          <w:del w:id="2870" w:author="Kiên Lê Trung" w:date="2024-12-25T14:08:00Z" w16du:dateUtc="2024-12-25T07:08:00Z"/>
          <w:rFonts w:ascii="Times New Roman" w:eastAsia="Times New Roman" w:hAnsi="Times New Roman" w:cs="Times New Roman"/>
          <w:sz w:val="28"/>
          <w:szCs w:val="28"/>
        </w:rPr>
      </w:pPr>
    </w:p>
    <w:p w14:paraId="2DE403A5" w14:textId="77777777" w:rsidR="007569A2" w:rsidDel="00AD36A4" w:rsidRDefault="007569A2">
      <w:pPr>
        <w:rPr>
          <w:del w:id="2871" w:author="Kiên Lê Trung" w:date="2024-12-25T14:08:00Z" w16du:dateUtc="2024-12-25T07:08:00Z"/>
          <w:rFonts w:ascii="Times New Roman" w:eastAsia="Times New Roman" w:hAnsi="Times New Roman" w:cs="Times New Roman"/>
          <w:sz w:val="28"/>
          <w:szCs w:val="28"/>
        </w:rPr>
      </w:pPr>
    </w:p>
    <w:p w14:paraId="62431CDC" w14:textId="77777777" w:rsidR="007569A2" w:rsidDel="00AD36A4" w:rsidRDefault="007569A2">
      <w:pPr>
        <w:rPr>
          <w:del w:id="2872" w:author="Kiên Lê Trung" w:date="2024-12-25T14:08:00Z" w16du:dateUtc="2024-12-25T07:08:00Z"/>
          <w:rFonts w:ascii="Times New Roman" w:eastAsia="Times New Roman" w:hAnsi="Times New Roman" w:cs="Times New Roman"/>
          <w:sz w:val="28"/>
          <w:szCs w:val="28"/>
        </w:rPr>
      </w:pPr>
    </w:p>
    <w:p w14:paraId="49E398E2" w14:textId="77777777" w:rsidR="007569A2" w:rsidRPr="00AD36A4" w:rsidDel="00533F53" w:rsidRDefault="007569A2">
      <w:pPr>
        <w:rPr>
          <w:del w:id="2873" w:author="Kiên Lê Trung" w:date="2024-12-25T14:10:00Z" w16du:dateUtc="2024-12-25T07:10:00Z"/>
          <w:rFonts w:ascii="Times New Roman" w:eastAsia="Times New Roman" w:hAnsi="Times New Roman" w:cs="Times New Roman"/>
          <w:sz w:val="28"/>
          <w:szCs w:val="28"/>
          <w:lang w:val="en-US"/>
          <w:rPrChange w:id="2874" w:author="Kiên Lê Trung" w:date="2024-12-25T14:08:00Z" w16du:dateUtc="2024-12-25T07:08:00Z">
            <w:rPr>
              <w:del w:id="2875" w:author="Kiên Lê Trung" w:date="2024-12-25T14:10:00Z" w16du:dateUtc="2024-12-25T07:10:00Z"/>
              <w:rFonts w:ascii="Times New Roman" w:eastAsia="Times New Roman" w:hAnsi="Times New Roman" w:cs="Times New Roman"/>
              <w:sz w:val="28"/>
              <w:szCs w:val="28"/>
            </w:rPr>
          </w:rPrChange>
        </w:rPr>
      </w:pPr>
    </w:p>
    <w:p w14:paraId="0E06F0BB" w14:textId="5D7B4679" w:rsidR="007569A2" w:rsidRDefault="00CE686F" w:rsidP="00140777">
      <w:pPr>
        <w:pStyle w:val="Heading1"/>
        <w:pPrChange w:id="2876" w:author="Kiên Lê Trung" w:date="2024-12-24T17:50:00Z" w16du:dateUtc="2024-12-24T10:50:00Z">
          <w:pPr>
            <w:spacing w:before="240" w:after="240"/>
            <w:ind w:left="360"/>
          </w:pPr>
        </w:pPrChange>
      </w:pPr>
      <w:del w:id="2877" w:author="Kiên Lê Trung" w:date="2024-12-24T17:53:00Z" w16du:dateUtc="2024-12-24T10:53:00Z">
        <w:r w:rsidDel="00D37A69">
          <w:rPr>
            <w:sz w:val="24"/>
            <w:szCs w:val="24"/>
          </w:rPr>
          <w:tab/>
        </w:r>
      </w:del>
      <w:bookmarkStart w:id="2878" w:name="_Toc185955138"/>
      <w:bookmarkStart w:id="2879" w:name="_Toc186021564"/>
      <w:r>
        <w:t>Danh mục các từ + thuật ngữ viết tắt</w:t>
      </w:r>
      <w:bookmarkEnd w:id="2878"/>
      <w:bookmarkEnd w:id="2879"/>
    </w:p>
    <w:tbl>
      <w:tblPr>
        <w:tblStyle w:val="TableGrid"/>
        <w:tblW w:w="0" w:type="auto"/>
        <w:tblLook w:val="04A0" w:firstRow="1" w:lastRow="0" w:firstColumn="1" w:lastColumn="0" w:noHBand="0" w:noVBand="1"/>
        <w:tblPrChange w:id="2880" w:author="Kiên Lê Trung" w:date="2024-12-25T14:13:00Z" w16du:dateUtc="2024-12-25T07:13:00Z">
          <w:tblPr>
            <w:tblStyle w:val="TableGrid"/>
            <w:tblW w:w="0" w:type="auto"/>
            <w:tblLook w:val="04A0" w:firstRow="1" w:lastRow="0" w:firstColumn="1" w:lastColumn="0" w:noHBand="0" w:noVBand="1"/>
          </w:tblPr>
        </w:tblPrChange>
      </w:tblPr>
      <w:tblGrid>
        <w:gridCol w:w="1838"/>
        <w:gridCol w:w="3544"/>
        <w:gridCol w:w="3637"/>
        <w:tblGridChange w:id="2881">
          <w:tblGrid>
            <w:gridCol w:w="1838"/>
            <w:gridCol w:w="1168"/>
            <w:gridCol w:w="2376"/>
            <w:gridCol w:w="630"/>
            <w:gridCol w:w="3007"/>
          </w:tblGrid>
        </w:tblGridChange>
      </w:tblGrid>
      <w:tr w:rsidR="00F41643" w14:paraId="45956237" w14:textId="77777777" w:rsidTr="0018317A">
        <w:trPr>
          <w:ins w:id="2882" w:author="Kiên Lê Trung" w:date="2024-12-25T14:12:00Z" w16du:dateUtc="2024-12-25T07:12:00Z"/>
        </w:trPr>
        <w:tc>
          <w:tcPr>
            <w:tcW w:w="1838" w:type="dxa"/>
            <w:tcPrChange w:id="2883" w:author="Kiên Lê Trung" w:date="2024-12-25T14:13:00Z" w16du:dateUtc="2024-12-25T07:13:00Z">
              <w:tcPr>
                <w:tcW w:w="3006" w:type="dxa"/>
                <w:gridSpan w:val="2"/>
              </w:tcPr>
            </w:tcPrChange>
          </w:tcPr>
          <w:p w14:paraId="2976006D" w14:textId="4EB4CB10" w:rsidR="00F41643" w:rsidRPr="00E655A6" w:rsidRDefault="003F0E41" w:rsidP="00C2186E">
            <w:pPr>
              <w:spacing w:line="360" w:lineRule="auto"/>
              <w:jc w:val="center"/>
              <w:rPr>
                <w:ins w:id="2884" w:author="Kiên Lê Trung" w:date="2024-12-25T14:12:00Z" w16du:dateUtc="2024-12-25T07:12:00Z"/>
                <w:rFonts w:ascii="Times New Roman" w:eastAsia="Times New Roman" w:hAnsi="Times New Roman" w:cs="Times New Roman"/>
                <w:sz w:val="24"/>
                <w:szCs w:val="24"/>
                <w:lang w:val="en-US"/>
                <w:rPrChange w:id="2885" w:author="Kiên Lê Trung" w:date="2024-12-25T18:25:00Z" w16du:dateUtc="2024-12-25T11:25:00Z">
                  <w:rPr>
                    <w:ins w:id="2886" w:author="Kiên Lê Trung" w:date="2024-12-25T14:12:00Z" w16du:dateUtc="2024-12-25T07:12:00Z"/>
                    <w:rFonts w:ascii="Times New Roman" w:eastAsia="Times New Roman" w:hAnsi="Times New Roman" w:cs="Times New Roman"/>
                    <w:sz w:val="28"/>
                    <w:szCs w:val="28"/>
                  </w:rPr>
                </w:rPrChange>
              </w:rPr>
              <w:pPrChange w:id="2887" w:author="Kiên Lê Trung" w:date="2024-12-25T14:14:00Z" w16du:dateUtc="2024-12-25T07:14:00Z">
                <w:pPr/>
              </w:pPrChange>
            </w:pPr>
            <w:ins w:id="2888" w:author="Kiên Lê Trung" w:date="2024-12-25T14:12:00Z" w16du:dateUtc="2024-12-25T07:12:00Z">
              <w:r w:rsidRPr="00E655A6">
                <w:rPr>
                  <w:rFonts w:ascii="Times New Roman" w:eastAsia="Times New Roman" w:hAnsi="Times New Roman" w:cs="Times New Roman"/>
                  <w:sz w:val="24"/>
                  <w:szCs w:val="24"/>
                  <w:lang w:val="en-US"/>
                  <w:rPrChange w:id="2889" w:author="Kiên Lê Trung" w:date="2024-12-25T18:25:00Z" w16du:dateUtc="2024-12-25T11:25:00Z">
                    <w:rPr>
                      <w:rFonts w:ascii="Times New Roman" w:eastAsia="Times New Roman" w:hAnsi="Times New Roman" w:cs="Times New Roman"/>
                      <w:sz w:val="28"/>
                      <w:szCs w:val="28"/>
                      <w:lang w:val="en-US"/>
                    </w:rPr>
                  </w:rPrChange>
                </w:rPr>
                <w:t>Ký hiệu</w:t>
              </w:r>
            </w:ins>
          </w:p>
        </w:tc>
        <w:tc>
          <w:tcPr>
            <w:tcW w:w="3544" w:type="dxa"/>
            <w:tcPrChange w:id="2890" w:author="Kiên Lê Trung" w:date="2024-12-25T14:13:00Z" w16du:dateUtc="2024-12-25T07:13:00Z">
              <w:tcPr>
                <w:tcW w:w="3006" w:type="dxa"/>
                <w:gridSpan w:val="2"/>
              </w:tcPr>
            </w:tcPrChange>
          </w:tcPr>
          <w:p w14:paraId="2EFB2DCA" w14:textId="6738F221" w:rsidR="00F41643" w:rsidRPr="00E655A6" w:rsidRDefault="003F0E41" w:rsidP="00C2186E">
            <w:pPr>
              <w:spacing w:line="360" w:lineRule="auto"/>
              <w:jc w:val="center"/>
              <w:rPr>
                <w:ins w:id="2891" w:author="Kiên Lê Trung" w:date="2024-12-25T14:12:00Z" w16du:dateUtc="2024-12-25T07:12:00Z"/>
                <w:rFonts w:ascii="Times New Roman" w:eastAsia="Times New Roman" w:hAnsi="Times New Roman" w:cs="Times New Roman"/>
                <w:sz w:val="24"/>
                <w:szCs w:val="24"/>
                <w:lang w:val="en-US"/>
                <w:rPrChange w:id="2892" w:author="Kiên Lê Trung" w:date="2024-12-25T18:25:00Z" w16du:dateUtc="2024-12-25T11:25:00Z">
                  <w:rPr>
                    <w:ins w:id="2893" w:author="Kiên Lê Trung" w:date="2024-12-25T14:12:00Z" w16du:dateUtc="2024-12-25T07:12:00Z"/>
                    <w:rFonts w:ascii="Times New Roman" w:eastAsia="Times New Roman" w:hAnsi="Times New Roman" w:cs="Times New Roman"/>
                    <w:sz w:val="28"/>
                    <w:szCs w:val="28"/>
                  </w:rPr>
                </w:rPrChange>
              </w:rPr>
              <w:pPrChange w:id="2894" w:author="Kiên Lê Trung" w:date="2024-12-25T14:14:00Z" w16du:dateUtc="2024-12-25T07:14:00Z">
                <w:pPr/>
              </w:pPrChange>
            </w:pPr>
            <w:ins w:id="2895" w:author="Kiên Lê Trung" w:date="2024-12-25T14:12:00Z" w16du:dateUtc="2024-12-25T07:12:00Z">
              <w:r w:rsidRPr="00E655A6">
                <w:rPr>
                  <w:rFonts w:ascii="Times New Roman" w:eastAsia="Times New Roman" w:hAnsi="Times New Roman" w:cs="Times New Roman"/>
                  <w:sz w:val="24"/>
                  <w:szCs w:val="24"/>
                  <w:lang w:val="en-US"/>
                  <w:rPrChange w:id="2896" w:author="Kiên Lê Trung" w:date="2024-12-25T18:25:00Z" w16du:dateUtc="2024-12-25T11:25:00Z">
                    <w:rPr>
                      <w:rFonts w:ascii="Times New Roman" w:eastAsia="Times New Roman" w:hAnsi="Times New Roman" w:cs="Times New Roman"/>
                      <w:sz w:val="28"/>
                      <w:szCs w:val="28"/>
                      <w:lang w:val="en-US"/>
                    </w:rPr>
                  </w:rPrChange>
                </w:rPr>
                <w:t>Tên Tiếng An</w:t>
              </w:r>
            </w:ins>
            <w:ins w:id="2897" w:author="Kiên Lê Trung" w:date="2024-12-25T14:14:00Z" w16du:dateUtc="2024-12-25T07:14:00Z">
              <w:r w:rsidR="00C2186E" w:rsidRPr="00E655A6">
                <w:rPr>
                  <w:rFonts w:ascii="Times New Roman" w:eastAsia="Times New Roman" w:hAnsi="Times New Roman" w:cs="Times New Roman"/>
                  <w:sz w:val="24"/>
                  <w:szCs w:val="24"/>
                  <w:lang w:val="en-US"/>
                  <w:rPrChange w:id="2898" w:author="Kiên Lê Trung" w:date="2024-12-25T18:25:00Z" w16du:dateUtc="2024-12-25T11:25:00Z">
                    <w:rPr>
                      <w:rFonts w:ascii="Times New Roman" w:eastAsia="Times New Roman" w:hAnsi="Times New Roman" w:cs="Times New Roman"/>
                      <w:sz w:val="28"/>
                      <w:szCs w:val="28"/>
                      <w:lang w:val="en-US"/>
                    </w:rPr>
                  </w:rPrChange>
                </w:rPr>
                <w:t>h</w:t>
              </w:r>
            </w:ins>
          </w:p>
        </w:tc>
        <w:tc>
          <w:tcPr>
            <w:tcW w:w="3637" w:type="dxa"/>
            <w:tcPrChange w:id="2899" w:author="Kiên Lê Trung" w:date="2024-12-25T14:13:00Z" w16du:dateUtc="2024-12-25T07:13:00Z">
              <w:tcPr>
                <w:tcW w:w="3007" w:type="dxa"/>
              </w:tcPr>
            </w:tcPrChange>
          </w:tcPr>
          <w:p w14:paraId="75187034" w14:textId="08DF05A0" w:rsidR="00F41643" w:rsidRPr="00E655A6" w:rsidRDefault="003F0E41" w:rsidP="00C2186E">
            <w:pPr>
              <w:spacing w:line="360" w:lineRule="auto"/>
              <w:jc w:val="center"/>
              <w:rPr>
                <w:ins w:id="2900" w:author="Kiên Lê Trung" w:date="2024-12-25T14:12:00Z" w16du:dateUtc="2024-12-25T07:12:00Z"/>
                <w:rFonts w:ascii="Times New Roman" w:eastAsia="Times New Roman" w:hAnsi="Times New Roman" w:cs="Times New Roman"/>
                <w:sz w:val="24"/>
                <w:szCs w:val="24"/>
                <w:lang w:val="en-US"/>
                <w:rPrChange w:id="2901" w:author="Kiên Lê Trung" w:date="2024-12-25T18:25:00Z" w16du:dateUtc="2024-12-25T11:25:00Z">
                  <w:rPr>
                    <w:ins w:id="2902" w:author="Kiên Lê Trung" w:date="2024-12-25T14:12:00Z" w16du:dateUtc="2024-12-25T07:12:00Z"/>
                    <w:rFonts w:ascii="Times New Roman" w:eastAsia="Times New Roman" w:hAnsi="Times New Roman" w:cs="Times New Roman"/>
                    <w:sz w:val="28"/>
                    <w:szCs w:val="28"/>
                  </w:rPr>
                </w:rPrChange>
              </w:rPr>
              <w:pPrChange w:id="2903" w:author="Kiên Lê Trung" w:date="2024-12-25T14:14:00Z" w16du:dateUtc="2024-12-25T07:14:00Z">
                <w:pPr/>
              </w:pPrChange>
            </w:pPr>
            <w:ins w:id="2904" w:author="Kiên Lê Trung" w:date="2024-12-25T14:13:00Z" w16du:dateUtc="2024-12-25T07:13:00Z">
              <w:r w:rsidRPr="00E655A6">
                <w:rPr>
                  <w:rFonts w:ascii="Times New Roman" w:eastAsia="Times New Roman" w:hAnsi="Times New Roman" w:cs="Times New Roman"/>
                  <w:sz w:val="24"/>
                  <w:szCs w:val="24"/>
                  <w:lang w:val="en-US"/>
                  <w:rPrChange w:id="2905" w:author="Kiên Lê Trung" w:date="2024-12-25T18:25:00Z" w16du:dateUtc="2024-12-25T11:25:00Z">
                    <w:rPr>
                      <w:rFonts w:ascii="Times New Roman" w:eastAsia="Times New Roman" w:hAnsi="Times New Roman" w:cs="Times New Roman"/>
                      <w:sz w:val="28"/>
                      <w:szCs w:val="28"/>
                      <w:lang w:val="en-US"/>
                    </w:rPr>
                  </w:rPrChange>
                </w:rPr>
                <w:t>Ý nghĩa Tiếng Việt</w:t>
              </w:r>
            </w:ins>
          </w:p>
        </w:tc>
      </w:tr>
      <w:tr w:rsidR="00F41643" w:rsidDel="00DF21E7" w14:paraId="2D9976FD" w14:textId="753F94E7" w:rsidTr="0018317A">
        <w:trPr>
          <w:ins w:id="2906" w:author="Kiên Lê Trung" w:date="2024-12-25T14:12:00Z" w16du:dateUtc="2024-12-25T07:12:00Z"/>
          <w:del w:id="2907" w:author="Việt Lương" w:date="2024-12-25T22:52:00Z" w16du:dateUtc="2024-12-25T15:52:00Z"/>
        </w:trPr>
        <w:tc>
          <w:tcPr>
            <w:tcW w:w="1838" w:type="dxa"/>
            <w:tcPrChange w:id="2908" w:author="Kiên Lê Trung" w:date="2024-12-25T14:13:00Z" w16du:dateUtc="2024-12-25T07:13:00Z">
              <w:tcPr>
                <w:tcW w:w="3006" w:type="dxa"/>
                <w:gridSpan w:val="2"/>
              </w:tcPr>
            </w:tcPrChange>
          </w:tcPr>
          <w:p w14:paraId="1E38F244" w14:textId="548E7E06" w:rsidR="00CA39FE" w:rsidRDefault="00E655A6">
            <w:pPr>
              <w:spacing w:line="360" w:lineRule="auto"/>
              <w:rPr>
                <w:del w:id="2909" w:author="Việt Lương" w:date="2024-12-25T18:27:00Z" w16du:dateUtc="2024-12-25T11:27:00Z"/>
                <w:rFonts w:ascii="Times New Roman" w:eastAsia="Times New Roman" w:hAnsi="Times New Roman" w:cs="Times New Roman"/>
                <w:sz w:val="28"/>
                <w:szCs w:val="28"/>
              </w:rPr>
            </w:pPr>
            <w:ins w:id="2910" w:author="Kiên Lê Trung" w:date="2024-12-25T18:26:00Z" w16du:dateUtc="2024-12-25T11:26:00Z">
              <w:del w:id="2911" w:author="Việt Lương" w:date="2024-12-25T22:52:00Z" w16du:dateUtc="2024-12-25T15:52:00Z">
                <w:r w:rsidDel="00DF21E7">
                  <w:rPr>
                    <w:rFonts w:ascii="Times New Roman" w:eastAsia="Times New Roman" w:hAnsi="Times New Roman" w:cs="Times New Roman"/>
                    <w:sz w:val="28"/>
                    <w:szCs w:val="28"/>
                    <w:lang w:val="en-US"/>
                  </w:rPr>
                  <w:delText>Frontend</w:delText>
                </w:r>
              </w:del>
            </w:ins>
          </w:p>
          <w:p w14:paraId="0EE5C468" w14:textId="79858D35" w:rsidR="00F41643" w:rsidRPr="00E655A6" w:rsidDel="00DF21E7" w:rsidRDefault="00F41643" w:rsidP="00C2186E">
            <w:pPr>
              <w:spacing w:line="360" w:lineRule="auto"/>
              <w:rPr>
                <w:ins w:id="2912" w:author="Kiên Lê Trung" w:date="2024-12-25T14:12:00Z" w16du:dateUtc="2024-12-25T07:12:00Z"/>
                <w:del w:id="2913" w:author="Việt Lương" w:date="2024-12-25T22:52:00Z" w16du:dateUtc="2024-12-25T15:52:00Z"/>
                <w:rFonts w:ascii="Times New Roman" w:eastAsia="Times New Roman" w:hAnsi="Times New Roman" w:cs="Times New Roman"/>
                <w:sz w:val="28"/>
                <w:szCs w:val="28"/>
                <w:lang w:val="en-US"/>
                <w:rPrChange w:id="2914" w:author="Kiên Lê Trung" w:date="2024-12-25T18:26:00Z" w16du:dateUtc="2024-12-25T11:26:00Z">
                  <w:rPr>
                    <w:ins w:id="2915" w:author="Kiên Lê Trung" w:date="2024-12-25T14:12:00Z" w16du:dateUtc="2024-12-25T07:12:00Z"/>
                    <w:del w:id="2916" w:author="Việt Lương" w:date="2024-12-25T22:52:00Z" w16du:dateUtc="2024-12-25T15:52:00Z"/>
                    <w:rFonts w:ascii="Times New Roman" w:eastAsia="Times New Roman" w:hAnsi="Times New Roman" w:cs="Times New Roman"/>
                    <w:sz w:val="28"/>
                    <w:szCs w:val="28"/>
                  </w:rPr>
                </w:rPrChange>
              </w:rPr>
              <w:pPrChange w:id="2917" w:author="Kiên Lê Trung" w:date="2024-12-25T14:13:00Z" w16du:dateUtc="2024-12-25T07:13:00Z">
                <w:pPr/>
              </w:pPrChange>
            </w:pPr>
          </w:p>
        </w:tc>
        <w:tc>
          <w:tcPr>
            <w:tcW w:w="3544" w:type="dxa"/>
            <w:tcPrChange w:id="2918" w:author="Kiên Lê Trung" w:date="2024-12-25T14:13:00Z" w16du:dateUtc="2024-12-25T07:13:00Z">
              <w:tcPr>
                <w:tcW w:w="3006" w:type="dxa"/>
                <w:gridSpan w:val="2"/>
              </w:tcPr>
            </w:tcPrChange>
          </w:tcPr>
          <w:p w14:paraId="1FAC76E4" w14:textId="13873313" w:rsidR="00F41643" w:rsidDel="00DF21E7" w:rsidRDefault="00F41643" w:rsidP="00C2186E">
            <w:pPr>
              <w:spacing w:line="360" w:lineRule="auto"/>
              <w:rPr>
                <w:ins w:id="2919" w:author="Kiên Lê Trung" w:date="2024-12-25T14:12:00Z" w16du:dateUtc="2024-12-25T07:12:00Z"/>
                <w:del w:id="2920" w:author="Việt Lương" w:date="2024-12-25T22:52:00Z" w16du:dateUtc="2024-12-25T15:52:00Z"/>
                <w:rFonts w:ascii="Times New Roman" w:eastAsia="Times New Roman" w:hAnsi="Times New Roman" w:cs="Times New Roman"/>
                <w:sz w:val="28"/>
                <w:szCs w:val="28"/>
              </w:rPr>
              <w:pPrChange w:id="2921" w:author="Kiên Lê Trung" w:date="2024-12-25T14:13:00Z" w16du:dateUtc="2024-12-25T07:13:00Z">
                <w:pPr/>
              </w:pPrChange>
            </w:pPr>
          </w:p>
        </w:tc>
        <w:tc>
          <w:tcPr>
            <w:tcW w:w="3637" w:type="dxa"/>
            <w:tcPrChange w:id="2922" w:author="Kiên Lê Trung" w:date="2024-12-25T14:13:00Z" w16du:dateUtc="2024-12-25T07:13:00Z">
              <w:tcPr>
                <w:tcW w:w="3007" w:type="dxa"/>
              </w:tcPr>
            </w:tcPrChange>
          </w:tcPr>
          <w:p w14:paraId="3659C9A4" w14:textId="44BF2D74" w:rsidR="00F41643" w:rsidDel="00DF21E7" w:rsidRDefault="00F41643" w:rsidP="00C2186E">
            <w:pPr>
              <w:spacing w:line="360" w:lineRule="auto"/>
              <w:rPr>
                <w:ins w:id="2923" w:author="Kiên Lê Trung" w:date="2024-12-25T14:12:00Z" w16du:dateUtc="2024-12-25T07:12:00Z"/>
                <w:del w:id="2924" w:author="Việt Lương" w:date="2024-12-25T22:52:00Z" w16du:dateUtc="2024-12-25T15:52:00Z"/>
                <w:rFonts w:ascii="Times New Roman" w:eastAsia="Times New Roman" w:hAnsi="Times New Roman" w:cs="Times New Roman"/>
                <w:sz w:val="28"/>
                <w:szCs w:val="28"/>
              </w:rPr>
              <w:pPrChange w:id="2925" w:author="Kiên Lê Trung" w:date="2024-12-25T14:13:00Z" w16du:dateUtc="2024-12-25T07:13:00Z">
                <w:pPr/>
              </w:pPrChange>
            </w:pPr>
          </w:p>
        </w:tc>
      </w:tr>
      <w:tr w:rsidR="00F41643" w:rsidDel="00DF21E7" w14:paraId="36DCD64E" w14:textId="532142AC" w:rsidTr="0018317A">
        <w:trPr>
          <w:ins w:id="2926" w:author="Kiên Lê Trung" w:date="2024-12-25T14:12:00Z" w16du:dateUtc="2024-12-25T07:12:00Z"/>
          <w:del w:id="2927" w:author="Việt Lương" w:date="2024-12-25T22:52:00Z" w16du:dateUtc="2024-12-25T15:52:00Z"/>
        </w:trPr>
        <w:tc>
          <w:tcPr>
            <w:tcW w:w="1838" w:type="dxa"/>
            <w:tcPrChange w:id="2928" w:author="Kiên Lê Trung" w:date="2024-12-25T14:13:00Z" w16du:dateUtc="2024-12-25T07:13:00Z">
              <w:tcPr>
                <w:tcW w:w="3006" w:type="dxa"/>
                <w:gridSpan w:val="2"/>
              </w:tcPr>
            </w:tcPrChange>
          </w:tcPr>
          <w:p w14:paraId="73769CA7" w14:textId="75BC6B21" w:rsidR="00F41643" w:rsidRPr="00E655A6" w:rsidDel="00DF21E7" w:rsidRDefault="00E655A6" w:rsidP="00C2186E">
            <w:pPr>
              <w:spacing w:line="360" w:lineRule="auto"/>
              <w:rPr>
                <w:ins w:id="2929" w:author="Kiên Lê Trung" w:date="2024-12-25T14:12:00Z" w16du:dateUtc="2024-12-25T07:12:00Z"/>
                <w:del w:id="2930" w:author="Việt Lương" w:date="2024-12-25T22:52:00Z" w16du:dateUtc="2024-12-25T15:52:00Z"/>
                <w:rFonts w:ascii="Times New Roman" w:eastAsia="Times New Roman" w:hAnsi="Times New Roman" w:cs="Times New Roman"/>
                <w:sz w:val="28"/>
                <w:szCs w:val="28"/>
                <w:lang w:val="en-US"/>
                <w:rPrChange w:id="2931" w:author="Kiên Lê Trung" w:date="2024-12-25T18:26:00Z" w16du:dateUtc="2024-12-25T11:26:00Z">
                  <w:rPr>
                    <w:ins w:id="2932" w:author="Kiên Lê Trung" w:date="2024-12-25T14:12:00Z" w16du:dateUtc="2024-12-25T07:12:00Z"/>
                    <w:del w:id="2933" w:author="Việt Lương" w:date="2024-12-25T22:52:00Z" w16du:dateUtc="2024-12-25T15:52:00Z"/>
                    <w:rFonts w:ascii="Times New Roman" w:eastAsia="Times New Roman" w:hAnsi="Times New Roman" w:cs="Times New Roman"/>
                    <w:sz w:val="28"/>
                    <w:szCs w:val="28"/>
                  </w:rPr>
                </w:rPrChange>
              </w:rPr>
              <w:pPrChange w:id="2934" w:author="Kiên Lê Trung" w:date="2024-12-25T14:13:00Z" w16du:dateUtc="2024-12-25T07:13:00Z">
                <w:pPr/>
              </w:pPrChange>
            </w:pPr>
            <w:ins w:id="2935" w:author="Kiên Lê Trung" w:date="2024-12-25T18:26:00Z" w16du:dateUtc="2024-12-25T11:26:00Z">
              <w:del w:id="2936" w:author="Việt Lương" w:date="2024-12-25T22:52:00Z" w16du:dateUtc="2024-12-25T15:52:00Z">
                <w:r w:rsidDel="00DF21E7">
                  <w:rPr>
                    <w:rFonts w:ascii="Times New Roman" w:eastAsia="Times New Roman" w:hAnsi="Times New Roman" w:cs="Times New Roman"/>
                    <w:sz w:val="28"/>
                    <w:szCs w:val="28"/>
                    <w:lang w:val="en-US"/>
                  </w:rPr>
                  <w:delText>Backend</w:delText>
                </w:r>
              </w:del>
            </w:ins>
          </w:p>
        </w:tc>
        <w:tc>
          <w:tcPr>
            <w:tcW w:w="3544" w:type="dxa"/>
            <w:tcPrChange w:id="2937" w:author="Kiên Lê Trung" w:date="2024-12-25T14:13:00Z" w16du:dateUtc="2024-12-25T07:13:00Z">
              <w:tcPr>
                <w:tcW w:w="3006" w:type="dxa"/>
                <w:gridSpan w:val="2"/>
              </w:tcPr>
            </w:tcPrChange>
          </w:tcPr>
          <w:p w14:paraId="28649D38" w14:textId="5866CC2B" w:rsidR="00F41643" w:rsidDel="00DF21E7" w:rsidRDefault="00F41643" w:rsidP="00C2186E">
            <w:pPr>
              <w:spacing w:line="360" w:lineRule="auto"/>
              <w:rPr>
                <w:ins w:id="2938" w:author="Kiên Lê Trung" w:date="2024-12-25T14:12:00Z" w16du:dateUtc="2024-12-25T07:12:00Z"/>
                <w:del w:id="2939" w:author="Việt Lương" w:date="2024-12-25T22:52:00Z" w16du:dateUtc="2024-12-25T15:52:00Z"/>
                <w:rFonts w:ascii="Times New Roman" w:eastAsia="Times New Roman" w:hAnsi="Times New Roman" w:cs="Times New Roman"/>
                <w:sz w:val="28"/>
                <w:szCs w:val="28"/>
              </w:rPr>
              <w:pPrChange w:id="2940" w:author="Kiên Lê Trung" w:date="2024-12-25T14:13:00Z" w16du:dateUtc="2024-12-25T07:13:00Z">
                <w:pPr/>
              </w:pPrChange>
            </w:pPr>
          </w:p>
        </w:tc>
        <w:tc>
          <w:tcPr>
            <w:tcW w:w="3637" w:type="dxa"/>
            <w:tcPrChange w:id="2941" w:author="Kiên Lê Trung" w:date="2024-12-25T14:13:00Z" w16du:dateUtc="2024-12-25T07:13:00Z">
              <w:tcPr>
                <w:tcW w:w="3007" w:type="dxa"/>
              </w:tcPr>
            </w:tcPrChange>
          </w:tcPr>
          <w:p w14:paraId="36F02C36" w14:textId="7AB37F22" w:rsidR="00F41643" w:rsidDel="00DF21E7" w:rsidRDefault="00F41643" w:rsidP="00C2186E">
            <w:pPr>
              <w:spacing w:line="360" w:lineRule="auto"/>
              <w:rPr>
                <w:ins w:id="2942" w:author="Kiên Lê Trung" w:date="2024-12-25T14:12:00Z" w16du:dateUtc="2024-12-25T07:12:00Z"/>
                <w:del w:id="2943" w:author="Việt Lương" w:date="2024-12-25T22:52:00Z" w16du:dateUtc="2024-12-25T15:52:00Z"/>
                <w:rFonts w:ascii="Times New Roman" w:eastAsia="Times New Roman" w:hAnsi="Times New Roman" w:cs="Times New Roman"/>
                <w:sz w:val="28"/>
                <w:szCs w:val="28"/>
              </w:rPr>
              <w:pPrChange w:id="2944" w:author="Kiên Lê Trung" w:date="2024-12-25T14:13:00Z" w16du:dateUtc="2024-12-25T07:13:00Z">
                <w:pPr/>
              </w:pPrChange>
            </w:pPr>
          </w:p>
        </w:tc>
      </w:tr>
      <w:tr w:rsidR="00F41643" w14:paraId="2F384933" w14:textId="77777777" w:rsidTr="0018317A">
        <w:trPr>
          <w:ins w:id="2945" w:author="Kiên Lê Trung" w:date="2024-12-25T14:12:00Z" w16du:dateUtc="2024-12-25T07:12:00Z"/>
        </w:trPr>
        <w:tc>
          <w:tcPr>
            <w:tcW w:w="1838" w:type="dxa"/>
            <w:tcPrChange w:id="2946" w:author="Kiên Lê Trung" w:date="2024-12-25T14:13:00Z" w16du:dateUtc="2024-12-25T07:13:00Z">
              <w:tcPr>
                <w:tcW w:w="3006" w:type="dxa"/>
                <w:gridSpan w:val="2"/>
              </w:tcPr>
            </w:tcPrChange>
          </w:tcPr>
          <w:p w14:paraId="51163B23" w14:textId="6DE07776" w:rsidR="00F41643" w:rsidRPr="00E655A6" w:rsidRDefault="00E655A6" w:rsidP="00C2186E">
            <w:pPr>
              <w:spacing w:line="360" w:lineRule="auto"/>
              <w:rPr>
                <w:ins w:id="2947" w:author="Kiên Lê Trung" w:date="2024-12-25T14:12:00Z" w16du:dateUtc="2024-12-25T07:12:00Z"/>
                <w:rFonts w:ascii="Times New Roman" w:eastAsia="Times New Roman" w:hAnsi="Times New Roman" w:cs="Times New Roman"/>
                <w:sz w:val="28"/>
                <w:szCs w:val="28"/>
                <w:lang w:val="en-US"/>
                <w:rPrChange w:id="2948" w:author="Kiên Lê Trung" w:date="2024-12-25T18:26:00Z" w16du:dateUtc="2024-12-25T11:26:00Z">
                  <w:rPr>
                    <w:ins w:id="2949" w:author="Kiên Lê Trung" w:date="2024-12-25T14:12:00Z" w16du:dateUtc="2024-12-25T07:12:00Z"/>
                    <w:rFonts w:ascii="Times New Roman" w:eastAsia="Times New Roman" w:hAnsi="Times New Roman" w:cs="Times New Roman"/>
                    <w:sz w:val="28"/>
                    <w:szCs w:val="28"/>
                  </w:rPr>
                </w:rPrChange>
              </w:rPr>
              <w:pPrChange w:id="2950" w:author="Kiên Lê Trung" w:date="2024-12-25T14:13:00Z" w16du:dateUtc="2024-12-25T07:13:00Z">
                <w:pPr/>
              </w:pPrChange>
            </w:pPr>
            <w:ins w:id="2951" w:author="Kiên Lê Trung" w:date="2024-12-25T18:26:00Z" w16du:dateUtc="2024-12-25T11:26:00Z">
              <w:r>
                <w:rPr>
                  <w:rFonts w:ascii="Times New Roman" w:eastAsia="Times New Roman" w:hAnsi="Times New Roman" w:cs="Times New Roman"/>
                  <w:sz w:val="28"/>
                  <w:szCs w:val="28"/>
                  <w:lang w:val="en-US"/>
                </w:rPr>
                <w:t>e-commerce</w:t>
              </w:r>
            </w:ins>
          </w:p>
        </w:tc>
        <w:tc>
          <w:tcPr>
            <w:tcW w:w="3544" w:type="dxa"/>
            <w:tcPrChange w:id="2952" w:author="Kiên Lê Trung" w:date="2024-12-25T14:13:00Z" w16du:dateUtc="2024-12-25T07:13:00Z">
              <w:tcPr>
                <w:tcW w:w="3006" w:type="dxa"/>
                <w:gridSpan w:val="2"/>
              </w:tcPr>
            </w:tcPrChange>
          </w:tcPr>
          <w:p w14:paraId="5CE78E85" w14:textId="77777777" w:rsidR="00F41643" w:rsidRDefault="00F41643" w:rsidP="00C2186E">
            <w:pPr>
              <w:spacing w:line="360" w:lineRule="auto"/>
              <w:rPr>
                <w:ins w:id="2953" w:author="Kiên Lê Trung" w:date="2024-12-25T14:12:00Z" w16du:dateUtc="2024-12-25T07:12:00Z"/>
                <w:rFonts w:ascii="Times New Roman" w:eastAsia="Times New Roman" w:hAnsi="Times New Roman" w:cs="Times New Roman"/>
                <w:sz w:val="28"/>
                <w:szCs w:val="28"/>
              </w:rPr>
              <w:pPrChange w:id="2954" w:author="Kiên Lê Trung" w:date="2024-12-25T14:13:00Z" w16du:dateUtc="2024-12-25T07:13:00Z">
                <w:pPr/>
              </w:pPrChange>
            </w:pPr>
          </w:p>
        </w:tc>
        <w:tc>
          <w:tcPr>
            <w:tcW w:w="3637" w:type="dxa"/>
            <w:tcPrChange w:id="2955" w:author="Kiên Lê Trung" w:date="2024-12-25T14:13:00Z" w16du:dateUtc="2024-12-25T07:13:00Z">
              <w:tcPr>
                <w:tcW w:w="3007" w:type="dxa"/>
              </w:tcPr>
            </w:tcPrChange>
          </w:tcPr>
          <w:p w14:paraId="3A53783B" w14:textId="5C60FB55" w:rsidR="00F41643" w:rsidRPr="00DF21E7" w:rsidRDefault="00DF21E7" w:rsidP="00C2186E">
            <w:pPr>
              <w:spacing w:line="360" w:lineRule="auto"/>
              <w:rPr>
                <w:ins w:id="2956" w:author="Kiên Lê Trung" w:date="2024-12-25T14:12:00Z" w16du:dateUtc="2024-12-25T07:12:00Z"/>
                <w:rFonts w:ascii="Times New Roman" w:eastAsia="Times New Roman" w:hAnsi="Times New Roman" w:cs="Times New Roman"/>
                <w:sz w:val="28"/>
                <w:szCs w:val="28"/>
                <w:lang w:val="en-US"/>
                <w:rPrChange w:id="2957" w:author="Việt Lương" w:date="2024-12-25T22:52:00Z" w16du:dateUtc="2024-12-25T15:52:00Z">
                  <w:rPr>
                    <w:ins w:id="2958" w:author="Kiên Lê Trung" w:date="2024-12-25T14:12:00Z" w16du:dateUtc="2024-12-25T07:12:00Z"/>
                    <w:rFonts w:ascii="Times New Roman" w:eastAsia="Times New Roman" w:hAnsi="Times New Roman" w:cs="Times New Roman"/>
                    <w:sz w:val="28"/>
                    <w:szCs w:val="28"/>
                  </w:rPr>
                </w:rPrChange>
              </w:rPr>
              <w:pPrChange w:id="2959" w:author="Kiên Lê Trung" w:date="2024-12-25T14:13:00Z" w16du:dateUtc="2024-12-25T07:13:00Z">
                <w:pPr/>
              </w:pPrChange>
            </w:pPr>
            <w:ins w:id="2960" w:author="Việt Lương" w:date="2024-12-25T22:52:00Z" w16du:dateUtc="2024-12-25T15:52:00Z">
              <w:r>
                <w:rPr>
                  <w:rFonts w:ascii="Times New Roman" w:eastAsia="Times New Roman" w:hAnsi="Times New Roman" w:cs="Times New Roman"/>
                  <w:sz w:val="28"/>
                  <w:szCs w:val="28"/>
                  <w:lang w:val="en-US"/>
                </w:rPr>
                <w:t>Thương mại điện tử</w:t>
              </w:r>
            </w:ins>
          </w:p>
        </w:tc>
      </w:tr>
      <w:tr w:rsidR="00F41643" w14:paraId="27E2737B" w14:textId="77777777" w:rsidTr="0018317A">
        <w:trPr>
          <w:ins w:id="2961" w:author="Kiên Lê Trung" w:date="2024-12-25T14:12:00Z" w16du:dateUtc="2024-12-25T07:12:00Z"/>
        </w:trPr>
        <w:tc>
          <w:tcPr>
            <w:tcW w:w="1838" w:type="dxa"/>
            <w:tcPrChange w:id="2962" w:author="Kiên Lê Trung" w:date="2024-12-25T14:13:00Z" w16du:dateUtc="2024-12-25T07:13:00Z">
              <w:tcPr>
                <w:tcW w:w="3006" w:type="dxa"/>
                <w:gridSpan w:val="2"/>
              </w:tcPr>
            </w:tcPrChange>
          </w:tcPr>
          <w:p w14:paraId="1D5CF43C" w14:textId="56F143AE" w:rsidR="00F41643" w:rsidRPr="00F9573A" w:rsidRDefault="00F9573A" w:rsidP="00C2186E">
            <w:pPr>
              <w:spacing w:line="360" w:lineRule="auto"/>
              <w:rPr>
                <w:ins w:id="2963" w:author="Kiên Lê Trung" w:date="2024-12-25T14:12:00Z" w16du:dateUtc="2024-12-25T07:12:00Z"/>
                <w:rFonts w:ascii="Times New Roman" w:eastAsia="Times New Roman" w:hAnsi="Times New Roman" w:cs="Times New Roman"/>
                <w:sz w:val="28"/>
                <w:szCs w:val="28"/>
                <w:lang w:val="en-US"/>
                <w:rPrChange w:id="2964" w:author="Việt Lương" w:date="2024-12-25T18:27:00Z" w16du:dateUtc="2024-12-25T11:27:00Z">
                  <w:rPr>
                    <w:ins w:id="2965" w:author="Kiên Lê Trung" w:date="2024-12-25T14:12:00Z" w16du:dateUtc="2024-12-25T07:12:00Z"/>
                    <w:rFonts w:ascii="Times New Roman" w:eastAsia="Times New Roman" w:hAnsi="Times New Roman" w:cs="Times New Roman"/>
                    <w:sz w:val="28"/>
                    <w:szCs w:val="28"/>
                  </w:rPr>
                </w:rPrChange>
              </w:rPr>
              <w:pPrChange w:id="2966" w:author="Kiên Lê Trung" w:date="2024-12-25T14:13:00Z" w16du:dateUtc="2024-12-25T07:13:00Z">
                <w:pPr/>
              </w:pPrChange>
            </w:pPr>
            <w:ins w:id="2967" w:author="Việt Lương" w:date="2024-12-25T18:27:00Z" w16du:dateUtc="2024-12-25T11:27:00Z">
              <w:r>
                <w:rPr>
                  <w:rFonts w:ascii="Times New Roman" w:eastAsia="Times New Roman" w:hAnsi="Times New Roman" w:cs="Times New Roman"/>
                  <w:sz w:val="28"/>
                  <w:szCs w:val="28"/>
                  <w:lang w:val="en-US"/>
                </w:rPr>
                <w:t>IDE</w:t>
              </w:r>
            </w:ins>
          </w:p>
        </w:tc>
        <w:tc>
          <w:tcPr>
            <w:tcW w:w="3544" w:type="dxa"/>
            <w:tcPrChange w:id="2968" w:author="Kiên Lê Trung" w:date="2024-12-25T14:13:00Z" w16du:dateUtc="2024-12-25T07:13:00Z">
              <w:tcPr>
                <w:tcW w:w="3006" w:type="dxa"/>
                <w:gridSpan w:val="2"/>
              </w:tcPr>
            </w:tcPrChange>
          </w:tcPr>
          <w:p w14:paraId="0FC86466" w14:textId="77777777" w:rsidR="00F9573A" w:rsidRPr="00F9573A" w:rsidRDefault="00F9573A" w:rsidP="00F9573A">
            <w:pPr>
              <w:spacing w:line="360" w:lineRule="auto"/>
              <w:rPr>
                <w:ins w:id="2969" w:author="Việt Lương" w:date="2024-12-25T18:27:00Z" w16du:dateUtc="2024-12-25T11:27:00Z"/>
                <w:rFonts w:ascii="Times New Roman" w:eastAsia="Times New Roman" w:hAnsi="Times New Roman" w:cs="Times New Roman"/>
                <w:sz w:val="28"/>
                <w:szCs w:val="28"/>
              </w:rPr>
            </w:pPr>
            <w:ins w:id="2970" w:author="Việt Lương" w:date="2024-12-25T18:27:00Z" w16du:dateUtc="2024-12-25T11:27:00Z">
              <w:r w:rsidRPr="00F9573A">
                <w:rPr>
                  <w:rFonts w:ascii="Times New Roman" w:eastAsia="Times New Roman" w:hAnsi="Times New Roman" w:cs="Times New Roman"/>
                  <w:sz w:val="28"/>
                  <w:szCs w:val="28"/>
                </w:rPr>
                <w:t>Integrated Development</w:t>
              </w:r>
            </w:ins>
          </w:p>
          <w:p w14:paraId="121258F2" w14:textId="5B2BC9F7" w:rsidR="00F41643" w:rsidRPr="00F9573A" w:rsidRDefault="00F9573A" w:rsidP="00C2186E">
            <w:pPr>
              <w:spacing w:line="360" w:lineRule="auto"/>
              <w:rPr>
                <w:ins w:id="2971" w:author="Kiên Lê Trung" w:date="2024-12-25T14:12:00Z" w16du:dateUtc="2024-12-25T07:12:00Z"/>
                <w:rFonts w:ascii="Times New Roman" w:eastAsia="Times New Roman" w:hAnsi="Times New Roman" w:cs="Times New Roman"/>
                <w:sz w:val="28"/>
                <w:szCs w:val="28"/>
                <w:lang w:val="en-US"/>
                <w:rPrChange w:id="2972" w:author="Việt Lương" w:date="2024-12-25T18:27:00Z" w16du:dateUtc="2024-12-25T11:27:00Z">
                  <w:rPr>
                    <w:ins w:id="2973" w:author="Kiên Lê Trung" w:date="2024-12-25T14:12:00Z" w16du:dateUtc="2024-12-25T07:12:00Z"/>
                    <w:rFonts w:ascii="Times New Roman" w:eastAsia="Times New Roman" w:hAnsi="Times New Roman" w:cs="Times New Roman"/>
                    <w:sz w:val="28"/>
                    <w:szCs w:val="28"/>
                  </w:rPr>
                </w:rPrChange>
              </w:rPr>
              <w:pPrChange w:id="2974" w:author="Kiên Lê Trung" w:date="2024-12-25T14:13:00Z" w16du:dateUtc="2024-12-25T07:13:00Z">
                <w:pPr/>
              </w:pPrChange>
            </w:pPr>
            <w:ins w:id="2975" w:author="Việt Lương" w:date="2024-12-25T18:27:00Z" w16du:dateUtc="2024-12-25T11:27:00Z">
              <w:r w:rsidRPr="00F9573A">
                <w:rPr>
                  <w:rFonts w:ascii="Times New Roman" w:eastAsia="Times New Roman" w:hAnsi="Times New Roman" w:cs="Times New Roman"/>
                  <w:sz w:val="28"/>
                  <w:szCs w:val="28"/>
                </w:rPr>
                <w:t>Environment</w:t>
              </w:r>
            </w:ins>
          </w:p>
        </w:tc>
        <w:tc>
          <w:tcPr>
            <w:tcW w:w="3637" w:type="dxa"/>
            <w:tcPrChange w:id="2976" w:author="Kiên Lê Trung" w:date="2024-12-25T14:13:00Z" w16du:dateUtc="2024-12-25T07:13:00Z">
              <w:tcPr>
                <w:tcW w:w="3007" w:type="dxa"/>
              </w:tcPr>
            </w:tcPrChange>
          </w:tcPr>
          <w:p w14:paraId="64EB09C3" w14:textId="25EF836A" w:rsidR="00F41643" w:rsidRPr="00F9573A" w:rsidRDefault="00F9573A" w:rsidP="00C2186E">
            <w:pPr>
              <w:spacing w:line="360" w:lineRule="auto"/>
              <w:rPr>
                <w:ins w:id="2977" w:author="Kiên Lê Trung" w:date="2024-12-25T14:12:00Z" w16du:dateUtc="2024-12-25T07:12:00Z"/>
                <w:rFonts w:ascii="Times New Roman" w:eastAsia="Times New Roman" w:hAnsi="Times New Roman" w:cs="Times New Roman"/>
                <w:sz w:val="28"/>
                <w:szCs w:val="28"/>
                <w:lang w:val="en-US"/>
                <w:rPrChange w:id="2978" w:author="Việt Lương" w:date="2024-12-25T18:27:00Z" w16du:dateUtc="2024-12-25T11:27:00Z">
                  <w:rPr>
                    <w:ins w:id="2979" w:author="Kiên Lê Trung" w:date="2024-12-25T14:12:00Z" w16du:dateUtc="2024-12-25T07:12:00Z"/>
                    <w:rFonts w:ascii="Times New Roman" w:eastAsia="Times New Roman" w:hAnsi="Times New Roman" w:cs="Times New Roman"/>
                    <w:sz w:val="28"/>
                    <w:szCs w:val="28"/>
                  </w:rPr>
                </w:rPrChange>
              </w:rPr>
              <w:pPrChange w:id="2980" w:author="Kiên Lê Trung" w:date="2024-12-25T14:13:00Z" w16du:dateUtc="2024-12-25T07:13:00Z">
                <w:pPr/>
              </w:pPrChange>
            </w:pPr>
            <w:ins w:id="2981" w:author="Việt Lương" w:date="2024-12-25T18:27:00Z" w16du:dateUtc="2024-12-25T11:27:00Z">
              <w:r w:rsidRPr="00F9573A">
                <w:rPr>
                  <w:rFonts w:ascii="Times New Roman" w:eastAsia="Times New Roman" w:hAnsi="Times New Roman" w:cs="Times New Roman"/>
                  <w:sz w:val="28"/>
                  <w:szCs w:val="28"/>
                </w:rPr>
                <w:t>Môi trường phát triển</w:t>
              </w:r>
              <w:r>
                <w:rPr>
                  <w:rFonts w:ascii="Times New Roman" w:eastAsia="Times New Roman" w:hAnsi="Times New Roman" w:cs="Times New Roman"/>
                  <w:sz w:val="28"/>
                  <w:szCs w:val="28"/>
                  <w:lang w:val="en-US"/>
                </w:rPr>
                <w:t xml:space="preserve"> </w:t>
              </w:r>
              <w:r w:rsidRPr="00F9573A">
                <w:rPr>
                  <w:rFonts w:ascii="Times New Roman" w:eastAsia="Times New Roman" w:hAnsi="Times New Roman" w:cs="Times New Roman"/>
                  <w:sz w:val="28"/>
                  <w:szCs w:val="28"/>
                </w:rPr>
                <w:t>tích</w:t>
              </w:r>
              <w:r>
                <w:rPr>
                  <w:rFonts w:ascii="Times New Roman" w:eastAsia="Times New Roman" w:hAnsi="Times New Roman" w:cs="Times New Roman"/>
                  <w:sz w:val="28"/>
                  <w:szCs w:val="28"/>
                  <w:lang w:val="en-US"/>
                </w:rPr>
                <w:t xml:space="preserve"> </w:t>
              </w:r>
              <w:r w:rsidRPr="00F9573A">
                <w:rPr>
                  <w:rFonts w:ascii="Times New Roman" w:eastAsia="Times New Roman" w:hAnsi="Times New Roman" w:cs="Times New Roman"/>
                  <w:sz w:val="28"/>
                  <w:szCs w:val="28"/>
                </w:rPr>
                <w:t>hợ</w:t>
              </w:r>
              <w:r>
                <w:rPr>
                  <w:rFonts w:ascii="Times New Roman" w:eastAsia="Times New Roman" w:hAnsi="Times New Roman" w:cs="Times New Roman"/>
                  <w:sz w:val="28"/>
                  <w:szCs w:val="28"/>
                  <w:lang w:val="en-US"/>
                </w:rPr>
                <w:t>p</w:t>
              </w:r>
            </w:ins>
          </w:p>
        </w:tc>
      </w:tr>
      <w:tr w:rsidR="00F41643" w14:paraId="793D03A6" w14:textId="77777777" w:rsidTr="0018317A">
        <w:trPr>
          <w:ins w:id="2982" w:author="Kiên Lê Trung" w:date="2024-12-25T14:12:00Z" w16du:dateUtc="2024-12-25T07:12:00Z"/>
        </w:trPr>
        <w:tc>
          <w:tcPr>
            <w:tcW w:w="1838" w:type="dxa"/>
            <w:tcPrChange w:id="2983" w:author="Kiên Lê Trung" w:date="2024-12-25T14:13:00Z" w16du:dateUtc="2024-12-25T07:13:00Z">
              <w:tcPr>
                <w:tcW w:w="3006" w:type="dxa"/>
                <w:gridSpan w:val="2"/>
              </w:tcPr>
            </w:tcPrChange>
          </w:tcPr>
          <w:p w14:paraId="3574EFE7" w14:textId="6CBBC934" w:rsidR="00F41643" w:rsidRDefault="007A4F0A" w:rsidP="00C2186E">
            <w:pPr>
              <w:spacing w:line="360" w:lineRule="auto"/>
              <w:rPr>
                <w:ins w:id="2984" w:author="Kiên Lê Trung" w:date="2024-12-25T14:12:00Z" w16du:dateUtc="2024-12-25T07:12:00Z"/>
                <w:rFonts w:ascii="Times New Roman" w:eastAsia="Times New Roman" w:hAnsi="Times New Roman" w:cs="Times New Roman"/>
                <w:sz w:val="28"/>
                <w:szCs w:val="28"/>
              </w:rPr>
              <w:pPrChange w:id="2985" w:author="Kiên Lê Trung" w:date="2024-12-25T14:13:00Z" w16du:dateUtc="2024-12-25T07:13:00Z">
                <w:pPr/>
              </w:pPrChange>
            </w:pPr>
            <w:ins w:id="2986" w:author="Việt Lương" w:date="2024-12-25T18:27:00Z" w16du:dateUtc="2024-12-25T11:27:00Z">
              <w:r w:rsidRPr="007A4F0A">
                <w:rPr>
                  <w:rFonts w:ascii="Times New Roman" w:eastAsia="Times New Roman" w:hAnsi="Times New Roman" w:cs="Times New Roman"/>
                  <w:sz w:val="28"/>
                  <w:szCs w:val="28"/>
                </w:rPr>
                <w:t>ORM</w:t>
              </w:r>
            </w:ins>
          </w:p>
        </w:tc>
        <w:tc>
          <w:tcPr>
            <w:tcW w:w="3544" w:type="dxa"/>
            <w:tcPrChange w:id="2987" w:author="Kiên Lê Trung" w:date="2024-12-25T14:13:00Z" w16du:dateUtc="2024-12-25T07:13:00Z">
              <w:tcPr>
                <w:tcW w:w="3006" w:type="dxa"/>
                <w:gridSpan w:val="2"/>
              </w:tcPr>
            </w:tcPrChange>
          </w:tcPr>
          <w:p w14:paraId="62244FED" w14:textId="7E32231B" w:rsidR="00F41643" w:rsidRDefault="007A4F0A" w:rsidP="00C2186E">
            <w:pPr>
              <w:spacing w:line="360" w:lineRule="auto"/>
              <w:rPr>
                <w:ins w:id="2988" w:author="Kiên Lê Trung" w:date="2024-12-25T14:12:00Z" w16du:dateUtc="2024-12-25T07:12:00Z"/>
                <w:rFonts w:ascii="Times New Roman" w:eastAsia="Times New Roman" w:hAnsi="Times New Roman" w:cs="Times New Roman"/>
                <w:sz w:val="28"/>
                <w:szCs w:val="28"/>
              </w:rPr>
              <w:pPrChange w:id="2989" w:author="Kiên Lê Trung" w:date="2024-12-25T14:13:00Z" w16du:dateUtc="2024-12-25T07:13:00Z">
                <w:pPr/>
              </w:pPrChange>
            </w:pPr>
            <w:ins w:id="2990" w:author="Việt Lương" w:date="2024-12-25T18:27:00Z" w16du:dateUtc="2024-12-25T11:27:00Z">
              <w:r w:rsidRPr="007A4F0A">
                <w:rPr>
                  <w:rFonts w:ascii="Times New Roman" w:eastAsia="Times New Roman" w:hAnsi="Times New Roman" w:cs="Times New Roman"/>
                  <w:sz w:val="28"/>
                  <w:szCs w:val="28"/>
                </w:rPr>
                <w:t>Object Relational Mapping</w:t>
              </w:r>
            </w:ins>
          </w:p>
        </w:tc>
        <w:tc>
          <w:tcPr>
            <w:tcW w:w="3637" w:type="dxa"/>
            <w:tcPrChange w:id="2991" w:author="Kiên Lê Trung" w:date="2024-12-25T14:13:00Z" w16du:dateUtc="2024-12-25T07:13:00Z">
              <w:tcPr>
                <w:tcW w:w="3007" w:type="dxa"/>
              </w:tcPr>
            </w:tcPrChange>
          </w:tcPr>
          <w:p w14:paraId="261B1D3A" w14:textId="613A97A8" w:rsidR="00F41643" w:rsidRDefault="00425AE8" w:rsidP="00C2186E">
            <w:pPr>
              <w:spacing w:line="360" w:lineRule="auto"/>
              <w:rPr>
                <w:ins w:id="2992" w:author="Kiên Lê Trung" w:date="2024-12-25T14:12:00Z" w16du:dateUtc="2024-12-25T07:12:00Z"/>
                <w:rFonts w:ascii="Times New Roman" w:eastAsia="Times New Roman" w:hAnsi="Times New Roman" w:cs="Times New Roman"/>
                <w:sz w:val="28"/>
                <w:szCs w:val="28"/>
              </w:rPr>
              <w:pPrChange w:id="2993" w:author="Kiên Lê Trung" w:date="2024-12-25T14:13:00Z" w16du:dateUtc="2024-12-25T07:13:00Z">
                <w:pPr/>
              </w:pPrChange>
            </w:pPr>
            <w:ins w:id="2994" w:author="Việt Lương" w:date="2024-12-25T18:27:00Z" w16du:dateUtc="2024-12-25T11:27:00Z">
              <w:r w:rsidRPr="00425AE8">
                <w:rPr>
                  <w:rFonts w:ascii="Times New Roman" w:eastAsia="Times New Roman" w:hAnsi="Times New Roman" w:cs="Times New Roman"/>
                  <w:sz w:val="28"/>
                  <w:szCs w:val="28"/>
                </w:rPr>
                <w:t>Ánh xạ quan hệ đối tượng</w:t>
              </w:r>
            </w:ins>
          </w:p>
        </w:tc>
      </w:tr>
      <w:tr w:rsidR="00F41643" w14:paraId="47C429BD" w14:textId="77777777" w:rsidTr="0018317A">
        <w:trPr>
          <w:ins w:id="2995" w:author="Kiên Lê Trung" w:date="2024-12-25T14:12:00Z" w16du:dateUtc="2024-12-25T07:12:00Z"/>
        </w:trPr>
        <w:tc>
          <w:tcPr>
            <w:tcW w:w="1838" w:type="dxa"/>
            <w:tcPrChange w:id="2996" w:author="Kiên Lê Trung" w:date="2024-12-25T14:13:00Z" w16du:dateUtc="2024-12-25T07:13:00Z">
              <w:tcPr>
                <w:tcW w:w="3006" w:type="dxa"/>
                <w:gridSpan w:val="2"/>
              </w:tcPr>
            </w:tcPrChange>
          </w:tcPr>
          <w:p w14:paraId="34C1DF62" w14:textId="278A643D" w:rsidR="00F41643" w:rsidRDefault="0054737B" w:rsidP="00C2186E">
            <w:pPr>
              <w:spacing w:line="360" w:lineRule="auto"/>
              <w:rPr>
                <w:ins w:id="2997" w:author="Kiên Lê Trung" w:date="2024-12-25T14:12:00Z" w16du:dateUtc="2024-12-25T07:12:00Z"/>
                <w:rFonts w:ascii="Times New Roman" w:eastAsia="Times New Roman" w:hAnsi="Times New Roman" w:cs="Times New Roman"/>
                <w:sz w:val="28"/>
                <w:szCs w:val="28"/>
              </w:rPr>
              <w:pPrChange w:id="2998" w:author="Kiên Lê Trung" w:date="2024-12-25T14:13:00Z" w16du:dateUtc="2024-12-25T07:13:00Z">
                <w:pPr/>
              </w:pPrChange>
            </w:pPr>
            <w:ins w:id="2999" w:author="Việt Lương" w:date="2024-12-25T18:27:00Z" w16du:dateUtc="2024-12-25T11:27:00Z">
              <w:r w:rsidRPr="0054737B">
                <w:rPr>
                  <w:rFonts w:ascii="Times New Roman" w:eastAsia="Times New Roman" w:hAnsi="Times New Roman" w:cs="Times New Roman"/>
                  <w:sz w:val="28"/>
                  <w:szCs w:val="28"/>
                </w:rPr>
                <w:t>SQL</w:t>
              </w:r>
            </w:ins>
          </w:p>
        </w:tc>
        <w:tc>
          <w:tcPr>
            <w:tcW w:w="3544" w:type="dxa"/>
            <w:tcPrChange w:id="3000" w:author="Kiên Lê Trung" w:date="2024-12-25T14:13:00Z" w16du:dateUtc="2024-12-25T07:13:00Z">
              <w:tcPr>
                <w:tcW w:w="3006" w:type="dxa"/>
                <w:gridSpan w:val="2"/>
              </w:tcPr>
            </w:tcPrChange>
          </w:tcPr>
          <w:p w14:paraId="0CA3719F" w14:textId="6A4FD71F" w:rsidR="00F41643" w:rsidRDefault="008E46EE" w:rsidP="00C2186E">
            <w:pPr>
              <w:spacing w:line="360" w:lineRule="auto"/>
              <w:rPr>
                <w:ins w:id="3001" w:author="Kiên Lê Trung" w:date="2024-12-25T14:12:00Z" w16du:dateUtc="2024-12-25T07:12:00Z"/>
                <w:rFonts w:ascii="Times New Roman" w:eastAsia="Times New Roman" w:hAnsi="Times New Roman" w:cs="Times New Roman"/>
                <w:sz w:val="28"/>
                <w:szCs w:val="28"/>
              </w:rPr>
              <w:pPrChange w:id="3002" w:author="Kiên Lê Trung" w:date="2024-12-25T14:13:00Z" w16du:dateUtc="2024-12-25T07:13:00Z">
                <w:pPr/>
              </w:pPrChange>
            </w:pPr>
            <w:ins w:id="3003" w:author="Việt Lương" w:date="2024-12-25T18:28:00Z" w16du:dateUtc="2024-12-25T11:28:00Z">
              <w:r w:rsidRPr="008E46EE">
                <w:rPr>
                  <w:rFonts w:ascii="Times New Roman" w:eastAsia="Times New Roman" w:hAnsi="Times New Roman" w:cs="Times New Roman"/>
                  <w:sz w:val="28"/>
                  <w:szCs w:val="28"/>
                </w:rPr>
                <w:t>Structured Query Language</w:t>
              </w:r>
            </w:ins>
          </w:p>
        </w:tc>
        <w:tc>
          <w:tcPr>
            <w:tcW w:w="3637" w:type="dxa"/>
            <w:tcPrChange w:id="3004" w:author="Kiên Lê Trung" w:date="2024-12-25T14:13:00Z" w16du:dateUtc="2024-12-25T07:13:00Z">
              <w:tcPr>
                <w:tcW w:w="3007" w:type="dxa"/>
              </w:tcPr>
            </w:tcPrChange>
          </w:tcPr>
          <w:p w14:paraId="754A8B05" w14:textId="560CB236" w:rsidR="00F41643" w:rsidRDefault="00D77C98" w:rsidP="00C2186E">
            <w:pPr>
              <w:spacing w:line="360" w:lineRule="auto"/>
              <w:rPr>
                <w:ins w:id="3005" w:author="Kiên Lê Trung" w:date="2024-12-25T14:12:00Z" w16du:dateUtc="2024-12-25T07:12:00Z"/>
                <w:rFonts w:ascii="Times New Roman" w:eastAsia="Times New Roman" w:hAnsi="Times New Roman" w:cs="Times New Roman"/>
                <w:sz w:val="28"/>
                <w:szCs w:val="28"/>
              </w:rPr>
              <w:pPrChange w:id="3006" w:author="Kiên Lê Trung" w:date="2024-12-25T14:13:00Z" w16du:dateUtc="2024-12-25T07:13:00Z">
                <w:pPr/>
              </w:pPrChange>
            </w:pPr>
            <w:ins w:id="3007" w:author="Việt Lương" w:date="2024-12-25T18:28:00Z" w16du:dateUtc="2024-12-25T11:28:00Z">
              <w:r w:rsidRPr="00D77C98">
                <w:rPr>
                  <w:rFonts w:ascii="Times New Roman" w:eastAsia="Times New Roman" w:hAnsi="Times New Roman" w:cs="Times New Roman"/>
                  <w:sz w:val="28"/>
                  <w:szCs w:val="28"/>
                </w:rPr>
                <w:t>Ngôn ngữ truy vấn có</w:t>
              </w:r>
              <w:r>
                <w:rPr>
                  <w:rFonts w:ascii="Times New Roman" w:eastAsia="Times New Roman" w:hAnsi="Times New Roman" w:cs="Times New Roman"/>
                  <w:sz w:val="28"/>
                  <w:szCs w:val="28"/>
                  <w:lang w:val="en-US"/>
                </w:rPr>
                <w:t xml:space="preserve"> </w:t>
              </w:r>
              <w:r w:rsidRPr="00D77C98">
                <w:rPr>
                  <w:rFonts w:ascii="Times New Roman" w:eastAsia="Times New Roman" w:hAnsi="Times New Roman" w:cs="Times New Roman"/>
                  <w:sz w:val="28"/>
                  <w:szCs w:val="28"/>
                </w:rPr>
                <w:t>cấu</w:t>
              </w:r>
              <w:r>
                <w:rPr>
                  <w:rFonts w:ascii="Times New Roman" w:eastAsia="Times New Roman" w:hAnsi="Times New Roman" w:cs="Times New Roman"/>
                  <w:sz w:val="28"/>
                  <w:szCs w:val="28"/>
                  <w:lang w:val="en-US"/>
                </w:rPr>
                <w:t xml:space="preserve"> </w:t>
              </w:r>
              <w:r w:rsidRPr="00D77C98">
                <w:rPr>
                  <w:rFonts w:ascii="Times New Roman" w:eastAsia="Times New Roman" w:hAnsi="Times New Roman" w:cs="Times New Roman"/>
                  <w:sz w:val="28"/>
                  <w:szCs w:val="28"/>
                </w:rPr>
                <w:t>trúc</w:t>
              </w:r>
            </w:ins>
          </w:p>
        </w:tc>
      </w:tr>
      <w:tr w:rsidR="00D77C98" w14:paraId="3AD5D5D9" w14:textId="77777777" w:rsidTr="0018317A">
        <w:trPr>
          <w:ins w:id="3008" w:author="Việt Lương" w:date="2024-12-25T18:28:00Z" w16du:dateUtc="2024-12-25T11:28:00Z"/>
        </w:trPr>
        <w:tc>
          <w:tcPr>
            <w:tcW w:w="1838" w:type="dxa"/>
          </w:tcPr>
          <w:p w14:paraId="039287DA" w14:textId="5B844044" w:rsidR="00D77C98" w:rsidRPr="0054737B" w:rsidRDefault="00E77AB6" w:rsidP="00BA03F8">
            <w:pPr>
              <w:spacing w:line="360" w:lineRule="auto"/>
              <w:rPr>
                <w:ins w:id="3009" w:author="Việt Lương" w:date="2024-12-25T18:28:00Z" w16du:dateUtc="2024-12-25T11:28:00Z"/>
                <w:rFonts w:ascii="Times New Roman" w:eastAsia="Times New Roman" w:hAnsi="Times New Roman" w:cs="Times New Roman"/>
                <w:sz w:val="28"/>
                <w:szCs w:val="28"/>
              </w:rPr>
            </w:pPr>
            <w:ins w:id="3010" w:author="Việt Lương" w:date="2024-12-25T18:28:00Z" w16du:dateUtc="2024-12-25T11:28:00Z">
              <w:r w:rsidRPr="00E77AB6">
                <w:rPr>
                  <w:rFonts w:ascii="Times New Roman" w:eastAsia="Times New Roman" w:hAnsi="Times New Roman" w:cs="Times New Roman"/>
                  <w:sz w:val="28"/>
                  <w:szCs w:val="28"/>
                </w:rPr>
                <w:t>JPA</w:t>
              </w:r>
            </w:ins>
          </w:p>
        </w:tc>
        <w:tc>
          <w:tcPr>
            <w:tcW w:w="3544" w:type="dxa"/>
          </w:tcPr>
          <w:p w14:paraId="27726FE4" w14:textId="735B2F60" w:rsidR="00D77C98" w:rsidRPr="008E46EE" w:rsidRDefault="008A5AD9" w:rsidP="00BA03F8">
            <w:pPr>
              <w:spacing w:line="360" w:lineRule="auto"/>
              <w:rPr>
                <w:ins w:id="3011" w:author="Việt Lương" w:date="2024-12-25T18:28:00Z" w16du:dateUtc="2024-12-25T11:28:00Z"/>
                <w:rFonts w:ascii="Times New Roman" w:eastAsia="Times New Roman" w:hAnsi="Times New Roman" w:cs="Times New Roman"/>
                <w:sz w:val="28"/>
                <w:szCs w:val="28"/>
              </w:rPr>
            </w:pPr>
            <w:ins w:id="3012" w:author="Việt Lương" w:date="2024-12-25T18:28:00Z" w16du:dateUtc="2024-12-25T11:28:00Z">
              <w:r w:rsidRPr="008A5AD9">
                <w:rPr>
                  <w:rFonts w:ascii="Times New Roman" w:eastAsia="Times New Roman" w:hAnsi="Times New Roman" w:cs="Times New Roman"/>
                  <w:sz w:val="28"/>
                  <w:szCs w:val="28"/>
                </w:rPr>
                <w:t>Java Persistence API</w:t>
              </w:r>
            </w:ins>
          </w:p>
        </w:tc>
        <w:tc>
          <w:tcPr>
            <w:tcW w:w="3637" w:type="dxa"/>
          </w:tcPr>
          <w:p w14:paraId="6C3B526B" w14:textId="5BFEDC2F" w:rsidR="00D77C98" w:rsidRPr="00D77C98" w:rsidRDefault="0018317A" w:rsidP="00BA03F8">
            <w:pPr>
              <w:spacing w:line="360" w:lineRule="auto"/>
              <w:rPr>
                <w:ins w:id="3013" w:author="Việt Lương" w:date="2024-12-25T18:28:00Z" w16du:dateUtc="2024-12-25T11:28:00Z"/>
                <w:rFonts w:ascii="Times New Roman" w:eastAsia="Times New Roman" w:hAnsi="Times New Roman" w:cs="Times New Roman"/>
                <w:sz w:val="28"/>
                <w:szCs w:val="28"/>
              </w:rPr>
            </w:pPr>
            <w:ins w:id="3014" w:author="Việt Lương" w:date="2024-12-25T18:28:00Z" w16du:dateUtc="2024-12-25T11:28:00Z">
              <w:r w:rsidRPr="0018317A">
                <w:rPr>
                  <w:rFonts w:ascii="Times New Roman" w:eastAsia="Times New Roman" w:hAnsi="Times New Roman" w:cs="Times New Roman"/>
                  <w:sz w:val="28"/>
                  <w:szCs w:val="28"/>
                </w:rPr>
                <w:t>Đặc tả Java cho việc ánh xạ</w:t>
              </w:r>
              <w:r>
                <w:rPr>
                  <w:rFonts w:ascii="Times New Roman" w:eastAsia="Times New Roman" w:hAnsi="Times New Roman" w:cs="Times New Roman"/>
                  <w:sz w:val="28"/>
                  <w:szCs w:val="28"/>
                  <w:lang w:val="en-US"/>
                </w:rPr>
                <w:t xml:space="preserve"> </w:t>
              </w:r>
              <w:r w:rsidRPr="0018317A">
                <w:rPr>
                  <w:rFonts w:ascii="Times New Roman" w:eastAsia="Times New Roman" w:hAnsi="Times New Roman" w:cs="Times New Roman"/>
                  <w:sz w:val="28"/>
                  <w:szCs w:val="28"/>
                </w:rPr>
                <w:t>giữa các đối tượng Java</w:t>
              </w:r>
              <w:r>
                <w:rPr>
                  <w:rFonts w:ascii="Times New Roman" w:eastAsia="Times New Roman" w:hAnsi="Times New Roman" w:cs="Times New Roman"/>
                  <w:sz w:val="28"/>
                  <w:szCs w:val="28"/>
                  <w:lang w:val="en-US"/>
                </w:rPr>
                <w:t xml:space="preserve"> </w:t>
              </w:r>
              <w:r w:rsidRPr="0018317A">
                <w:rPr>
                  <w:rFonts w:ascii="Times New Roman" w:eastAsia="Times New Roman" w:hAnsi="Times New Roman" w:cs="Times New Roman"/>
                  <w:sz w:val="28"/>
                  <w:szCs w:val="28"/>
                </w:rPr>
                <w:t>với</w:t>
              </w:r>
              <w:r>
                <w:rPr>
                  <w:rFonts w:ascii="Times New Roman" w:eastAsia="Times New Roman" w:hAnsi="Times New Roman" w:cs="Times New Roman"/>
                  <w:sz w:val="28"/>
                  <w:szCs w:val="28"/>
                  <w:lang w:val="en-US"/>
                </w:rPr>
                <w:t xml:space="preserve"> </w:t>
              </w:r>
              <w:r w:rsidRPr="0018317A">
                <w:rPr>
                  <w:rFonts w:ascii="Times New Roman" w:eastAsia="Times New Roman" w:hAnsi="Times New Roman" w:cs="Times New Roman"/>
                  <w:sz w:val="28"/>
                  <w:szCs w:val="28"/>
                </w:rPr>
                <w:t>cơ sở dữ liệu quan hệ</w:t>
              </w:r>
            </w:ins>
          </w:p>
        </w:tc>
      </w:tr>
    </w:tbl>
    <w:p w14:paraId="16287F21" w14:textId="77777777" w:rsidR="007569A2" w:rsidRDefault="007569A2">
      <w:pPr>
        <w:rPr>
          <w:rFonts w:ascii="Times New Roman" w:eastAsia="Times New Roman" w:hAnsi="Times New Roman" w:cs="Times New Roman"/>
          <w:sz w:val="28"/>
          <w:szCs w:val="28"/>
        </w:rPr>
      </w:pPr>
    </w:p>
    <w:p w14:paraId="5BE93A62" w14:textId="77777777" w:rsidR="007569A2" w:rsidRDefault="007569A2">
      <w:pPr>
        <w:rPr>
          <w:rFonts w:ascii="Times New Roman" w:eastAsia="Times New Roman" w:hAnsi="Times New Roman" w:cs="Times New Roman"/>
          <w:sz w:val="28"/>
          <w:szCs w:val="28"/>
        </w:rPr>
      </w:pPr>
    </w:p>
    <w:p w14:paraId="384BA73E" w14:textId="77777777" w:rsidR="007569A2" w:rsidRDefault="007569A2">
      <w:pPr>
        <w:rPr>
          <w:rFonts w:ascii="Times New Roman" w:eastAsia="Times New Roman" w:hAnsi="Times New Roman" w:cs="Times New Roman"/>
          <w:sz w:val="28"/>
          <w:szCs w:val="28"/>
        </w:rPr>
      </w:pPr>
    </w:p>
    <w:p w14:paraId="34B3F2EB" w14:textId="77777777" w:rsidR="007569A2" w:rsidRDefault="007569A2">
      <w:pPr>
        <w:rPr>
          <w:rFonts w:ascii="Times New Roman" w:eastAsia="Times New Roman" w:hAnsi="Times New Roman" w:cs="Times New Roman"/>
          <w:sz w:val="28"/>
          <w:szCs w:val="28"/>
        </w:rPr>
      </w:pPr>
    </w:p>
    <w:p w14:paraId="7D34F5C7" w14:textId="77777777" w:rsidR="007569A2" w:rsidRDefault="007569A2">
      <w:pPr>
        <w:rPr>
          <w:rFonts w:ascii="Times New Roman" w:eastAsia="Times New Roman" w:hAnsi="Times New Roman" w:cs="Times New Roman"/>
          <w:sz w:val="28"/>
          <w:szCs w:val="28"/>
        </w:rPr>
      </w:pPr>
    </w:p>
    <w:p w14:paraId="0B4020A7" w14:textId="77777777" w:rsidR="007569A2" w:rsidRDefault="007569A2">
      <w:pPr>
        <w:rPr>
          <w:rFonts w:ascii="Times New Roman" w:eastAsia="Times New Roman" w:hAnsi="Times New Roman" w:cs="Times New Roman"/>
          <w:sz w:val="28"/>
          <w:szCs w:val="28"/>
        </w:rPr>
      </w:pPr>
    </w:p>
    <w:p w14:paraId="1D7B270A" w14:textId="77777777" w:rsidR="007569A2" w:rsidRDefault="007569A2">
      <w:pPr>
        <w:rPr>
          <w:rFonts w:ascii="Times New Roman" w:eastAsia="Times New Roman" w:hAnsi="Times New Roman" w:cs="Times New Roman"/>
          <w:sz w:val="28"/>
          <w:szCs w:val="28"/>
        </w:rPr>
      </w:pPr>
    </w:p>
    <w:p w14:paraId="4F904CB7" w14:textId="77777777" w:rsidR="007569A2" w:rsidRDefault="007569A2">
      <w:pPr>
        <w:rPr>
          <w:rFonts w:ascii="Times New Roman" w:eastAsia="Times New Roman" w:hAnsi="Times New Roman" w:cs="Times New Roman"/>
          <w:sz w:val="28"/>
          <w:szCs w:val="28"/>
        </w:rPr>
      </w:pPr>
    </w:p>
    <w:p w14:paraId="06971CD3" w14:textId="77777777" w:rsidR="007569A2" w:rsidRDefault="007569A2">
      <w:pPr>
        <w:rPr>
          <w:rFonts w:ascii="Times New Roman" w:eastAsia="Times New Roman" w:hAnsi="Times New Roman" w:cs="Times New Roman"/>
          <w:sz w:val="28"/>
          <w:szCs w:val="28"/>
        </w:rPr>
      </w:pPr>
    </w:p>
    <w:p w14:paraId="2A1F701D" w14:textId="77777777" w:rsidR="007569A2" w:rsidRDefault="007569A2">
      <w:pPr>
        <w:rPr>
          <w:rFonts w:ascii="Times New Roman" w:eastAsia="Times New Roman" w:hAnsi="Times New Roman" w:cs="Times New Roman"/>
          <w:sz w:val="28"/>
          <w:szCs w:val="28"/>
        </w:rPr>
      </w:pPr>
    </w:p>
    <w:p w14:paraId="03EFCA41" w14:textId="77777777" w:rsidR="007569A2" w:rsidRDefault="007569A2">
      <w:pPr>
        <w:rPr>
          <w:rFonts w:ascii="Times New Roman" w:eastAsia="Times New Roman" w:hAnsi="Times New Roman" w:cs="Times New Roman"/>
          <w:sz w:val="28"/>
          <w:szCs w:val="28"/>
        </w:rPr>
      </w:pPr>
    </w:p>
    <w:p w14:paraId="5F96A722" w14:textId="77777777" w:rsidR="007569A2" w:rsidRDefault="007569A2">
      <w:pPr>
        <w:rPr>
          <w:rFonts w:ascii="Times New Roman" w:eastAsia="Times New Roman" w:hAnsi="Times New Roman" w:cs="Times New Roman"/>
          <w:sz w:val="28"/>
          <w:szCs w:val="28"/>
        </w:rPr>
      </w:pPr>
    </w:p>
    <w:p w14:paraId="5B95CD12" w14:textId="77777777" w:rsidR="007569A2" w:rsidRDefault="007569A2">
      <w:pPr>
        <w:rPr>
          <w:rFonts w:ascii="Times New Roman" w:eastAsia="Times New Roman" w:hAnsi="Times New Roman" w:cs="Times New Roman"/>
          <w:sz w:val="28"/>
          <w:szCs w:val="28"/>
        </w:rPr>
      </w:pPr>
    </w:p>
    <w:p w14:paraId="5220BBB2" w14:textId="77777777" w:rsidR="007569A2" w:rsidRDefault="007569A2">
      <w:pPr>
        <w:rPr>
          <w:rFonts w:ascii="Times New Roman" w:eastAsia="Times New Roman" w:hAnsi="Times New Roman" w:cs="Times New Roman"/>
          <w:sz w:val="28"/>
          <w:szCs w:val="28"/>
        </w:rPr>
      </w:pPr>
    </w:p>
    <w:p w14:paraId="13CB595B" w14:textId="77777777" w:rsidR="007569A2" w:rsidRDefault="007569A2">
      <w:pPr>
        <w:rPr>
          <w:rFonts w:ascii="Times New Roman" w:eastAsia="Times New Roman" w:hAnsi="Times New Roman" w:cs="Times New Roman"/>
          <w:sz w:val="28"/>
          <w:szCs w:val="28"/>
        </w:rPr>
      </w:pPr>
    </w:p>
    <w:p w14:paraId="6D9C8D39" w14:textId="77777777" w:rsidR="007569A2" w:rsidRDefault="007569A2">
      <w:pPr>
        <w:rPr>
          <w:rFonts w:ascii="Times New Roman" w:eastAsia="Times New Roman" w:hAnsi="Times New Roman" w:cs="Times New Roman"/>
          <w:sz w:val="28"/>
          <w:szCs w:val="28"/>
        </w:rPr>
      </w:pPr>
    </w:p>
    <w:p w14:paraId="675E05EE" w14:textId="77777777" w:rsidR="007569A2" w:rsidRDefault="007569A2">
      <w:pPr>
        <w:rPr>
          <w:rFonts w:ascii="Times New Roman" w:eastAsia="Times New Roman" w:hAnsi="Times New Roman" w:cs="Times New Roman"/>
          <w:sz w:val="28"/>
          <w:szCs w:val="28"/>
        </w:rPr>
      </w:pPr>
    </w:p>
    <w:p w14:paraId="2FC17F8B" w14:textId="77777777" w:rsidR="007569A2" w:rsidRDefault="007569A2">
      <w:pPr>
        <w:rPr>
          <w:rFonts w:ascii="Times New Roman" w:eastAsia="Times New Roman" w:hAnsi="Times New Roman" w:cs="Times New Roman"/>
          <w:sz w:val="28"/>
          <w:szCs w:val="28"/>
        </w:rPr>
      </w:pPr>
    </w:p>
    <w:p w14:paraId="0A4F7224" w14:textId="77777777" w:rsidR="007569A2" w:rsidRDefault="007569A2">
      <w:pPr>
        <w:rPr>
          <w:rFonts w:ascii="Times New Roman" w:eastAsia="Times New Roman" w:hAnsi="Times New Roman" w:cs="Times New Roman"/>
          <w:sz w:val="28"/>
          <w:szCs w:val="28"/>
        </w:rPr>
      </w:pPr>
    </w:p>
    <w:p w14:paraId="5AE48A43" w14:textId="77777777" w:rsidR="007569A2" w:rsidRDefault="007569A2">
      <w:pPr>
        <w:rPr>
          <w:rFonts w:ascii="Times New Roman" w:eastAsia="Times New Roman" w:hAnsi="Times New Roman" w:cs="Times New Roman"/>
          <w:sz w:val="28"/>
          <w:szCs w:val="28"/>
        </w:rPr>
      </w:pPr>
    </w:p>
    <w:p w14:paraId="50F40DEB" w14:textId="77777777" w:rsidR="007569A2" w:rsidRDefault="007569A2">
      <w:pPr>
        <w:rPr>
          <w:rFonts w:ascii="Times New Roman" w:eastAsia="Times New Roman" w:hAnsi="Times New Roman" w:cs="Times New Roman"/>
          <w:sz w:val="28"/>
          <w:szCs w:val="28"/>
        </w:rPr>
      </w:pPr>
    </w:p>
    <w:p w14:paraId="77A52294" w14:textId="77777777" w:rsidR="007569A2" w:rsidRDefault="007569A2">
      <w:pPr>
        <w:rPr>
          <w:rFonts w:ascii="Times New Roman" w:eastAsia="Times New Roman" w:hAnsi="Times New Roman" w:cs="Times New Roman"/>
          <w:sz w:val="28"/>
          <w:szCs w:val="28"/>
        </w:rPr>
      </w:pPr>
    </w:p>
    <w:p w14:paraId="007DCDA8" w14:textId="77777777" w:rsidR="007569A2" w:rsidRDefault="007569A2">
      <w:pPr>
        <w:rPr>
          <w:rFonts w:ascii="Times New Roman" w:eastAsia="Times New Roman" w:hAnsi="Times New Roman" w:cs="Times New Roman"/>
          <w:sz w:val="28"/>
          <w:szCs w:val="28"/>
        </w:rPr>
      </w:pPr>
    </w:p>
    <w:p w14:paraId="450EA2D7" w14:textId="77777777" w:rsidR="007569A2" w:rsidRDefault="007569A2">
      <w:pPr>
        <w:rPr>
          <w:rFonts w:ascii="Times New Roman" w:eastAsia="Times New Roman" w:hAnsi="Times New Roman" w:cs="Times New Roman"/>
          <w:sz w:val="28"/>
          <w:szCs w:val="28"/>
        </w:rPr>
      </w:pPr>
    </w:p>
    <w:p w14:paraId="3DD355C9" w14:textId="77777777" w:rsidR="007569A2" w:rsidRDefault="007569A2">
      <w:pPr>
        <w:rPr>
          <w:rFonts w:ascii="Times New Roman" w:eastAsia="Times New Roman" w:hAnsi="Times New Roman" w:cs="Times New Roman"/>
          <w:sz w:val="28"/>
          <w:szCs w:val="28"/>
        </w:rPr>
      </w:pPr>
    </w:p>
    <w:p w14:paraId="1A81F0B1" w14:textId="77777777" w:rsidR="007569A2" w:rsidRDefault="007569A2">
      <w:pPr>
        <w:rPr>
          <w:rFonts w:ascii="Times New Roman" w:eastAsia="Times New Roman" w:hAnsi="Times New Roman" w:cs="Times New Roman"/>
          <w:sz w:val="28"/>
          <w:szCs w:val="28"/>
        </w:rPr>
      </w:pPr>
    </w:p>
    <w:p w14:paraId="717AAFBA" w14:textId="77777777" w:rsidR="007569A2" w:rsidDel="00E655A6" w:rsidRDefault="007569A2">
      <w:pPr>
        <w:rPr>
          <w:del w:id="3015" w:author="Kiên Lê Trung" w:date="2024-12-25T18:25:00Z" w16du:dateUtc="2024-12-25T11:25:00Z"/>
          <w:rFonts w:ascii="Times New Roman" w:eastAsia="Times New Roman" w:hAnsi="Times New Roman" w:cs="Times New Roman"/>
          <w:sz w:val="28"/>
          <w:szCs w:val="28"/>
        </w:rPr>
      </w:pPr>
    </w:p>
    <w:p w14:paraId="56EE48EE" w14:textId="77777777" w:rsidR="007569A2" w:rsidDel="00E655A6" w:rsidRDefault="007569A2">
      <w:pPr>
        <w:rPr>
          <w:del w:id="3016" w:author="Kiên Lê Trung" w:date="2024-12-25T18:25:00Z" w16du:dateUtc="2024-12-25T11:25:00Z"/>
          <w:rFonts w:ascii="Times New Roman" w:eastAsia="Times New Roman" w:hAnsi="Times New Roman" w:cs="Times New Roman"/>
          <w:sz w:val="28"/>
          <w:szCs w:val="28"/>
        </w:rPr>
      </w:pPr>
    </w:p>
    <w:p w14:paraId="2908EB2C" w14:textId="77777777" w:rsidR="007569A2" w:rsidDel="00E655A6" w:rsidRDefault="007569A2">
      <w:pPr>
        <w:rPr>
          <w:del w:id="3017" w:author="Kiên Lê Trung" w:date="2024-12-25T18:25:00Z" w16du:dateUtc="2024-12-25T11:25:00Z"/>
          <w:rFonts w:ascii="Times New Roman" w:eastAsia="Times New Roman" w:hAnsi="Times New Roman" w:cs="Times New Roman"/>
          <w:sz w:val="28"/>
          <w:szCs w:val="28"/>
        </w:rPr>
      </w:pPr>
    </w:p>
    <w:p w14:paraId="121FD38A" w14:textId="77777777" w:rsidR="007569A2" w:rsidDel="00E655A6" w:rsidRDefault="007569A2">
      <w:pPr>
        <w:rPr>
          <w:del w:id="3018" w:author="Kiên Lê Trung" w:date="2024-12-25T18:25:00Z" w16du:dateUtc="2024-12-25T11:25:00Z"/>
          <w:rFonts w:ascii="Times New Roman" w:eastAsia="Times New Roman" w:hAnsi="Times New Roman" w:cs="Times New Roman"/>
          <w:sz w:val="28"/>
          <w:szCs w:val="28"/>
        </w:rPr>
      </w:pPr>
    </w:p>
    <w:p w14:paraId="1FE2DD96" w14:textId="77777777" w:rsidR="007569A2" w:rsidDel="00E655A6" w:rsidRDefault="007569A2">
      <w:pPr>
        <w:rPr>
          <w:del w:id="3019" w:author="Kiên Lê Trung" w:date="2024-12-25T18:25:00Z" w16du:dateUtc="2024-12-25T11:25:00Z"/>
          <w:rFonts w:ascii="Times New Roman" w:eastAsia="Times New Roman" w:hAnsi="Times New Roman" w:cs="Times New Roman"/>
          <w:sz w:val="28"/>
          <w:szCs w:val="28"/>
        </w:rPr>
      </w:pPr>
    </w:p>
    <w:p w14:paraId="27357532" w14:textId="77777777" w:rsidR="007569A2" w:rsidDel="00E655A6" w:rsidRDefault="007569A2">
      <w:pPr>
        <w:rPr>
          <w:del w:id="3020" w:author="Kiên Lê Trung" w:date="2024-12-25T18:25:00Z" w16du:dateUtc="2024-12-25T11:25:00Z"/>
          <w:rFonts w:ascii="Times New Roman" w:eastAsia="Times New Roman" w:hAnsi="Times New Roman" w:cs="Times New Roman"/>
          <w:sz w:val="28"/>
          <w:szCs w:val="28"/>
        </w:rPr>
      </w:pPr>
    </w:p>
    <w:p w14:paraId="07F023C8" w14:textId="77777777" w:rsidR="007569A2" w:rsidDel="00E655A6" w:rsidRDefault="007569A2">
      <w:pPr>
        <w:rPr>
          <w:del w:id="3021" w:author="Kiên Lê Trung" w:date="2024-12-25T18:25:00Z" w16du:dateUtc="2024-12-25T11:25:00Z"/>
          <w:rFonts w:ascii="Times New Roman" w:eastAsia="Times New Roman" w:hAnsi="Times New Roman" w:cs="Times New Roman"/>
          <w:sz w:val="28"/>
          <w:szCs w:val="28"/>
        </w:rPr>
      </w:pPr>
    </w:p>
    <w:p w14:paraId="4BDB5498" w14:textId="77777777" w:rsidR="007569A2" w:rsidRPr="00E655A6" w:rsidDel="00E655A6" w:rsidRDefault="007569A2">
      <w:pPr>
        <w:rPr>
          <w:del w:id="3022" w:author="Kiên Lê Trung" w:date="2024-12-25T18:25:00Z" w16du:dateUtc="2024-12-25T11:25:00Z"/>
          <w:rFonts w:ascii="Times New Roman" w:eastAsia="Times New Roman" w:hAnsi="Times New Roman" w:cs="Times New Roman"/>
          <w:sz w:val="28"/>
          <w:szCs w:val="28"/>
          <w:lang w:val="en-US"/>
          <w:rPrChange w:id="3023" w:author="Kiên Lê Trung" w:date="2024-12-25T18:25:00Z" w16du:dateUtc="2024-12-25T11:25:00Z">
            <w:rPr>
              <w:del w:id="3024" w:author="Kiên Lê Trung" w:date="2024-12-25T18:25:00Z" w16du:dateUtc="2024-12-25T11:25:00Z"/>
              <w:rFonts w:ascii="Times New Roman" w:eastAsia="Times New Roman" w:hAnsi="Times New Roman" w:cs="Times New Roman"/>
              <w:sz w:val="28"/>
              <w:szCs w:val="28"/>
            </w:rPr>
          </w:rPrChange>
        </w:rPr>
      </w:pPr>
    </w:p>
    <w:p w14:paraId="2916C19D" w14:textId="77777777" w:rsidR="007569A2" w:rsidRPr="00E655A6" w:rsidRDefault="007569A2">
      <w:pPr>
        <w:rPr>
          <w:rFonts w:ascii="Times New Roman" w:eastAsia="Times New Roman" w:hAnsi="Times New Roman" w:cs="Times New Roman"/>
          <w:sz w:val="28"/>
          <w:szCs w:val="28"/>
          <w:lang w:val="en-US"/>
          <w:rPrChange w:id="3025" w:author="Kiên Lê Trung" w:date="2024-12-25T18:25:00Z" w16du:dateUtc="2024-12-25T11:25:00Z">
            <w:rPr>
              <w:rFonts w:ascii="Times New Roman" w:eastAsia="Times New Roman" w:hAnsi="Times New Roman" w:cs="Times New Roman"/>
              <w:sz w:val="28"/>
              <w:szCs w:val="28"/>
            </w:rPr>
          </w:rPrChange>
        </w:rPr>
      </w:pPr>
    </w:p>
    <w:p w14:paraId="7D7639C9" w14:textId="722DA225" w:rsidR="007569A2" w:rsidRPr="00D37A69" w:rsidDel="003D1C71" w:rsidRDefault="00CE686F" w:rsidP="00D37A69">
      <w:pPr>
        <w:pStyle w:val="Heading1"/>
        <w:jc w:val="center"/>
        <w:rPr>
          <w:del w:id="3026" w:author="Kiên Lê Trung" w:date="2024-12-25T10:53:00Z" w16du:dateUtc="2024-12-25T03:53:00Z"/>
          <w:sz w:val="48"/>
          <w:szCs w:val="48"/>
          <w:rPrChange w:id="3027" w:author="Kiên Lê Trung" w:date="2024-12-24T17:54:00Z" w16du:dateUtc="2024-12-24T10:54:00Z">
            <w:rPr>
              <w:del w:id="3028" w:author="Kiên Lê Trung" w:date="2024-12-25T10:53:00Z" w16du:dateUtc="2024-12-25T03:53:00Z"/>
            </w:rPr>
          </w:rPrChange>
        </w:rPr>
        <w:pPrChange w:id="3029" w:author="Kiên Lê Trung" w:date="2024-12-24T17:53:00Z" w16du:dateUtc="2024-12-24T10:53:00Z">
          <w:pPr>
            <w:spacing w:before="240" w:after="240"/>
            <w:ind w:left="360"/>
            <w:jc w:val="center"/>
          </w:pPr>
        </w:pPrChange>
      </w:pPr>
      <w:bookmarkStart w:id="3030" w:name="_Toc185955139"/>
      <w:bookmarkStart w:id="3031" w:name="_Toc186021565"/>
      <w:r w:rsidRPr="00D37A69">
        <w:rPr>
          <w:sz w:val="48"/>
          <w:szCs w:val="48"/>
          <w:rPrChange w:id="3032" w:author="Kiên Lê Trung" w:date="2024-12-24T17:54:00Z" w16du:dateUtc="2024-12-24T10:54:00Z">
            <w:rPr/>
          </w:rPrChange>
        </w:rPr>
        <w:t>Lời mở đầu</w:t>
      </w:r>
      <w:bookmarkEnd w:id="3030"/>
      <w:bookmarkEnd w:id="3031"/>
    </w:p>
    <w:p w14:paraId="74869460" w14:textId="77777777" w:rsidR="007569A2" w:rsidRPr="003D1C71" w:rsidRDefault="007569A2" w:rsidP="003D1C71">
      <w:pPr>
        <w:pStyle w:val="Heading1"/>
        <w:jc w:val="center"/>
        <w:rPr>
          <w:lang w:val="en-US"/>
          <w:rPrChange w:id="3033" w:author="Kiên Lê Trung" w:date="2024-12-25T10:53:00Z" w16du:dateUtc="2024-12-25T03:53:00Z">
            <w:rPr>
              <w:rFonts w:ascii="Times New Roman" w:eastAsia="Times New Roman" w:hAnsi="Times New Roman" w:cs="Times New Roman"/>
              <w:sz w:val="28"/>
              <w:szCs w:val="28"/>
            </w:rPr>
          </w:rPrChange>
        </w:rPr>
        <w:pPrChange w:id="3034" w:author="Kiên Lê Trung" w:date="2024-12-25T10:53:00Z" w16du:dateUtc="2024-12-25T03:53:00Z">
          <w:pPr/>
        </w:pPrChange>
      </w:pPr>
    </w:p>
    <w:p w14:paraId="47D93E8B" w14:textId="77777777" w:rsidR="007569A2" w:rsidRPr="003D1C71" w:rsidRDefault="00CE686F">
      <w:pPr>
        <w:spacing w:before="160" w:line="288" w:lineRule="auto"/>
        <w:ind w:left="840" w:right="520" w:firstLine="720"/>
        <w:jc w:val="both"/>
        <w:rPr>
          <w:rFonts w:ascii="Times New Roman" w:eastAsia="Times New Roman" w:hAnsi="Times New Roman" w:cs="Times New Roman"/>
          <w:sz w:val="24"/>
          <w:szCs w:val="24"/>
          <w:rPrChange w:id="3035" w:author="Kiên Lê Trung" w:date="2024-12-25T10:53:00Z" w16du:dateUtc="2024-12-25T03:53:00Z">
            <w:rPr>
              <w:rFonts w:ascii="Times New Roman" w:eastAsia="Times New Roman" w:hAnsi="Times New Roman" w:cs="Times New Roman"/>
              <w:sz w:val="28"/>
              <w:szCs w:val="28"/>
            </w:rPr>
          </w:rPrChange>
        </w:rPr>
      </w:pPr>
      <w:r w:rsidRPr="003D1C71">
        <w:rPr>
          <w:rFonts w:ascii="Times New Roman" w:eastAsia="Times New Roman" w:hAnsi="Times New Roman" w:cs="Times New Roman"/>
          <w:sz w:val="24"/>
          <w:szCs w:val="24"/>
          <w:rPrChange w:id="3036" w:author="Kiên Lê Trung" w:date="2024-12-25T10:53:00Z" w16du:dateUtc="2024-12-25T03:53:00Z">
            <w:rPr>
              <w:rFonts w:ascii="Times New Roman" w:eastAsia="Times New Roman" w:hAnsi="Times New Roman" w:cs="Times New Roman"/>
              <w:sz w:val="28"/>
              <w:szCs w:val="28"/>
            </w:rPr>
          </w:rPrChange>
        </w:rPr>
        <w:t>Ngày nay, công nghệ thông tin đã có những bước phát triển mạnh mẽ theo cả chiều rộng và sâu. Máy tính</w:t>
      </w:r>
      <w:r w:rsidRPr="003D1C71">
        <w:rPr>
          <w:sz w:val="24"/>
          <w:szCs w:val="24"/>
          <w:rPrChange w:id="3037" w:author="Kiên Lê Trung" w:date="2024-12-25T10:53:00Z" w16du:dateUtc="2024-12-25T03:53:00Z">
            <w:rPr/>
          </w:rPrChange>
        </w:rPr>
        <w:fldChar w:fldCharType="begin"/>
      </w:r>
      <w:r w:rsidRPr="003D1C71">
        <w:rPr>
          <w:sz w:val="24"/>
          <w:szCs w:val="24"/>
          <w:rPrChange w:id="3038" w:author="Kiên Lê Trung" w:date="2024-12-25T10:53:00Z" w16du:dateUtc="2024-12-25T03:53:00Z">
            <w:rPr/>
          </w:rPrChange>
        </w:rPr>
        <w:instrText>HYPERLINK "http://webtailieu.net/dien-dien-tu/" \h</w:instrText>
      </w:r>
      <w:r w:rsidRPr="00627DCE">
        <w:rPr>
          <w:sz w:val="24"/>
          <w:szCs w:val="24"/>
        </w:rPr>
      </w:r>
      <w:r w:rsidRPr="003D1C71">
        <w:rPr>
          <w:sz w:val="24"/>
          <w:szCs w:val="24"/>
          <w:rPrChange w:id="3039" w:author="Kiên Lê Trung" w:date="2024-12-25T10:53:00Z" w16du:dateUtc="2024-12-25T03:53:00Z">
            <w:rPr/>
          </w:rPrChange>
        </w:rPr>
        <w:fldChar w:fldCharType="separate"/>
      </w:r>
      <w:r w:rsidRPr="003D1C71">
        <w:rPr>
          <w:rFonts w:ascii="Times New Roman" w:eastAsia="Times New Roman" w:hAnsi="Times New Roman" w:cs="Times New Roman"/>
          <w:sz w:val="24"/>
          <w:szCs w:val="24"/>
          <w:rPrChange w:id="3040" w:author="Kiên Lê Trung" w:date="2024-12-25T10:53:00Z" w16du:dateUtc="2024-12-25T03:53:00Z">
            <w:rPr>
              <w:rFonts w:ascii="Times New Roman" w:eastAsia="Times New Roman" w:hAnsi="Times New Roman" w:cs="Times New Roman"/>
              <w:sz w:val="28"/>
              <w:szCs w:val="28"/>
            </w:rPr>
          </w:rPrChange>
        </w:rPr>
        <w:t xml:space="preserve"> điện</w:t>
      </w:r>
      <w:r w:rsidRPr="003D1C71">
        <w:rPr>
          <w:sz w:val="24"/>
          <w:szCs w:val="24"/>
          <w:rPrChange w:id="3041" w:author="Kiên Lê Trung" w:date="2024-12-25T10:53:00Z" w16du:dateUtc="2024-12-25T03:53:00Z">
            <w:rPr/>
          </w:rPrChange>
        </w:rPr>
        <w:fldChar w:fldCharType="end"/>
      </w:r>
      <w:r w:rsidRPr="003D1C71">
        <w:rPr>
          <w:rFonts w:ascii="Times New Roman" w:eastAsia="Times New Roman" w:hAnsi="Times New Roman" w:cs="Times New Roman"/>
          <w:sz w:val="24"/>
          <w:szCs w:val="24"/>
          <w:rPrChange w:id="3042" w:author="Kiên Lê Trung" w:date="2024-12-25T10:53:00Z" w16du:dateUtc="2024-12-25T03:53:00Z">
            <w:rPr>
              <w:rFonts w:ascii="Times New Roman" w:eastAsia="Times New Roman" w:hAnsi="Times New Roman" w:cs="Times New Roman"/>
              <w:sz w:val="28"/>
              <w:szCs w:val="28"/>
            </w:rPr>
          </w:rPrChange>
        </w:rPr>
        <w:t xml:space="preserve"> tử không còn là một thứ phương tiện quý hiếm mà đang ngày càng trở thành một công cụ làm việc và giải trí thông dụng của con người, không chỉ ở công sở mà còn ngay cả trong gia đình.</w:t>
      </w:r>
    </w:p>
    <w:p w14:paraId="2C656309" w14:textId="77777777" w:rsidR="007569A2" w:rsidRPr="003D1C71" w:rsidRDefault="00CE686F">
      <w:pPr>
        <w:spacing w:before="160" w:line="288" w:lineRule="auto"/>
        <w:ind w:left="840" w:right="520" w:firstLine="720"/>
        <w:jc w:val="both"/>
        <w:rPr>
          <w:rFonts w:ascii="Times New Roman" w:eastAsia="Times New Roman" w:hAnsi="Times New Roman" w:cs="Times New Roman"/>
          <w:sz w:val="24"/>
          <w:szCs w:val="24"/>
          <w:rPrChange w:id="3043" w:author="Kiên Lê Trung" w:date="2024-12-25T10:53:00Z" w16du:dateUtc="2024-12-25T03:53:00Z">
            <w:rPr>
              <w:rFonts w:ascii="Times New Roman" w:eastAsia="Times New Roman" w:hAnsi="Times New Roman" w:cs="Times New Roman"/>
              <w:sz w:val="28"/>
              <w:szCs w:val="28"/>
            </w:rPr>
          </w:rPrChange>
        </w:rPr>
      </w:pPr>
      <w:r w:rsidRPr="003D1C71">
        <w:rPr>
          <w:rFonts w:ascii="Times New Roman" w:eastAsia="Times New Roman" w:hAnsi="Times New Roman" w:cs="Times New Roman"/>
          <w:sz w:val="24"/>
          <w:szCs w:val="24"/>
          <w:rPrChange w:id="3044" w:author="Kiên Lê Trung" w:date="2024-12-25T10:53:00Z" w16du:dateUtc="2024-12-25T03:53:00Z">
            <w:rPr>
              <w:rFonts w:ascii="Times New Roman" w:eastAsia="Times New Roman" w:hAnsi="Times New Roman" w:cs="Times New Roman"/>
              <w:sz w:val="28"/>
              <w:szCs w:val="28"/>
            </w:rPr>
          </w:rPrChange>
        </w:rPr>
        <w:t>Đứng trước vai trò của thông tin hoạt động cạnh tranh gay gắt, các tổ chức và các doanh nghiệp đều tìm mọi biện pháp để</w:t>
      </w:r>
      <w:r w:rsidRPr="003D1C71">
        <w:rPr>
          <w:sz w:val="24"/>
          <w:szCs w:val="24"/>
          <w:rPrChange w:id="3045" w:author="Kiên Lê Trung" w:date="2024-12-25T10:53:00Z" w16du:dateUtc="2024-12-25T03:53:00Z">
            <w:rPr/>
          </w:rPrChange>
        </w:rPr>
        <w:fldChar w:fldCharType="begin"/>
      </w:r>
      <w:r w:rsidRPr="003D1C71">
        <w:rPr>
          <w:sz w:val="24"/>
          <w:szCs w:val="24"/>
          <w:rPrChange w:id="3046" w:author="Kiên Lê Trung" w:date="2024-12-25T10:53:00Z" w16du:dateUtc="2024-12-25T03:53:00Z">
            <w:rPr/>
          </w:rPrChange>
        </w:rPr>
        <w:instrText>HYPERLINK "http://webtailieu.net/xay-dung/" \h</w:instrText>
      </w:r>
      <w:r w:rsidRPr="00627DCE">
        <w:rPr>
          <w:sz w:val="24"/>
          <w:szCs w:val="24"/>
        </w:rPr>
      </w:r>
      <w:r w:rsidRPr="003D1C71">
        <w:rPr>
          <w:sz w:val="24"/>
          <w:szCs w:val="24"/>
          <w:rPrChange w:id="3047" w:author="Kiên Lê Trung" w:date="2024-12-25T10:53:00Z" w16du:dateUtc="2024-12-25T03:53:00Z">
            <w:rPr/>
          </w:rPrChange>
        </w:rPr>
        <w:fldChar w:fldCharType="separate"/>
      </w:r>
      <w:r w:rsidRPr="003D1C71">
        <w:rPr>
          <w:rFonts w:ascii="Times New Roman" w:eastAsia="Times New Roman" w:hAnsi="Times New Roman" w:cs="Times New Roman"/>
          <w:sz w:val="24"/>
          <w:szCs w:val="24"/>
          <w:rPrChange w:id="3048" w:author="Kiên Lê Trung" w:date="2024-12-25T10:53:00Z" w16du:dateUtc="2024-12-25T03:53:00Z">
            <w:rPr>
              <w:rFonts w:ascii="Times New Roman" w:eastAsia="Times New Roman" w:hAnsi="Times New Roman" w:cs="Times New Roman"/>
              <w:sz w:val="28"/>
              <w:szCs w:val="28"/>
            </w:rPr>
          </w:rPrChange>
        </w:rPr>
        <w:t xml:space="preserve"> xây dựng</w:t>
      </w:r>
      <w:r w:rsidRPr="003D1C71">
        <w:rPr>
          <w:sz w:val="24"/>
          <w:szCs w:val="24"/>
          <w:rPrChange w:id="3049" w:author="Kiên Lê Trung" w:date="2024-12-25T10:53:00Z" w16du:dateUtc="2024-12-25T03:53:00Z">
            <w:rPr/>
          </w:rPrChange>
        </w:rPr>
        <w:fldChar w:fldCharType="end"/>
      </w:r>
      <w:r w:rsidRPr="003D1C71">
        <w:rPr>
          <w:rFonts w:ascii="Times New Roman" w:eastAsia="Times New Roman" w:hAnsi="Times New Roman" w:cs="Times New Roman"/>
          <w:sz w:val="24"/>
          <w:szCs w:val="24"/>
          <w:rPrChange w:id="3050" w:author="Kiên Lê Trung" w:date="2024-12-25T10:53:00Z" w16du:dateUtc="2024-12-25T03:53:00Z">
            <w:rPr>
              <w:rFonts w:ascii="Times New Roman" w:eastAsia="Times New Roman" w:hAnsi="Times New Roman" w:cs="Times New Roman"/>
              <w:sz w:val="28"/>
              <w:szCs w:val="28"/>
            </w:rPr>
          </w:rPrChange>
        </w:rPr>
        <w:t xml:space="preserve"> hoàn thiện hệ thống thông tin của mình nhằm</w:t>
      </w:r>
      <w:r w:rsidRPr="003D1C71">
        <w:rPr>
          <w:sz w:val="24"/>
          <w:szCs w:val="24"/>
          <w:rPrChange w:id="3051" w:author="Kiên Lê Trung" w:date="2024-12-25T10:53:00Z" w16du:dateUtc="2024-12-25T03:53:00Z">
            <w:rPr/>
          </w:rPrChange>
        </w:rPr>
        <w:fldChar w:fldCharType="begin"/>
      </w:r>
      <w:r w:rsidRPr="003D1C71">
        <w:rPr>
          <w:sz w:val="24"/>
          <w:szCs w:val="24"/>
          <w:rPrChange w:id="3052" w:author="Kiên Lê Trung" w:date="2024-12-25T10:53:00Z" w16du:dateUtc="2024-12-25T03:53:00Z">
            <w:rPr/>
          </w:rPrChange>
        </w:rPr>
        <w:instrText>HYPERLINK "http://webtailieu.net/tin-hoc/" \h</w:instrText>
      </w:r>
      <w:r w:rsidRPr="00627DCE">
        <w:rPr>
          <w:sz w:val="24"/>
          <w:szCs w:val="24"/>
        </w:rPr>
      </w:r>
      <w:r w:rsidRPr="003D1C71">
        <w:rPr>
          <w:sz w:val="24"/>
          <w:szCs w:val="24"/>
          <w:rPrChange w:id="3053" w:author="Kiên Lê Trung" w:date="2024-12-25T10:53:00Z" w16du:dateUtc="2024-12-25T03:53:00Z">
            <w:rPr/>
          </w:rPrChange>
        </w:rPr>
        <w:fldChar w:fldCharType="separate"/>
      </w:r>
      <w:r w:rsidRPr="003D1C71">
        <w:rPr>
          <w:rFonts w:ascii="Times New Roman" w:eastAsia="Times New Roman" w:hAnsi="Times New Roman" w:cs="Times New Roman"/>
          <w:sz w:val="24"/>
          <w:szCs w:val="24"/>
          <w:rPrChange w:id="3054" w:author="Kiên Lê Trung" w:date="2024-12-25T10:53:00Z" w16du:dateUtc="2024-12-25T03:53:00Z">
            <w:rPr>
              <w:rFonts w:ascii="Times New Roman" w:eastAsia="Times New Roman" w:hAnsi="Times New Roman" w:cs="Times New Roman"/>
              <w:sz w:val="28"/>
              <w:szCs w:val="28"/>
            </w:rPr>
          </w:rPrChange>
        </w:rPr>
        <w:t xml:space="preserve"> tin học</w:t>
      </w:r>
      <w:r w:rsidRPr="003D1C71">
        <w:rPr>
          <w:sz w:val="24"/>
          <w:szCs w:val="24"/>
          <w:rPrChange w:id="3055" w:author="Kiên Lê Trung" w:date="2024-12-25T10:53:00Z" w16du:dateUtc="2024-12-25T03:53:00Z">
            <w:rPr/>
          </w:rPrChange>
        </w:rPr>
        <w:fldChar w:fldCharType="end"/>
      </w:r>
      <w:r w:rsidRPr="003D1C71">
        <w:rPr>
          <w:rFonts w:ascii="Times New Roman" w:eastAsia="Times New Roman" w:hAnsi="Times New Roman" w:cs="Times New Roman"/>
          <w:sz w:val="24"/>
          <w:szCs w:val="24"/>
          <w:rPrChange w:id="3056" w:author="Kiên Lê Trung" w:date="2024-12-25T10:53:00Z" w16du:dateUtc="2024-12-25T03:53:00Z">
            <w:rPr>
              <w:rFonts w:ascii="Times New Roman" w:eastAsia="Times New Roman" w:hAnsi="Times New Roman" w:cs="Times New Roman"/>
              <w:sz w:val="28"/>
              <w:szCs w:val="28"/>
            </w:rPr>
          </w:rPrChange>
        </w:rPr>
        <w:t xml:space="preserve"> hóa các hoạt động tác nghiệp của đơn vị.</w:t>
      </w:r>
    </w:p>
    <w:p w14:paraId="5F79CCCC" w14:textId="77777777" w:rsidR="007569A2" w:rsidRPr="003D1C71" w:rsidRDefault="00CE686F">
      <w:pPr>
        <w:spacing w:before="160" w:line="288" w:lineRule="auto"/>
        <w:ind w:left="840" w:right="520" w:firstLine="720"/>
        <w:jc w:val="both"/>
        <w:rPr>
          <w:rFonts w:ascii="Times New Roman" w:eastAsia="Times New Roman" w:hAnsi="Times New Roman" w:cs="Times New Roman"/>
          <w:sz w:val="24"/>
          <w:szCs w:val="24"/>
          <w:rPrChange w:id="3057" w:author="Kiên Lê Trung" w:date="2024-12-25T10:53:00Z" w16du:dateUtc="2024-12-25T03:53:00Z">
            <w:rPr>
              <w:rFonts w:ascii="Times New Roman" w:eastAsia="Times New Roman" w:hAnsi="Times New Roman" w:cs="Times New Roman"/>
              <w:sz w:val="28"/>
              <w:szCs w:val="28"/>
            </w:rPr>
          </w:rPrChange>
        </w:rPr>
      </w:pPr>
      <w:r w:rsidRPr="003D1C71">
        <w:rPr>
          <w:rFonts w:ascii="Times New Roman" w:eastAsia="Times New Roman" w:hAnsi="Times New Roman" w:cs="Times New Roman"/>
          <w:sz w:val="24"/>
          <w:szCs w:val="24"/>
          <w:rPrChange w:id="3058" w:author="Kiên Lê Trung" w:date="2024-12-25T10:53:00Z" w16du:dateUtc="2024-12-25T03:53:00Z">
            <w:rPr>
              <w:rFonts w:ascii="Times New Roman" w:eastAsia="Times New Roman" w:hAnsi="Times New Roman" w:cs="Times New Roman"/>
              <w:sz w:val="28"/>
              <w:szCs w:val="28"/>
            </w:rPr>
          </w:rPrChange>
        </w:rPr>
        <w:t>Hiện nay các công ty tin học hàng đầu thế giới không ngừng</w:t>
      </w:r>
      <w:r w:rsidRPr="003D1C71">
        <w:rPr>
          <w:sz w:val="24"/>
          <w:szCs w:val="24"/>
          <w:rPrChange w:id="3059" w:author="Kiên Lê Trung" w:date="2024-12-25T10:53:00Z" w16du:dateUtc="2024-12-25T03:53:00Z">
            <w:rPr/>
          </w:rPrChange>
        </w:rPr>
        <w:fldChar w:fldCharType="begin"/>
      </w:r>
      <w:r w:rsidRPr="003D1C71">
        <w:rPr>
          <w:sz w:val="24"/>
          <w:szCs w:val="24"/>
          <w:rPrChange w:id="3060" w:author="Kiên Lê Trung" w:date="2024-12-25T10:53:00Z" w16du:dateUtc="2024-12-25T03:53:00Z">
            <w:rPr/>
          </w:rPrChange>
        </w:rPr>
        <w:instrText>HYPERLINK "http://webtailieu.net/dau-tu/" \h</w:instrText>
      </w:r>
      <w:r w:rsidRPr="00627DCE">
        <w:rPr>
          <w:sz w:val="24"/>
          <w:szCs w:val="24"/>
        </w:rPr>
      </w:r>
      <w:r w:rsidRPr="003D1C71">
        <w:rPr>
          <w:sz w:val="24"/>
          <w:szCs w:val="24"/>
          <w:rPrChange w:id="3061" w:author="Kiên Lê Trung" w:date="2024-12-25T10:53:00Z" w16du:dateUtc="2024-12-25T03:53:00Z">
            <w:rPr/>
          </w:rPrChange>
        </w:rPr>
        <w:fldChar w:fldCharType="separate"/>
      </w:r>
      <w:r w:rsidRPr="003D1C71">
        <w:rPr>
          <w:rFonts w:ascii="Times New Roman" w:eastAsia="Times New Roman" w:hAnsi="Times New Roman" w:cs="Times New Roman"/>
          <w:sz w:val="24"/>
          <w:szCs w:val="24"/>
          <w:rPrChange w:id="3062" w:author="Kiên Lê Trung" w:date="2024-12-25T10:53:00Z" w16du:dateUtc="2024-12-25T03:53:00Z">
            <w:rPr>
              <w:rFonts w:ascii="Times New Roman" w:eastAsia="Times New Roman" w:hAnsi="Times New Roman" w:cs="Times New Roman"/>
              <w:sz w:val="28"/>
              <w:szCs w:val="28"/>
            </w:rPr>
          </w:rPrChange>
        </w:rPr>
        <w:t xml:space="preserve"> đầu tư</w:t>
      </w:r>
      <w:r w:rsidRPr="003D1C71">
        <w:rPr>
          <w:sz w:val="24"/>
          <w:szCs w:val="24"/>
          <w:rPrChange w:id="3063" w:author="Kiên Lê Trung" w:date="2024-12-25T10:53:00Z" w16du:dateUtc="2024-12-25T03:53:00Z">
            <w:rPr/>
          </w:rPrChange>
        </w:rPr>
        <w:fldChar w:fldCharType="end"/>
      </w:r>
      <w:r w:rsidRPr="003D1C71">
        <w:rPr>
          <w:rFonts w:ascii="Times New Roman" w:eastAsia="Times New Roman" w:hAnsi="Times New Roman" w:cs="Times New Roman"/>
          <w:sz w:val="24"/>
          <w:szCs w:val="24"/>
          <w:rPrChange w:id="3064" w:author="Kiên Lê Trung" w:date="2024-12-25T10:53:00Z" w16du:dateUtc="2024-12-25T03:53:00Z">
            <w:rPr>
              <w:rFonts w:ascii="Times New Roman" w:eastAsia="Times New Roman" w:hAnsi="Times New Roman" w:cs="Times New Roman"/>
              <w:sz w:val="28"/>
              <w:szCs w:val="28"/>
            </w:rPr>
          </w:rPrChange>
        </w:rPr>
        <w:t xml:space="preserve"> và cải thiện các giải pháp cũng như các sản phẩm nhằm cho phép tiến hành</w:t>
      </w:r>
      <w:r w:rsidRPr="003D1C71">
        <w:rPr>
          <w:sz w:val="24"/>
          <w:szCs w:val="24"/>
          <w:rPrChange w:id="3065" w:author="Kiên Lê Trung" w:date="2024-12-25T10:53:00Z" w16du:dateUtc="2024-12-25T03:53:00Z">
            <w:rPr/>
          </w:rPrChange>
        </w:rPr>
        <w:fldChar w:fldCharType="begin"/>
      </w:r>
      <w:r w:rsidRPr="003D1C71">
        <w:rPr>
          <w:sz w:val="24"/>
          <w:szCs w:val="24"/>
          <w:rPrChange w:id="3066" w:author="Kiên Lê Trung" w:date="2024-12-25T10:53:00Z" w16du:dateUtc="2024-12-25T03:53:00Z">
            <w:rPr/>
          </w:rPrChange>
        </w:rPr>
        <w:instrText>HYPERLINK "http://webtailieu.net/thuong-mai/" \h</w:instrText>
      </w:r>
      <w:r w:rsidRPr="00627DCE">
        <w:rPr>
          <w:sz w:val="24"/>
          <w:szCs w:val="24"/>
        </w:rPr>
      </w:r>
      <w:r w:rsidRPr="003D1C71">
        <w:rPr>
          <w:sz w:val="24"/>
          <w:szCs w:val="24"/>
          <w:rPrChange w:id="3067" w:author="Kiên Lê Trung" w:date="2024-12-25T10:53:00Z" w16du:dateUtc="2024-12-25T03:53:00Z">
            <w:rPr/>
          </w:rPrChange>
        </w:rPr>
        <w:fldChar w:fldCharType="separate"/>
      </w:r>
      <w:r w:rsidRPr="003D1C71">
        <w:rPr>
          <w:rFonts w:ascii="Times New Roman" w:eastAsia="Times New Roman" w:hAnsi="Times New Roman" w:cs="Times New Roman"/>
          <w:sz w:val="24"/>
          <w:szCs w:val="24"/>
          <w:rPrChange w:id="3068" w:author="Kiên Lê Trung" w:date="2024-12-25T10:53:00Z" w16du:dateUtc="2024-12-25T03:53:00Z">
            <w:rPr>
              <w:rFonts w:ascii="Times New Roman" w:eastAsia="Times New Roman" w:hAnsi="Times New Roman" w:cs="Times New Roman"/>
              <w:sz w:val="28"/>
              <w:szCs w:val="28"/>
            </w:rPr>
          </w:rPrChange>
        </w:rPr>
        <w:t xml:space="preserve"> thương mại</w:t>
      </w:r>
      <w:r w:rsidRPr="003D1C71">
        <w:rPr>
          <w:sz w:val="24"/>
          <w:szCs w:val="24"/>
          <w:rPrChange w:id="3069" w:author="Kiên Lê Trung" w:date="2024-12-25T10:53:00Z" w16du:dateUtc="2024-12-25T03:53:00Z">
            <w:rPr/>
          </w:rPrChange>
        </w:rPr>
        <w:fldChar w:fldCharType="end"/>
      </w:r>
      <w:r w:rsidRPr="003D1C71">
        <w:rPr>
          <w:rFonts w:ascii="Times New Roman" w:eastAsia="Times New Roman" w:hAnsi="Times New Roman" w:cs="Times New Roman"/>
          <w:sz w:val="24"/>
          <w:szCs w:val="24"/>
          <w:rPrChange w:id="3070" w:author="Kiên Lê Trung" w:date="2024-12-25T10:53:00Z" w16du:dateUtc="2024-12-25T03:53:00Z">
            <w:rPr>
              <w:rFonts w:ascii="Times New Roman" w:eastAsia="Times New Roman" w:hAnsi="Times New Roman" w:cs="Times New Roman"/>
              <w:sz w:val="28"/>
              <w:szCs w:val="28"/>
            </w:rPr>
          </w:rPrChange>
        </w:rPr>
        <w:t xml:space="preserve"> hóa trên Internet. Thông qua các sản phẩm và công nghệ này, chúng ta dễ dàng nhận ra tầm quan trọng và tính tất yếu của thương mại điện tử. Với những thao tác đơn giản trên máy có nối mạng Internet bạn sẽ có tận tay những gì mình cần mà không phải mất nhiều thời gian..</w:t>
      </w:r>
    </w:p>
    <w:p w14:paraId="0752061A" w14:textId="77777777" w:rsidR="007569A2" w:rsidRPr="003D1C71" w:rsidRDefault="00CE686F">
      <w:pPr>
        <w:spacing w:before="160" w:line="288" w:lineRule="auto"/>
        <w:ind w:left="840" w:right="520" w:firstLine="720"/>
        <w:jc w:val="both"/>
        <w:rPr>
          <w:ins w:id="3071" w:author="Kiên Lê Trung" w:date="2024-12-24T17:54:00Z" w16du:dateUtc="2024-12-24T10:54:00Z"/>
          <w:rFonts w:ascii="Times New Roman" w:eastAsia="Times New Roman" w:hAnsi="Times New Roman" w:cs="Times New Roman"/>
          <w:sz w:val="24"/>
          <w:szCs w:val="24"/>
          <w:lang w:val="en-US"/>
          <w:rPrChange w:id="3072" w:author="Kiên Lê Trung" w:date="2024-12-25T10:53:00Z" w16du:dateUtc="2024-12-25T03:53:00Z">
            <w:rPr>
              <w:ins w:id="3073" w:author="Kiên Lê Trung" w:date="2024-12-24T17:54:00Z" w16du:dateUtc="2024-12-24T10:54:00Z"/>
              <w:rFonts w:ascii="Times New Roman" w:eastAsia="Times New Roman" w:hAnsi="Times New Roman" w:cs="Times New Roman"/>
              <w:sz w:val="26"/>
              <w:szCs w:val="26"/>
              <w:lang w:val="en-US"/>
            </w:rPr>
          </w:rPrChange>
        </w:rPr>
      </w:pPr>
      <w:r w:rsidRPr="003D1C71">
        <w:rPr>
          <w:rFonts w:ascii="Times New Roman" w:eastAsia="Times New Roman" w:hAnsi="Times New Roman" w:cs="Times New Roman"/>
          <w:sz w:val="24"/>
          <w:szCs w:val="24"/>
          <w:rPrChange w:id="3074" w:author="Kiên Lê Trung" w:date="2024-12-25T10:53:00Z" w16du:dateUtc="2024-12-25T03:53:00Z">
            <w:rPr>
              <w:rFonts w:ascii="Times New Roman" w:eastAsia="Times New Roman" w:hAnsi="Times New Roman" w:cs="Times New Roman"/>
              <w:sz w:val="28"/>
              <w:szCs w:val="28"/>
            </w:rPr>
          </w:rPrChange>
        </w:rPr>
        <w:t>Để tiếp cận và góp phần đẩy mạnh sự phổ biến ở Việt Nam, nhóm em đã quyết định thực hiện đề tài “</w:t>
      </w:r>
      <w:r w:rsidRPr="003D1C71">
        <w:rPr>
          <w:rFonts w:ascii="Times New Roman" w:eastAsia="Times New Roman" w:hAnsi="Times New Roman" w:cs="Times New Roman"/>
          <w:sz w:val="24"/>
          <w:szCs w:val="24"/>
          <w:highlight w:val="white"/>
          <w:rPrChange w:id="3075" w:author="Kiên Lê Trung" w:date="2024-12-25T10:53:00Z" w16du:dateUtc="2024-12-25T03:53:00Z">
            <w:rPr>
              <w:rFonts w:ascii="Times New Roman" w:eastAsia="Times New Roman" w:hAnsi="Times New Roman" w:cs="Times New Roman"/>
              <w:sz w:val="30"/>
              <w:szCs w:val="30"/>
              <w:highlight w:val="white"/>
            </w:rPr>
          </w:rPrChange>
        </w:rPr>
        <w:t xml:space="preserve"> Xây dựng website bán đồ điện tử</w:t>
      </w:r>
      <w:r w:rsidRPr="003D1C71">
        <w:rPr>
          <w:rFonts w:ascii="Times New Roman" w:eastAsia="Times New Roman" w:hAnsi="Times New Roman" w:cs="Times New Roman"/>
          <w:sz w:val="24"/>
          <w:szCs w:val="24"/>
          <w:rPrChange w:id="3076" w:author="Kiên Lê Trung" w:date="2024-12-25T10:53:00Z" w16du:dateUtc="2024-12-25T03:53:00Z">
            <w:rPr>
              <w:rFonts w:ascii="Times New Roman" w:eastAsia="Times New Roman" w:hAnsi="Times New Roman" w:cs="Times New Roman"/>
              <w:sz w:val="28"/>
              <w:szCs w:val="28"/>
            </w:rPr>
          </w:rPrChange>
        </w:rPr>
        <w:t>”.</w:t>
      </w:r>
    </w:p>
    <w:p w14:paraId="5C8E7B16" w14:textId="20989E14" w:rsidR="00D37A69" w:rsidRPr="004E1E18" w:rsidRDefault="00D37A69" w:rsidP="00E655A6">
      <w:pPr>
        <w:spacing w:before="160" w:line="288" w:lineRule="auto"/>
        <w:ind w:left="142" w:right="520" w:firstLine="720"/>
        <w:jc w:val="both"/>
        <w:rPr>
          <w:ins w:id="3077" w:author="Kiên Lê Trung" w:date="2024-12-24T17:54:00Z" w16du:dateUtc="2024-12-24T10:54:00Z"/>
          <w:rFonts w:ascii="Times New Roman" w:eastAsia="Times New Roman" w:hAnsi="Times New Roman" w:cs="Times New Roman"/>
          <w:sz w:val="24"/>
          <w:szCs w:val="24"/>
          <w:lang w:val="en-US"/>
          <w:rPrChange w:id="3078" w:author="Kiên Lê Trung" w:date="2024-12-25T18:24:00Z" w16du:dateUtc="2024-12-25T11:24:00Z">
            <w:rPr>
              <w:ins w:id="3079" w:author="Kiên Lê Trung" w:date="2024-12-24T17:54:00Z" w16du:dateUtc="2024-12-24T10:54:00Z"/>
              <w:rFonts w:ascii="Times New Roman" w:eastAsia="Times New Roman" w:hAnsi="Times New Roman" w:cs="Times New Roman"/>
              <w:sz w:val="26"/>
              <w:szCs w:val="26"/>
              <w:lang w:val="en-US"/>
            </w:rPr>
          </w:rPrChange>
        </w:rPr>
        <w:pPrChange w:id="3080" w:author="Kiên Lê Trung" w:date="2024-12-25T18:25:00Z" w16du:dateUtc="2024-12-25T11:25:00Z">
          <w:pPr>
            <w:spacing w:before="160" w:line="288" w:lineRule="auto"/>
            <w:ind w:left="840" w:right="520" w:firstLine="720"/>
            <w:jc w:val="both"/>
          </w:pPr>
        </w:pPrChange>
      </w:pPr>
      <w:ins w:id="3081" w:author="Kiên Lê Trung" w:date="2024-12-24T17:54:00Z" w16du:dateUtc="2024-12-24T10:54:00Z">
        <w:r w:rsidRPr="004E1E18">
          <w:rPr>
            <w:rFonts w:ascii="Times New Roman" w:eastAsia="Times New Roman" w:hAnsi="Times New Roman" w:cs="Times New Roman"/>
            <w:sz w:val="24"/>
            <w:szCs w:val="24"/>
            <w:lang w:val="en-US"/>
            <w:rPrChange w:id="3082" w:author="Kiên Lê Trung" w:date="2024-12-25T18:24:00Z" w16du:dateUtc="2024-12-25T11:24:00Z">
              <w:rPr>
                <w:rFonts w:ascii="Times New Roman" w:eastAsia="Times New Roman" w:hAnsi="Times New Roman" w:cs="Times New Roman"/>
                <w:sz w:val="26"/>
                <w:szCs w:val="26"/>
                <w:lang w:val="en-US"/>
              </w:rPr>
            </w:rPrChange>
          </w:rPr>
          <w:t xml:space="preserve">Nội dung đồ án gồm các chương sau: </w:t>
        </w:r>
      </w:ins>
    </w:p>
    <w:p w14:paraId="7714235A" w14:textId="52F26E71" w:rsidR="00D37A69" w:rsidRPr="004E1E18" w:rsidRDefault="00834C2C" w:rsidP="00957528">
      <w:pPr>
        <w:spacing w:before="160" w:line="288" w:lineRule="auto"/>
        <w:ind w:left="851" w:right="520"/>
        <w:jc w:val="both"/>
        <w:rPr>
          <w:ins w:id="3083" w:author="Kiên Lê Trung" w:date="2024-12-25T18:22:00Z" w16du:dateUtc="2024-12-25T11:22:00Z"/>
          <w:rFonts w:ascii="Times New Roman" w:eastAsia="Times New Roman" w:hAnsi="Times New Roman" w:cs="Times New Roman"/>
          <w:sz w:val="24"/>
          <w:szCs w:val="24"/>
          <w:lang w:val="en-US"/>
          <w:rPrChange w:id="3084" w:author="Kiên Lê Trung" w:date="2024-12-25T18:24:00Z" w16du:dateUtc="2024-12-25T11:24:00Z">
            <w:rPr>
              <w:ins w:id="3085" w:author="Kiên Lê Trung" w:date="2024-12-25T18:22:00Z" w16du:dateUtc="2024-12-25T11:22:00Z"/>
              <w:rFonts w:ascii="Times New Roman" w:eastAsia="Times New Roman" w:hAnsi="Times New Roman" w:cs="Times New Roman"/>
              <w:sz w:val="26"/>
              <w:szCs w:val="26"/>
              <w:lang w:val="en-US"/>
            </w:rPr>
          </w:rPrChange>
        </w:rPr>
        <w:pPrChange w:id="3086" w:author="Kiên Lê Trung" w:date="2024-12-25T18:24:00Z" w16du:dateUtc="2024-12-25T11:24:00Z">
          <w:pPr>
            <w:spacing w:before="160" w:line="288" w:lineRule="auto"/>
            <w:ind w:right="520"/>
            <w:jc w:val="both"/>
          </w:pPr>
        </w:pPrChange>
      </w:pPr>
      <w:ins w:id="3087" w:author="Kiên Lê Trung" w:date="2024-12-25T18:22:00Z" w16du:dateUtc="2024-12-25T11:22:00Z">
        <w:r w:rsidRPr="004E1E18">
          <w:rPr>
            <w:rFonts w:ascii="Times New Roman" w:eastAsia="Times New Roman" w:hAnsi="Times New Roman" w:cs="Times New Roman"/>
            <w:sz w:val="24"/>
            <w:szCs w:val="24"/>
            <w:lang w:val="en-US"/>
            <w:rPrChange w:id="3088" w:author="Kiên Lê Trung" w:date="2024-12-25T18:24:00Z" w16du:dateUtc="2024-12-25T11:24:00Z">
              <w:rPr>
                <w:rFonts w:ascii="Times New Roman" w:eastAsia="Times New Roman" w:hAnsi="Times New Roman" w:cs="Times New Roman"/>
                <w:sz w:val="26"/>
                <w:szCs w:val="26"/>
                <w:lang w:val="en-US"/>
              </w:rPr>
            </w:rPrChange>
          </w:rPr>
          <w:t xml:space="preserve">Chương 1: Giới thiệu bài toán và công nghệ liên quan </w:t>
        </w:r>
      </w:ins>
    </w:p>
    <w:p w14:paraId="2A722E98" w14:textId="539939A6" w:rsidR="00834C2C" w:rsidRPr="004E1E18" w:rsidRDefault="00834C2C" w:rsidP="00BA03F8">
      <w:pPr>
        <w:spacing w:before="160" w:line="288" w:lineRule="auto"/>
        <w:ind w:left="851" w:right="520"/>
        <w:jc w:val="both"/>
        <w:rPr>
          <w:ins w:id="3089" w:author="Kiên Lê Trung" w:date="2024-12-25T18:23:00Z" w16du:dateUtc="2024-12-25T11:23:00Z"/>
          <w:rFonts w:ascii="Times New Roman" w:eastAsia="Times New Roman" w:hAnsi="Times New Roman" w:cs="Times New Roman"/>
          <w:sz w:val="24"/>
          <w:szCs w:val="24"/>
          <w:lang w:val="en-US"/>
          <w:rPrChange w:id="3090" w:author="Kiên Lê Trung" w:date="2024-12-25T18:24:00Z" w16du:dateUtc="2024-12-25T11:24:00Z">
            <w:rPr>
              <w:ins w:id="3091" w:author="Kiên Lê Trung" w:date="2024-12-25T18:23:00Z" w16du:dateUtc="2024-12-25T11:23:00Z"/>
              <w:rFonts w:ascii="Times New Roman" w:eastAsia="Times New Roman" w:hAnsi="Times New Roman" w:cs="Times New Roman"/>
              <w:sz w:val="26"/>
              <w:szCs w:val="26"/>
              <w:lang w:val="en-US"/>
            </w:rPr>
          </w:rPrChange>
        </w:rPr>
      </w:pPr>
      <w:ins w:id="3092" w:author="Kiên Lê Trung" w:date="2024-12-25T18:23:00Z" w16du:dateUtc="2024-12-25T11:23:00Z">
        <w:r w:rsidRPr="004E1E18">
          <w:rPr>
            <w:rFonts w:ascii="Times New Roman" w:eastAsia="Times New Roman" w:hAnsi="Times New Roman" w:cs="Times New Roman"/>
            <w:sz w:val="24"/>
            <w:szCs w:val="24"/>
            <w:lang w:val="en-US"/>
            <w:rPrChange w:id="3093" w:author="Kiên Lê Trung" w:date="2024-12-25T18:24:00Z" w16du:dateUtc="2024-12-25T11:24:00Z">
              <w:rPr>
                <w:rFonts w:ascii="Times New Roman" w:eastAsia="Times New Roman" w:hAnsi="Times New Roman" w:cs="Times New Roman"/>
                <w:sz w:val="26"/>
                <w:szCs w:val="26"/>
                <w:lang w:val="en-US"/>
              </w:rPr>
            </w:rPrChange>
          </w:rPr>
          <w:t xml:space="preserve">Chương 2: Phân tích và thiết kế hệ thống </w:t>
        </w:r>
      </w:ins>
    </w:p>
    <w:p w14:paraId="1DCC21E5" w14:textId="1F64F3D4" w:rsidR="00834C2C" w:rsidRPr="004E1E18" w:rsidRDefault="00834C2C" w:rsidP="00957528">
      <w:pPr>
        <w:spacing w:before="160" w:line="288" w:lineRule="auto"/>
        <w:ind w:left="851" w:right="520"/>
        <w:jc w:val="both"/>
        <w:rPr>
          <w:ins w:id="3094" w:author="Kiên Lê Trung" w:date="2024-12-24T17:54:00Z" w16du:dateUtc="2024-12-24T10:54:00Z"/>
          <w:rFonts w:ascii="Times New Roman" w:eastAsia="Times New Roman" w:hAnsi="Times New Roman" w:cs="Times New Roman"/>
          <w:sz w:val="24"/>
          <w:szCs w:val="24"/>
          <w:lang w:val="en-US"/>
          <w:rPrChange w:id="3095" w:author="Kiên Lê Trung" w:date="2024-12-25T18:24:00Z" w16du:dateUtc="2024-12-25T11:24:00Z">
            <w:rPr>
              <w:ins w:id="3096" w:author="Kiên Lê Trung" w:date="2024-12-24T17:54:00Z" w16du:dateUtc="2024-12-24T10:54:00Z"/>
              <w:lang w:val="en-US"/>
            </w:rPr>
          </w:rPrChange>
        </w:rPr>
        <w:pPrChange w:id="3097" w:author="Kiên Lê Trung" w:date="2024-12-25T18:24:00Z" w16du:dateUtc="2024-12-25T11:24:00Z">
          <w:pPr>
            <w:spacing w:before="160" w:line="288" w:lineRule="auto"/>
            <w:ind w:left="840" w:right="520" w:firstLine="720"/>
            <w:jc w:val="both"/>
          </w:pPr>
        </w:pPrChange>
      </w:pPr>
      <w:ins w:id="3098" w:author="Kiên Lê Trung" w:date="2024-12-25T18:23:00Z" w16du:dateUtc="2024-12-25T11:23:00Z">
        <w:r w:rsidRPr="004E1E18">
          <w:rPr>
            <w:rFonts w:ascii="Times New Roman" w:eastAsia="Times New Roman" w:hAnsi="Times New Roman" w:cs="Times New Roman"/>
            <w:sz w:val="24"/>
            <w:szCs w:val="24"/>
            <w:lang w:val="en-US"/>
            <w:rPrChange w:id="3099" w:author="Kiên Lê Trung" w:date="2024-12-25T18:24:00Z" w16du:dateUtc="2024-12-25T11:24:00Z">
              <w:rPr>
                <w:rFonts w:ascii="Times New Roman" w:eastAsia="Times New Roman" w:hAnsi="Times New Roman" w:cs="Times New Roman"/>
                <w:sz w:val="26"/>
                <w:szCs w:val="26"/>
                <w:lang w:val="en-US"/>
              </w:rPr>
            </w:rPrChange>
          </w:rPr>
          <w:t xml:space="preserve">Chương 3: Cài đặt và </w:t>
        </w:r>
      </w:ins>
      <w:ins w:id="3100" w:author="Kiên Lê Trung" w:date="2024-12-25T18:24:00Z" w16du:dateUtc="2024-12-25T11:24:00Z">
        <w:r w:rsidR="004E1E18" w:rsidRPr="004E1E18">
          <w:rPr>
            <w:rFonts w:ascii="Times New Roman" w:eastAsia="Times New Roman" w:hAnsi="Times New Roman" w:cs="Times New Roman"/>
            <w:sz w:val="24"/>
            <w:szCs w:val="24"/>
            <w:lang w:val="en-US"/>
            <w:rPrChange w:id="3101" w:author="Kiên Lê Trung" w:date="2024-12-25T18:24:00Z" w16du:dateUtc="2024-12-25T11:24:00Z">
              <w:rPr>
                <w:rFonts w:ascii="Times New Roman" w:eastAsia="Times New Roman" w:hAnsi="Times New Roman" w:cs="Times New Roman"/>
                <w:sz w:val="26"/>
                <w:szCs w:val="26"/>
                <w:lang w:val="en-US"/>
              </w:rPr>
            </w:rPrChange>
          </w:rPr>
          <w:t xml:space="preserve">thử nghiệm hệ thống </w:t>
        </w:r>
      </w:ins>
    </w:p>
    <w:p w14:paraId="551CE7B9" w14:textId="112276FE" w:rsidR="00D37A69" w:rsidRPr="00D37A69" w:rsidRDefault="00D37A69" w:rsidP="00D37A69">
      <w:pPr>
        <w:spacing w:before="160" w:line="288" w:lineRule="auto"/>
        <w:ind w:right="520"/>
        <w:jc w:val="both"/>
        <w:rPr>
          <w:ins w:id="3102" w:author="Kiên Lê Trung" w:date="2024-12-24T17:54:00Z" w16du:dateUtc="2024-12-24T10:54:00Z"/>
          <w:rFonts w:ascii="Times New Roman" w:eastAsia="Times New Roman" w:hAnsi="Times New Roman" w:cs="Times New Roman"/>
          <w:sz w:val="26"/>
          <w:szCs w:val="26"/>
          <w:lang w:val="en-US"/>
          <w:rPrChange w:id="3103" w:author="Kiên Lê Trung" w:date="2024-12-24T17:54:00Z" w16du:dateUtc="2024-12-24T10:54:00Z">
            <w:rPr>
              <w:ins w:id="3104" w:author="Kiên Lê Trung" w:date="2024-12-24T17:54:00Z" w16du:dateUtc="2024-12-24T10:54:00Z"/>
              <w:lang w:val="en-US"/>
            </w:rPr>
          </w:rPrChange>
        </w:rPr>
        <w:pPrChange w:id="3105" w:author="Kiên Lê Trung" w:date="2024-12-24T17:54:00Z" w16du:dateUtc="2024-12-24T10:54:00Z">
          <w:pPr>
            <w:spacing w:before="160" w:line="288" w:lineRule="auto"/>
            <w:ind w:left="840" w:right="520" w:firstLine="720"/>
            <w:jc w:val="both"/>
          </w:pPr>
        </w:pPrChange>
      </w:pPr>
    </w:p>
    <w:p w14:paraId="0789B038" w14:textId="6A6B6635" w:rsidR="00D37A69" w:rsidRPr="00D37A69" w:rsidDel="00160079" w:rsidRDefault="00D37A69" w:rsidP="00D37A69">
      <w:pPr>
        <w:spacing w:before="160" w:line="288" w:lineRule="auto"/>
        <w:ind w:right="520"/>
        <w:jc w:val="both"/>
        <w:rPr>
          <w:del w:id="3106" w:author="Kiên Lê Trung" w:date="2024-12-25T13:31:00Z" w16du:dateUtc="2024-12-25T06:31:00Z"/>
          <w:rFonts w:ascii="Times New Roman" w:eastAsia="Times New Roman" w:hAnsi="Times New Roman" w:cs="Times New Roman"/>
          <w:sz w:val="26"/>
          <w:szCs w:val="26"/>
          <w:lang w:val="en-US"/>
          <w:rPrChange w:id="3107" w:author="Kiên Lê Trung" w:date="2024-12-24T17:54:00Z" w16du:dateUtc="2024-12-24T10:54:00Z">
            <w:rPr>
              <w:del w:id="3108" w:author="Kiên Lê Trung" w:date="2024-12-25T13:31:00Z" w16du:dateUtc="2024-12-25T06:31:00Z"/>
              <w:rFonts w:ascii="Times New Roman" w:eastAsia="Times New Roman" w:hAnsi="Times New Roman" w:cs="Times New Roman"/>
              <w:sz w:val="28"/>
              <w:szCs w:val="28"/>
            </w:rPr>
          </w:rPrChange>
        </w:rPr>
        <w:pPrChange w:id="3109" w:author="Kiên Lê Trung" w:date="2024-12-24T17:54:00Z" w16du:dateUtc="2024-12-24T10:54:00Z">
          <w:pPr>
            <w:spacing w:before="160" w:line="288" w:lineRule="auto"/>
            <w:ind w:left="840" w:right="520" w:firstLine="720"/>
            <w:jc w:val="both"/>
          </w:pPr>
        </w:pPrChange>
      </w:pPr>
    </w:p>
    <w:p w14:paraId="0F698610" w14:textId="592D19E2" w:rsidR="007569A2" w:rsidDel="00D37A69" w:rsidRDefault="00CE686F">
      <w:pPr>
        <w:spacing w:before="240" w:after="240"/>
        <w:ind w:firstLine="720"/>
        <w:jc w:val="both"/>
        <w:rPr>
          <w:del w:id="3110" w:author="Kiên Lê Trung" w:date="2024-12-24T17:54:00Z" w16du:dateUtc="2024-12-24T10:54:00Z"/>
          <w:rFonts w:ascii="Times New Roman" w:eastAsia="Times New Roman" w:hAnsi="Times New Roman" w:cs="Times New Roman"/>
          <w:sz w:val="28"/>
          <w:szCs w:val="28"/>
        </w:rPr>
      </w:pPr>
      <w:del w:id="3111" w:author="Kiên Lê Trung" w:date="2024-12-24T17:54:00Z" w16du:dateUtc="2024-12-24T10:54:00Z">
        <w:r w:rsidDel="00D37A69">
          <w:rPr>
            <w:rFonts w:ascii="Times New Roman" w:eastAsia="Times New Roman" w:hAnsi="Times New Roman" w:cs="Times New Roman"/>
            <w:sz w:val="28"/>
            <w:szCs w:val="28"/>
          </w:rPr>
          <w:delText>Nội</w:delText>
        </w:r>
      </w:del>
      <w:del w:id="3112" w:author="Kiên Lê Trung" w:date="2024-12-23T10:58:00Z" w16du:dateUtc="2024-12-23T03:58:00Z">
        <w:r w:rsidDel="00740283">
          <w:rPr>
            <w:rFonts w:ascii="Times New Roman" w:eastAsia="Times New Roman" w:hAnsi="Times New Roman" w:cs="Times New Roman"/>
            <w:sz w:val="28"/>
            <w:szCs w:val="28"/>
          </w:rPr>
          <w:delText xml:space="preserve"> </w:delText>
        </w:r>
      </w:del>
      <w:del w:id="3113" w:author="Kiên Lê Trung" w:date="2024-12-24T17:54:00Z" w16du:dateUtc="2024-12-24T10:54:00Z">
        <w:r w:rsidDel="00D37A69">
          <w:rPr>
            <w:rFonts w:ascii="Times New Roman" w:eastAsia="Times New Roman" w:hAnsi="Times New Roman" w:cs="Times New Roman"/>
            <w:sz w:val="28"/>
            <w:szCs w:val="28"/>
          </w:rPr>
          <w:delText xml:space="preserve">dung đồ án gồm chương sau : </w:delText>
        </w:r>
        <w:r w:rsidDel="00D37A69">
          <w:rPr>
            <w:rFonts w:ascii="Times New Roman" w:eastAsia="Times New Roman" w:hAnsi="Times New Roman" w:cs="Times New Roman"/>
            <w:sz w:val="28"/>
            <w:szCs w:val="28"/>
          </w:rPr>
          <w:br/>
          <w:delText xml:space="preserve">1 </w:delText>
        </w:r>
      </w:del>
    </w:p>
    <w:p w14:paraId="18F999B5" w14:textId="63281497" w:rsidR="007569A2" w:rsidDel="00D37A69" w:rsidRDefault="00CE686F">
      <w:pPr>
        <w:spacing w:before="240" w:after="240"/>
        <w:jc w:val="both"/>
        <w:rPr>
          <w:del w:id="3114" w:author="Kiên Lê Trung" w:date="2024-12-24T17:54:00Z" w16du:dateUtc="2024-12-24T10:54:00Z"/>
          <w:rFonts w:ascii="Times New Roman" w:eastAsia="Times New Roman" w:hAnsi="Times New Roman" w:cs="Times New Roman"/>
          <w:sz w:val="28"/>
          <w:szCs w:val="28"/>
        </w:rPr>
      </w:pPr>
      <w:del w:id="3115" w:author="Kiên Lê Trung" w:date="2024-12-24T17:54:00Z" w16du:dateUtc="2024-12-24T10:54:00Z">
        <w:r w:rsidDel="00D37A69">
          <w:rPr>
            <w:rFonts w:ascii="Times New Roman" w:eastAsia="Times New Roman" w:hAnsi="Times New Roman" w:cs="Times New Roman"/>
            <w:sz w:val="28"/>
            <w:szCs w:val="28"/>
          </w:rPr>
          <w:delText>2</w:delText>
        </w:r>
      </w:del>
    </w:p>
    <w:p w14:paraId="5D00E207" w14:textId="621E68BE" w:rsidR="00AA5F38" w:rsidRDefault="00CE686F">
      <w:pPr>
        <w:spacing w:before="240" w:after="240"/>
        <w:jc w:val="both"/>
        <w:rPr>
          <w:ins w:id="3116" w:author="Kiên Lê Trung" w:date="2024-12-24T14:33:00Z" w16du:dateUtc="2024-12-24T07:33:00Z"/>
          <w:rFonts w:ascii="Times New Roman" w:eastAsia="Times New Roman" w:hAnsi="Times New Roman" w:cs="Times New Roman"/>
          <w:sz w:val="28"/>
          <w:szCs w:val="28"/>
          <w:lang w:val="en-US"/>
        </w:rPr>
        <w:sectPr w:rsidR="00AA5F38" w:rsidSect="00664DCB">
          <w:footerReference w:type="default" r:id="rId13"/>
          <w:pgSz w:w="11909" w:h="16834"/>
          <w:pgMar w:top="1440" w:right="1440" w:bottom="1440" w:left="1440" w:header="720" w:footer="720" w:gutter="0"/>
          <w:pgNumType w:fmt="lowerRoman" w:start="1" w:chapStyle="1"/>
          <w:cols w:space="720"/>
          <w:docGrid w:linePitch="299"/>
        </w:sectPr>
      </w:pPr>
      <w:del w:id="3123" w:author="Kiên Lê Trung" w:date="2024-12-24T17:54:00Z" w16du:dateUtc="2024-12-24T10:54:00Z">
        <w:r w:rsidDel="00D37A69">
          <w:rPr>
            <w:rFonts w:ascii="Times New Roman" w:eastAsia="Times New Roman" w:hAnsi="Times New Roman" w:cs="Times New Roman"/>
            <w:sz w:val="28"/>
            <w:szCs w:val="28"/>
          </w:rPr>
          <w:delText>3</w:delText>
        </w:r>
      </w:del>
    </w:p>
    <w:p w14:paraId="191C337C" w14:textId="77777777" w:rsidR="004841B2" w:rsidRPr="004841B2" w:rsidDel="00160079" w:rsidRDefault="004841B2">
      <w:pPr>
        <w:spacing w:before="240" w:after="240"/>
        <w:jc w:val="both"/>
        <w:rPr>
          <w:del w:id="3124" w:author="Kiên Lê Trung" w:date="2024-12-25T13:31:00Z" w16du:dateUtc="2024-12-25T06:31:00Z"/>
          <w:rFonts w:ascii="Times New Roman" w:eastAsia="Times New Roman" w:hAnsi="Times New Roman" w:cs="Times New Roman"/>
          <w:sz w:val="28"/>
          <w:szCs w:val="28"/>
          <w:lang w:val="en-US"/>
          <w:rPrChange w:id="3125" w:author="Kiên Lê Trung" w:date="2024-12-24T14:33:00Z" w16du:dateUtc="2024-12-24T07:33:00Z">
            <w:rPr>
              <w:del w:id="3126" w:author="Kiên Lê Trung" w:date="2024-12-25T13:31:00Z" w16du:dateUtc="2024-12-25T06:31:00Z"/>
              <w:rFonts w:ascii="Times New Roman" w:eastAsia="Times New Roman" w:hAnsi="Times New Roman" w:cs="Times New Roman"/>
              <w:sz w:val="28"/>
              <w:szCs w:val="28"/>
            </w:rPr>
          </w:rPrChange>
        </w:rPr>
      </w:pPr>
    </w:p>
    <w:p w14:paraId="4319D8C8" w14:textId="597AD653" w:rsidR="007569A2" w:rsidDel="000549B8" w:rsidRDefault="007569A2" w:rsidP="00527465">
      <w:pPr>
        <w:numPr>
          <w:ilvl w:val="0"/>
          <w:numId w:val="213"/>
        </w:numPr>
        <w:spacing w:before="240" w:after="240"/>
        <w:ind w:left="0"/>
        <w:jc w:val="both"/>
        <w:rPr>
          <w:del w:id="3127" w:author="Kiên Lê Trung" w:date="2024-12-24T14:12:00Z" w16du:dateUtc="2024-12-24T07:12:00Z"/>
          <w:rFonts w:ascii="Times New Roman" w:eastAsia="Times New Roman" w:hAnsi="Times New Roman" w:cs="Times New Roman"/>
          <w:sz w:val="28"/>
          <w:szCs w:val="28"/>
        </w:rPr>
        <w:pPrChange w:id="3128" w:author="Việt Lương" w:date="2024-12-25T11:43:00Z" w16du:dateUtc="2024-12-25T04:43:00Z">
          <w:pPr>
            <w:spacing w:before="240" w:after="240"/>
            <w:jc w:val="both"/>
          </w:pPr>
        </w:pPrChange>
      </w:pPr>
      <w:bookmarkStart w:id="3129" w:name="_Toc186021566"/>
      <w:bookmarkEnd w:id="3129"/>
    </w:p>
    <w:p w14:paraId="2ECEE504" w14:textId="77777777" w:rsidR="007569A2" w:rsidRPr="00034C0F" w:rsidRDefault="00CE686F" w:rsidP="00527465">
      <w:pPr>
        <w:pStyle w:val="Heading1"/>
        <w:numPr>
          <w:ilvl w:val="0"/>
          <w:numId w:val="213"/>
        </w:numPr>
        <w:ind w:left="0"/>
        <w:pPrChange w:id="3130" w:author="Kiên Lê Trung" w:date="2024-12-25T11:39:00Z" w16du:dateUtc="2024-12-25T04:39:00Z">
          <w:pPr>
            <w:pStyle w:val="Heading1"/>
          </w:pPr>
        </w:pPrChange>
      </w:pPr>
      <w:bookmarkStart w:id="3131" w:name="_Toc185954659"/>
      <w:bookmarkStart w:id="3132" w:name="_Toc185955140"/>
      <w:bookmarkStart w:id="3133" w:name="_Toc186021567"/>
      <w:r w:rsidRPr="00EE00A5">
        <w:t>CHƯƠNG 1: GIỚI THIỆU BÀI TOÁN VÀ CÔNG NGHỆ LIÊN QUAN</w:t>
      </w:r>
      <w:bookmarkEnd w:id="3131"/>
      <w:bookmarkEnd w:id="3132"/>
      <w:bookmarkEnd w:id="3133"/>
      <w:r w:rsidRPr="00EE00A5">
        <w:t xml:space="preserve"> </w:t>
      </w:r>
    </w:p>
    <w:p w14:paraId="03DC71B3" w14:textId="77777777" w:rsidR="007569A2" w:rsidRDefault="00CE686F">
      <w:pPr>
        <w:pStyle w:val="Heading2"/>
      </w:pPr>
      <w:bookmarkStart w:id="3134" w:name="_Toc185954660"/>
      <w:bookmarkStart w:id="3135" w:name="_Toc185955141"/>
      <w:bookmarkStart w:id="3136" w:name="_Toc186021568"/>
      <w:r>
        <w:t>1.1 Tổng quan về hệ thống website bán đồ điện tử</w:t>
      </w:r>
      <w:bookmarkEnd w:id="3134"/>
      <w:bookmarkEnd w:id="3135"/>
      <w:bookmarkEnd w:id="3136"/>
    </w:p>
    <w:p w14:paraId="06BBA33E" w14:textId="68777A7E" w:rsidR="007569A2" w:rsidRPr="00034C0F" w:rsidRDefault="00CE686F" w:rsidP="00034C0F">
      <w:pPr>
        <w:pStyle w:val="Heading3"/>
        <w:rPr>
          <w:lang w:val="en-US"/>
        </w:rPr>
      </w:pPr>
      <w:bookmarkStart w:id="3137" w:name="_Toc185954661"/>
      <w:bookmarkStart w:id="3138" w:name="_Toc185955142"/>
      <w:bookmarkStart w:id="3139" w:name="_Toc186021569"/>
      <w:r>
        <w:t>1.1.1 Giới thiệu hệ thống</w:t>
      </w:r>
      <w:bookmarkEnd w:id="3137"/>
      <w:bookmarkEnd w:id="3138"/>
      <w:bookmarkEnd w:id="3139"/>
      <w:r>
        <w:t xml:space="preserve"> </w:t>
      </w:r>
    </w:p>
    <w:p w14:paraId="7EB5A64A" w14:textId="0DB8D12B" w:rsidR="007569A2" w:rsidDel="0090708E" w:rsidRDefault="00CE686F" w:rsidP="00853AB8">
      <w:pPr>
        <w:spacing w:after="240"/>
        <w:rPr>
          <w:del w:id="3140" w:author="Kiên Lê Trung" w:date="2024-12-25T13:31:00Z" w16du:dateUtc="2024-12-25T06:31:00Z"/>
          <w:rFonts w:ascii="Times New Roman" w:eastAsia="Times New Roman" w:hAnsi="Times New Roman" w:cs="Times New Roman"/>
          <w:sz w:val="24"/>
          <w:szCs w:val="24"/>
          <w:lang w:val="en-US"/>
        </w:rPr>
        <w:pPrChange w:id="3141" w:author="Kiên Lê Trung" w:date="2024-12-25T13:34:00Z" w16du:dateUtc="2024-12-25T06:34:00Z">
          <w:pPr/>
        </w:pPrChange>
      </w:pPr>
      <w:r w:rsidRPr="003D1C71">
        <w:rPr>
          <w:rFonts w:ascii="Times New Roman" w:eastAsia="Times New Roman" w:hAnsi="Times New Roman" w:cs="Times New Roman"/>
          <w:sz w:val="24"/>
          <w:szCs w:val="24"/>
          <w:rPrChange w:id="3142" w:author="Kiên Lê Trung" w:date="2024-12-25T10:54:00Z" w16du:dateUtc="2024-12-25T03:54:00Z">
            <w:rPr>
              <w:rFonts w:ascii="Times New Roman" w:eastAsia="Times New Roman" w:hAnsi="Times New Roman" w:cs="Times New Roman"/>
              <w:sz w:val="26"/>
              <w:szCs w:val="26"/>
            </w:rPr>
          </w:rPrChange>
        </w:rPr>
        <w:t>Hệ thống thương mại điện tử gồm ba phần chính: khách hàng,</w:t>
      </w:r>
      <w:r w:rsidR="0004797E" w:rsidRPr="003D1C71">
        <w:rPr>
          <w:rFonts w:ascii="Times New Roman" w:eastAsia="Times New Roman" w:hAnsi="Times New Roman" w:cs="Times New Roman"/>
          <w:sz w:val="24"/>
          <w:szCs w:val="24"/>
          <w:lang w:val="en-US"/>
          <w:rPrChange w:id="3143" w:author="Kiên Lê Trung" w:date="2024-12-25T10:54:00Z" w16du:dateUtc="2024-12-25T03:54:00Z">
            <w:rPr>
              <w:rFonts w:ascii="Times New Roman" w:eastAsia="Times New Roman" w:hAnsi="Times New Roman" w:cs="Times New Roman"/>
              <w:sz w:val="26"/>
              <w:szCs w:val="26"/>
              <w:lang w:val="en-US"/>
            </w:rPr>
          </w:rPrChange>
        </w:rPr>
        <w:t xml:space="preserve"> </w:t>
      </w:r>
      <w:r w:rsidRPr="003D1C71">
        <w:rPr>
          <w:rFonts w:ascii="Times New Roman" w:eastAsia="Times New Roman" w:hAnsi="Times New Roman" w:cs="Times New Roman"/>
          <w:sz w:val="24"/>
          <w:szCs w:val="24"/>
          <w:rPrChange w:id="3144" w:author="Kiên Lê Trung" w:date="2024-12-25T10:54:00Z" w16du:dateUtc="2024-12-25T03:54:00Z">
            <w:rPr>
              <w:rFonts w:ascii="Times New Roman" w:eastAsia="Times New Roman" w:hAnsi="Times New Roman" w:cs="Times New Roman"/>
              <w:sz w:val="26"/>
              <w:szCs w:val="26"/>
            </w:rPr>
          </w:rPrChange>
        </w:rPr>
        <w:t>người bán hàng và quản trị viên. Khách hàng là những người sử dụng hệ thống để tìm kiếm và mua hàng trực tuyến, trong khi người bán hàng là những doanh nghiệp hoặc cá nhân đăng ký để bán sản phẩm hoặc dịch vụ trên nền tảng e-commerce.</w:t>
      </w:r>
    </w:p>
    <w:p w14:paraId="6FFA53DD" w14:textId="77777777" w:rsidR="00257FDD" w:rsidDel="00A14B37" w:rsidRDefault="00257FDD" w:rsidP="0090708E">
      <w:pPr>
        <w:spacing w:after="240"/>
        <w:rPr>
          <w:del w:id="3145" w:author="Kiên Lê Trung" w:date="2024-12-25T13:40:00Z" w16du:dateUtc="2024-12-25T06:40:00Z"/>
          <w:rFonts w:ascii="Times New Roman" w:eastAsia="Times New Roman" w:hAnsi="Times New Roman" w:cs="Times New Roman"/>
          <w:sz w:val="24"/>
          <w:szCs w:val="24"/>
          <w:lang w:val="en-US"/>
        </w:rPr>
      </w:pPr>
    </w:p>
    <w:p w14:paraId="15580D62" w14:textId="77777777" w:rsidR="00A14B37" w:rsidRPr="00A96A68" w:rsidRDefault="00A14B37" w:rsidP="000C5B56">
      <w:pPr>
        <w:spacing w:after="240"/>
        <w:rPr>
          <w:ins w:id="3146" w:author="Kiên Lê Trung" w:date="2024-12-25T13:40:00Z" w16du:dateUtc="2024-12-25T06:40:00Z"/>
          <w:rFonts w:ascii="Times New Roman" w:eastAsia="Times New Roman" w:hAnsi="Times New Roman" w:cs="Times New Roman"/>
          <w:sz w:val="24"/>
          <w:szCs w:val="24"/>
          <w:lang w:val="en-US"/>
          <w:rPrChange w:id="3147" w:author="Kiên Lê Trung" w:date="2024-12-25T13:31:00Z" w16du:dateUtc="2024-12-25T06:31:00Z">
            <w:rPr>
              <w:ins w:id="3148" w:author="Kiên Lê Trung" w:date="2024-12-25T13:40:00Z" w16du:dateUtc="2024-12-25T06:40:00Z"/>
              <w:rFonts w:ascii="Times New Roman" w:eastAsia="Times New Roman" w:hAnsi="Times New Roman" w:cs="Times New Roman"/>
              <w:sz w:val="26"/>
              <w:szCs w:val="26"/>
            </w:rPr>
          </w:rPrChange>
        </w:rPr>
        <w:pPrChange w:id="3149" w:author="Kiên Lê Trung" w:date="2024-12-25T13:40:00Z" w16du:dateUtc="2024-12-25T06:40:00Z">
          <w:pPr>
            <w:spacing w:line="312" w:lineRule="auto"/>
          </w:pPr>
        </w:pPrChange>
      </w:pPr>
    </w:p>
    <w:p w14:paraId="6217F08F" w14:textId="77777777" w:rsidR="007569A2" w:rsidDel="00D11952" w:rsidRDefault="00CE686F" w:rsidP="00853AB8">
      <w:pPr>
        <w:spacing w:before="240"/>
        <w:rPr>
          <w:del w:id="3150" w:author="Kiên Lê Trung" w:date="2024-12-25T13:32:00Z" w16du:dateUtc="2024-12-25T06:32:00Z"/>
          <w:rFonts w:ascii="Times New Roman" w:eastAsia="Times New Roman" w:hAnsi="Times New Roman" w:cs="Times New Roman"/>
          <w:sz w:val="24"/>
          <w:szCs w:val="24"/>
          <w:lang w:val="en-US"/>
        </w:rPr>
        <w:pPrChange w:id="3151" w:author="Kiên Lê Trung" w:date="2024-12-25T13:34:00Z" w16du:dateUtc="2024-12-25T06:34:00Z">
          <w:pPr/>
        </w:pPrChange>
      </w:pPr>
      <w:r w:rsidRPr="003D1C71">
        <w:rPr>
          <w:rFonts w:ascii="Times New Roman" w:eastAsia="Times New Roman" w:hAnsi="Times New Roman" w:cs="Times New Roman"/>
          <w:sz w:val="24"/>
          <w:szCs w:val="24"/>
          <w:rPrChange w:id="3152" w:author="Kiên Lê Trung" w:date="2024-12-25T10:54:00Z" w16du:dateUtc="2024-12-25T03:54:00Z">
            <w:rPr>
              <w:rFonts w:ascii="Times New Roman" w:eastAsia="Times New Roman" w:hAnsi="Times New Roman" w:cs="Times New Roman"/>
              <w:sz w:val="26"/>
              <w:szCs w:val="26"/>
            </w:rPr>
          </w:rPrChange>
        </w:rPr>
        <w:t>Người dùng khách hàng truy cập vào hệ thống thông qua một trình duyệt web. Họ có thể tìm kiếm, xem thông tin chi tiết và đặt hàng các sản phẩm hoặc dịch vụ từ các người bán trên hệ thống. Khách hàng có thể thêm sản phẩm vào giỏ hàng, thực hiện thanh toán và theo dõi trạng thái đơn hàng của mình. Người bán hàng cung cấp thông tin về sản phẩm và dịch vụ của mình, quản lý kho hàng, và xử lý các đơn hàng từ khách hàng. Họ có thể tải lên hình ảnh, mô tả sản phẩm, đặt giá và quản lý thông tin về khách hàng.</w:t>
      </w:r>
    </w:p>
    <w:p w14:paraId="5C8C6B09" w14:textId="77777777" w:rsidR="007569A2" w:rsidRPr="008824D7" w:rsidRDefault="007569A2" w:rsidP="0090708E">
      <w:pPr>
        <w:spacing w:after="240"/>
        <w:rPr>
          <w:rFonts w:ascii="Times New Roman" w:eastAsia="Times New Roman" w:hAnsi="Times New Roman" w:cs="Times New Roman"/>
          <w:sz w:val="24"/>
          <w:szCs w:val="24"/>
          <w:lang w:val="en-US"/>
          <w:rPrChange w:id="3153" w:author="Kiên Lê Trung" w:date="2024-12-25T13:32:00Z" w16du:dateUtc="2024-12-25T06:32:00Z">
            <w:rPr>
              <w:rFonts w:ascii="Times New Roman" w:eastAsia="Times New Roman" w:hAnsi="Times New Roman" w:cs="Times New Roman"/>
              <w:sz w:val="26"/>
              <w:szCs w:val="26"/>
            </w:rPr>
          </w:rPrChange>
        </w:rPr>
        <w:pPrChange w:id="3154" w:author="Kiên Lê Trung" w:date="2024-12-25T13:32:00Z" w16du:dateUtc="2024-12-25T06:32:00Z">
          <w:pPr>
            <w:spacing w:line="312" w:lineRule="auto"/>
          </w:pPr>
        </w:pPrChange>
      </w:pPr>
    </w:p>
    <w:p w14:paraId="0F92FA04" w14:textId="6D4B7D50" w:rsidR="007569A2" w:rsidRPr="003D1C71" w:rsidDel="000C5B56" w:rsidRDefault="00CE686F" w:rsidP="000C5B56">
      <w:pPr>
        <w:spacing w:after="240"/>
        <w:rPr>
          <w:del w:id="3155" w:author="Kiên Lê Trung" w:date="2024-12-25T13:40:00Z" w16du:dateUtc="2024-12-25T06:40:00Z"/>
          <w:rFonts w:ascii="Times New Roman" w:eastAsia="Times New Roman" w:hAnsi="Times New Roman" w:cs="Times New Roman"/>
          <w:sz w:val="24"/>
          <w:szCs w:val="24"/>
          <w:rPrChange w:id="3156" w:author="Kiên Lê Trung" w:date="2024-12-25T10:54:00Z" w16du:dateUtc="2024-12-25T03:54:00Z">
            <w:rPr>
              <w:del w:id="3157" w:author="Kiên Lê Trung" w:date="2024-12-25T13:40:00Z" w16du:dateUtc="2024-12-25T06:40:00Z"/>
              <w:rFonts w:ascii="Times New Roman" w:eastAsia="Times New Roman" w:hAnsi="Times New Roman" w:cs="Times New Roman"/>
              <w:sz w:val="26"/>
              <w:szCs w:val="26"/>
            </w:rPr>
          </w:rPrChange>
        </w:rPr>
        <w:pPrChange w:id="3158" w:author="Kiên Lê Trung" w:date="2024-12-25T13:40:00Z" w16du:dateUtc="2024-12-25T06:40:00Z">
          <w:pPr/>
        </w:pPrChange>
      </w:pPr>
      <w:r w:rsidRPr="003D1C71">
        <w:rPr>
          <w:rFonts w:ascii="Times New Roman" w:eastAsia="Times New Roman" w:hAnsi="Times New Roman" w:cs="Times New Roman"/>
          <w:sz w:val="24"/>
          <w:szCs w:val="24"/>
          <w:rPrChange w:id="3159" w:author="Kiên Lê Trung" w:date="2024-12-25T10:54:00Z" w16du:dateUtc="2024-12-25T03:54:00Z">
            <w:rPr>
              <w:rFonts w:ascii="Times New Roman" w:eastAsia="Times New Roman" w:hAnsi="Times New Roman" w:cs="Times New Roman"/>
              <w:sz w:val="26"/>
              <w:szCs w:val="26"/>
            </w:rPr>
          </w:rPrChange>
        </w:rPr>
        <w:t>Hệ thống e-commerce cần một máy chủ web để cung cấp giao diện</w:t>
      </w:r>
      <w:r w:rsidR="00335217" w:rsidRPr="003D1C71">
        <w:rPr>
          <w:rFonts w:ascii="Times New Roman" w:eastAsia="Times New Roman" w:hAnsi="Times New Roman" w:cs="Times New Roman"/>
          <w:sz w:val="24"/>
          <w:szCs w:val="24"/>
          <w:lang w:val="en-US"/>
          <w:rPrChange w:id="3160" w:author="Kiên Lê Trung" w:date="2024-12-25T10:54:00Z" w16du:dateUtc="2024-12-25T03:54:00Z">
            <w:rPr>
              <w:rFonts w:ascii="Times New Roman" w:eastAsia="Times New Roman" w:hAnsi="Times New Roman" w:cs="Times New Roman"/>
              <w:sz w:val="26"/>
              <w:szCs w:val="26"/>
              <w:lang w:val="en-US"/>
            </w:rPr>
          </w:rPrChange>
        </w:rPr>
        <w:t xml:space="preserve"> </w:t>
      </w:r>
      <w:r w:rsidRPr="003D1C71">
        <w:rPr>
          <w:rFonts w:ascii="Times New Roman" w:eastAsia="Times New Roman" w:hAnsi="Times New Roman" w:cs="Times New Roman"/>
          <w:sz w:val="24"/>
          <w:szCs w:val="24"/>
          <w:rPrChange w:id="3161" w:author="Kiên Lê Trung" w:date="2024-12-25T10:54:00Z" w16du:dateUtc="2024-12-25T03:54:00Z">
            <w:rPr>
              <w:rFonts w:ascii="Times New Roman" w:eastAsia="Times New Roman" w:hAnsi="Times New Roman" w:cs="Times New Roman"/>
              <w:sz w:val="26"/>
              <w:szCs w:val="26"/>
            </w:rPr>
          </w:rPrChange>
        </w:rPr>
        <w:t>người dùng và xử lý các yêu cầu từ khách hàng và người bán hàng. Máy chủ web cung cấp các tính năng như đăng nhập, đăng ký tài khoản, tìm kiếm, hiển thị sản phẩm, quản lý giỏ hàng và thanh toán.</w:t>
      </w:r>
    </w:p>
    <w:p w14:paraId="3382A365" w14:textId="77777777" w:rsidR="007569A2" w:rsidDel="000C5B56" w:rsidRDefault="007569A2">
      <w:pPr>
        <w:rPr>
          <w:del w:id="3162" w:author="Kiên Lê Trung" w:date="2024-12-25T13:40:00Z" w16du:dateUtc="2024-12-25T06:40:00Z"/>
          <w:rFonts w:ascii="Times New Roman" w:eastAsia="Times New Roman" w:hAnsi="Times New Roman" w:cs="Times New Roman"/>
          <w:sz w:val="24"/>
          <w:szCs w:val="24"/>
          <w:lang w:val="en-US"/>
        </w:rPr>
      </w:pPr>
    </w:p>
    <w:p w14:paraId="698F27F1" w14:textId="77777777" w:rsidR="000C5B56" w:rsidRPr="000C5B56" w:rsidRDefault="000C5B56" w:rsidP="000C5B56">
      <w:pPr>
        <w:spacing w:after="240"/>
        <w:rPr>
          <w:ins w:id="3163" w:author="Kiên Lê Trung" w:date="2024-12-25T13:40:00Z" w16du:dateUtc="2024-12-25T06:40:00Z"/>
          <w:rFonts w:ascii="Times New Roman" w:eastAsia="Times New Roman" w:hAnsi="Times New Roman" w:cs="Times New Roman"/>
          <w:sz w:val="24"/>
          <w:szCs w:val="24"/>
          <w:lang w:val="en-US"/>
          <w:rPrChange w:id="3164" w:author="Kiên Lê Trung" w:date="2024-12-25T13:40:00Z" w16du:dateUtc="2024-12-25T06:40:00Z">
            <w:rPr>
              <w:ins w:id="3165" w:author="Kiên Lê Trung" w:date="2024-12-25T13:40:00Z" w16du:dateUtc="2024-12-25T06:40:00Z"/>
              <w:rFonts w:ascii="Times New Roman" w:eastAsia="Times New Roman" w:hAnsi="Times New Roman" w:cs="Times New Roman"/>
              <w:sz w:val="26"/>
              <w:szCs w:val="26"/>
            </w:rPr>
          </w:rPrChange>
        </w:rPr>
        <w:pPrChange w:id="3166" w:author="Kiên Lê Trung" w:date="2024-12-25T13:41:00Z" w16du:dateUtc="2024-12-25T06:41:00Z">
          <w:pPr>
            <w:spacing w:line="312" w:lineRule="auto"/>
          </w:pPr>
        </w:pPrChange>
      </w:pPr>
    </w:p>
    <w:p w14:paraId="3B65121D" w14:textId="58062878" w:rsidR="007569A2" w:rsidRPr="003D1C71" w:rsidDel="000C5B56" w:rsidRDefault="00CE686F">
      <w:pPr>
        <w:rPr>
          <w:del w:id="3167" w:author="Kiên Lê Trung" w:date="2024-12-25T13:41:00Z" w16du:dateUtc="2024-12-25T06:41:00Z"/>
          <w:rFonts w:ascii="Times New Roman" w:eastAsia="Times New Roman" w:hAnsi="Times New Roman" w:cs="Times New Roman"/>
          <w:sz w:val="24"/>
          <w:szCs w:val="24"/>
          <w:lang w:val="en-US"/>
          <w:rPrChange w:id="3168" w:author="Kiên Lê Trung" w:date="2024-12-25T10:54:00Z" w16du:dateUtc="2024-12-25T03:54:00Z">
            <w:rPr>
              <w:del w:id="3169" w:author="Kiên Lê Trung" w:date="2024-12-25T13:41:00Z" w16du:dateUtc="2024-12-25T06:41:00Z"/>
              <w:rFonts w:ascii="Times New Roman" w:eastAsia="Times New Roman" w:hAnsi="Times New Roman" w:cs="Times New Roman"/>
              <w:sz w:val="26"/>
              <w:szCs w:val="26"/>
              <w:lang w:val="en-US"/>
            </w:rPr>
          </w:rPrChange>
        </w:rPr>
      </w:pPr>
      <w:r w:rsidRPr="003D1C71">
        <w:rPr>
          <w:rFonts w:ascii="Times New Roman" w:eastAsia="Times New Roman" w:hAnsi="Times New Roman" w:cs="Times New Roman"/>
          <w:sz w:val="24"/>
          <w:szCs w:val="24"/>
          <w:rPrChange w:id="3170" w:author="Kiên Lê Trung" w:date="2024-12-25T10:54:00Z" w16du:dateUtc="2024-12-25T03:54:00Z">
            <w:rPr>
              <w:rFonts w:ascii="Times New Roman" w:eastAsia="Times New Roman" w:hAnsi="Times New Roman" w:cs="Times New Roman"/>
              <w:sz w:val="26"/>
              <w:szCs w:val="26"/>
            </w:rPr>
          </w:rPrChange>
        </w:rPr>
        <w:t>Dữ liệu về sản phẩm, đơn hàng, khách hàng và thông tin liên quan được lưu trữ trong một cơ sở dữ liệu. Cơ sở dữ liệu cung cấp khả năng lưu trữ, tìm kiếm và truy xuất dữ liệu một cách hiệu quả.</w:t>
      </w:r>
    </w:p>
    <w:p w14:paraId="45E4EC6F" w14:textId="77777777" w:rsidR="0044160A" w:rsidDel="000C5B56" w:rsidRDefault="0044160A">
      <w:pPr>
        <w:rPr>
          <w:del w:id="3171" w:author="Kiên Lê Trung" w:date="2024-12-25T13:41:00Z" w16du:dateUtc="2024-12-25T06:41:00Z"/>
          <w:rFonts w:ascii="Times New Roman" w:eastAsia="Times New Roman" w:hAnsi="Times New Roman" w:cs="Times New Roman"/>
          <w:sz w:val="24"/>
          <w:szCs w:val="24"/>
          <w:lang w:val="en-US"/>
        </w:rPr>
      </w:pPr>
    </w:p>
    <w:p w14:paraId="3CBEDD6F" w14:textId="77777777" w:rsidR="000C5B56" w:rsidRPr="003D1C71" w:rsidRDefault="000C5B56" w:rsidP="000C5B56">
      <w:pPr>
        <w:spacing w:after="240"/>
        <w:rPr>
          <w:ins w:id="3172" w:author="Kiên Lê Trung" w:date="2024-12-25T13:41:00Z" w16du:dateUtc="2024-12-25T06:41:00Z"/>
          <w:rFonts w:ascii="Times New Roman" w:eastAsia="Times New Roman" w:hAnsi="Times New Roman" w:cs="Times New Roman"/>
          <w:sz w:val="24"/>
          <w:szCs w:val="24"/>
          <w:lang w:val="en-US"/>
          <w:rPrChange w:id="3173" w:author="Kiên Lê Trung" w:date="2024-12-25T10:54:00Z" w16du:dateUtc="2024-12-25T03:54:00Z">
            <w:rPr>
              <w:ins w:id="3174" w:author="Kiên Lê Trung" w:date="2024-12-25T13:41:00Z" w16du:dateUtc="2024-12-25T06:41:00Z"/>
              <w:rFonts w:ascii="Times New Roman" w:eastAsia="Times New Roman" w:hAnsi="Times New Roman" w:cs="Times New Roman"/>
              <w:sz w:val="26"/>
              <w:szCs w:val="26"/>
              <w:lang w:val="en-US"/>
            </w:rPr>
          </w:rPrChange>
        </w:rPr>
        <w:pPrChange w:id="3175" w:author="Kiên Lê Trung" w:date="2024-12-25T13:41:00Z" w16du:dateUtc="2024-12-25T06:41:00Z">
          <w:pPr>
            <w:spacing w:line="312" w:lineRule="auto"/>
          </w:pPr>
        </w:pPrChange>
      </w:pPr>
    </w:p>
    <w:p w14:paraId="2FF39841" w14:textId="77777777" w:rsidR="007569A2" w:rsidRPr="003D1C71" w:rsidRDefault="00CE686F">
      <w:pPr>
        <w:rPr>
          <w:rFonts w:ascii="Times New Roman" w:eastAsia="Times New Roman" w:hAnsi="Times New Roman" w:cs="Times New Roman"/>
          <w:sz w:val="24"/>
          <w:szCs w:val="24"/>
          <w:rPrChange w:id="3176"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177" w:author="Kiên Lê Trung" w:date="2024-12-25T10:54:00Z" w16du:dateUtc="2024-12-25T03:54:00Z">
            <w:rPr>
              <w:rFonts w:ascii="Times New Roman" w:eastAsia="Times New Roman" w:hAnsi="Times New Roman" w:cs="Times New Roman"/>
              <w:sz w:val="26"/>
              <w:szCs w:val="26"/>
            </w:rPr>
          </w:rPrChange>
        </w:rPr>
        <w:t>Tổng quan, hệ thống thương mại điện tử cung cấp một giao diện cho khách hàng và người bán hàng giao tiếp và thực hiện các giao dịch mua bán trực tuyến. Qua đó, nó tạo điều kiện thuận lợi và an toàn cho mọi bên tham gia trong quá trình mua sắm và kinh doanh trực tuyến.</w:t>
      </w:r>
    </w:p>
    <w:p w14:paraId="5C71F136" w14:textId="4E97F48E" w:rsidR="007569A2" w:rsidDel="00475E2F" w:rsidRDefault="007569A2">
      <w:pPr>
        <w:rPr>
          <w:del w:id="3178" w:author="Kiên Lê Trung" w:date="2024-12-24T14:27:00Z" w16du:dateUtc="2024-12-24T07:27:00Z"/>
          <w:rFonts w:ascii="Times New Roman" w:eastAsia="Times New Roman" w:hAnsi="Times New Roman" w:cs="Times New Roman"/>
          <w:sz w:val="26"/>
          <w:szCs w:val="26"/>
        </w:rPr>
      </w:pPr>
    </w:p>
    <w:p w14:paraId="62199465" w14:textId="368DC49A" w:rsidR="007569A2" w:rsidDel="00475E2F" w:rsidRDefault="007569A2">
      <w:pPr>
        <w:rPr>
          <w:del w:id="3179" w:author="Kiên Lê Trung" w:date="2024-12-24T14:27:00Z" w16du:dateUtc="2024-12-24T07:27:00Z"/>
          <w:rFonts w:ascii="Times New Roman" w:eastAsia="Times New Roman" w:hAnsi="Times New Roman" w:cs="Times New Roman"/>
          <w:sz w:val="24"/>
          <w:szCs w:val="24"/>
        </w:rPr>
      </w:pPr>
    </w:p>
    <w:p w14:paraId="0DA123B1" w14:textId="77BC19B0" w:rsidR="007569A2" w:rsidDel="00475E2F" w:rsidRDefault="007569A2">
      <w:pPr>
        <w:rPr>
          <w:del w:id="3180" w:author="Kiên Lê Trung" w:date="2024-12-24T14:27:00Z" w16du:dateUtc="2024-12-24T07:27:00Z"/>
          <w:rFonts w:ascii="Times New Roman" w:eastAsia="Times New Roman" w:hAnsi="Times New Roman" w:cs="Times New Roman"/>
          <w:sz w:val="24"/>
          <w:szCs w:val="24"/>
        </w:rPr>
      </w:pPr>
    </w:p>
    <w:p w14:paraId="4C4CEA3D" w14:textId="06327BAA" w:rsidR="007569A2" w:rsidDel="00475E2F" w:rsidRDefault="007569A2">
      <w:pPr>
        <w:rPr>
          <w:del w:id="3181" w:author="Kiên Lê Trung" w:date="2024-12-24T14:27:00Z" w16du:dateUtc="2024-12-24T07:27:00Z"/>
          <w:rFonts w:ascii="Times New Roman" w:eastAsia="Times New Roman" w:hAnsi="Times New Roman" w:cs="Times New Roman"/>
          <w:sz w:val="24"/>
          <w:szCs w:val="24"/>
        </w:rPr>
      </w:pPr>
    </w:p>
    <w:p w14:paraId="50895670" w14:textId="59BECCA6" w:rsidR="007569A2" w:rsidDel="00475E2F" w:rsidRDefault="007569A2">
      <w:pPr>
        <w:rPr>
          <w:del w:id="3182" w:author="Kiên Lê Trung" w:date="2024-12-24T14:27:00Z" w16du:dateUtc="2024-12-24T07:27:00Z"/>
          <w:rFonts w:ascii="Times New Roman" w:eastAsia="Times New Roman" w:hAnsi="Times New Roman" w:cs="Times New Roman"/>
          <w:sz w:val="28"/>
          <w:szCs w:val="28"/>
        </w:rPr>
      </w:pPr>
    </w:p>
    <w:p w14:paraId="38C1F859" w14:textId="07BDD65F" w:rsidR="007569A2" w:rsidDel="00475E2F" w:rsidRDefault="007569A2">
      <w:pPr>
        <w:rPr>
          <w:del w:id="3183" w:author="Kiên Lê Trung" w:date="2024-12-24T14:27:00Z" w16du:dateUtc="2024-12-24T07:27:00Z"/>
          <w:rFonts w:ascii="Times New Roman" w:eastAsia="Times New Roman" w:hAnsi="Times New Roman" w:cs="Times New Roman"/>
          <w:sz w:val="28"/>
          <w:szCs w:val="28"/>
        </w:rPr>
      </w:pPr>
    </w:p>
    <w:p w14:paraId="0C8FE7CE" w14:textId="46FA620D" w:rsidR="007569A2" w:rsidRPr="00475E2F" w:rsidDel="00475E2F" w:rsidRDefault="007569A2">
      <w:pPr>
        <w:rPr>
          <w:del w:id="3184" w:author="Kiên Lê Trung" w:date="2024-12-24T14:27:00Z" w16du:dateUtc="2024-12-24T07:27:00Z"/>
          <w:rFonts w:ascii="Times New Roman" w:eastAsia="Times New Roman" w:hAnsi="Times New Roman" w:cs="Times New Roman"/>
          <w:sz w:val="28"/>
          <w:szCs w:val="28"/>
          <w:lang w:val="en-US"/>
          <w:rPrChange w:id="3185" w:author="Kiên Lê Trung" w:date="2024-12-24T14:27:00Z" w16du:dateUtc="2024-12-24T07:27:00Z">
            <w:rPr>
              <w:del w:id="3186" w:author="Kiên Lê Trung" w:date="2024-12-24T14:27:00Z" w16du:dateUtc="2024-12-24T07:27:00Z"/>
              <w:rFonts w:ascii="Times New Roman" w:eastAsia="Times New Roman" w:hAnsi="Times New Roman" w:cs="Times New Roman"/>
              <w:sz w:val="28"/>
              <w:szCs w:val="28"/>
            </w:rPr>
          </w:rPrChange>
        </w:rPr>
      </w:pPr>
    </w:p>
    <w:p w14:paraId="041EBB25" w14:textId="77777777" w:rsidR="007569A2" w:rsidRDefault="00CE686F">
      <w:pPr>
        <w:pStyle w:val="Heading3"/>
      </w:pPr>
      <w:bookmarkStart w:id="3187" w:name="_Toc185954662"/>
      <w:bookmarkStart w:id="3188" w:name="_Toc185955143"/>
      <w:bookmarkStart w:id="3189" w:name="_Toc186021570"/>
      <w:r>
        <w:t>1.1.2 Khảo sát các sản phẩm tương tự</w:t>
      </w:r>
      <w:bookmarkEnd w:id="3187"/>
      <w:bookmarkEnd w:id="3188"/>
      <w:bookmarkEnd w:id="3189"/>
      <w:r>
        <w:t xml:space="preserve"> </w:t>
      </w:r>
    </w:p>
    <w:p w14:paraId="320128ED" w14:textId="77777777" w:rsidR="007569A2" w:rsidDel="00026F24" w:rsidRDefault="00CE686F" w:rsidP="00026F24">
      <w:pPr>
        <w:rPr>
          <w:del w:id="3190" w:author="Kiên Lê Trung" w:date="2024-12-25T13:43:00Z" w16du:dateUtc="2024-12-25T06:43:00Z"/>
          <w:rFonts w:ascii="Times New Roman" w:eastAsia="Times New Roman" w:hAnsi="Times New Roman" w:cs="Times New Roman"/>
          <w:sz w:val="24"/>
          <w:szCs w:val="24"/>
          <w:lang w:val="en-US"/>
        </w:rPr>
      </w:pPr>
      <w:r w:rsidRPr="003D1C71">
        <w:rPr>
          <w:rFonts w:ascii="Times New Roman" w:eastAsia="Times New Roman" w:hAnsi="Times New Roman" w:cs="Times New Roman"/>
          <w:sz w:val="24"/>
          <w:szCs w:val="24"/>
          <w:rPrChange w:id="3191" w:author="Kiên Lê Trung" w:date="2024-12-25T10:54:00Z" w16du:dateUtc="2024-12-25T03:54:00Z">
            <w:rPr>
              <w:rFonts w:ascii="Times New Roman" w:eastAsia="Times New Roman" w:hAnsi="Times New Roman" w:cs="Times New Roman"/>
              <w:sz w:val="28"/>
              <w:szCs w:val="28"/>
            </w:rPr>
          </w:rPrChange>
        </w:rPr>
        <w:t>Hiện nay</w:t>
      </w:r>
      <w:r w:rsidRPr="003D1C71">
        <w:rPr>
          <w:rFonts w:ascii="Times New Roman" w:eastAsia="Times New Roman" w:hAnsi="Times New Roman" w:cs="Times New Roman"/>
          <w:sz w:val="24"/>
          <w:szCs w:val="24"/>
          <w:rPrChange w:id="3192" w:author="Kiên Lê Trung" w:date="2024-12-25T10:54:00Z" w16du:dateUtc="2024-12-25T03:54:00Z">
            <w:rPr>
              <w:rFonts w:ascii="Times New Roman" w:eastAsia="Times New Roman" w:hAnsi="Times New Roman" w:cs="Times New Roman"/>
              <w:sz w:val="26"/>
              <w:szCs w:val="26"/>
            </w:rPr>
          </w:rPrChange>
        </w:rPr>
        <w:t xml:space="preserve"> có rất nhiều trang web thương mại bán đồ điện tử, người dùng có thể thanh toán trực tuyến hoặc thanh toán trực tiếp vô cùng tiện lợi cho tất cả mọi người. Dưới đây là 1 số trang web thương mại bán đồ điện tử : </w:t>
      </w:r>
    </w:p>
    <w:p w14:paraId="41004F19" w14:textId="77777777" w:rsidR="007569A2" w:rsidRPr="00026F24" w:rsidRDefault="007569A2" w:rsidP="00026F24">
      <w:pPr>
        <w:spacing w:after="240"/>
        <w:rPr>
          <w:rFonts w:ascii="Times New Roman" w:eastAsia="Times New Roman" w:hAnsi="Times New Roman" w:cs="Times New Roman"/>
          <w:sz w:val="24"/>
          <w:szCs w:val="24"/>
          <w:lang w:val="en-US"/>
          <w:rPrChange w:id="3193" w:author="Kiên Lê Trung" w:date="2024-12-25T13:43:00Z" w16du:dateUtc="2024-12-25T06:43:00Z">
            <w:rPr>
              <w:rFonts w:ascii="Times New Roman" w:eastAsia="Times New Roman" w:hAnsi="Times New Roman" w:cs="Times New Roman"/>
              <w:sz w:val="26"/>
              <w:szCs w:val="26"/>
            </w:rPr>
          </w:rPrChange>
        </w:rPr>
        <w:pPrChange w:id="3194" w:author="Kiên Lê Trung" w:date="2024-12-25T13:43:00Z" w16du:dateUtc="2024-12-25T06:43:00Z">
          <w:pPr>
            <w:spacing w:line="312" w:lineRule="auto"/>
          </w:pPr>
        </w:pPrChange>
      </w:pPr>
    </w:p>
    <w:p w14:paraId="67D53A3A" w14:textId="77777777" w:rsidR="007569A2" w:rsidRPr="003D1C71" w:rsidRDefault="00CE686F">
      <w:pPr>
        <w:rPr>
          <w:rFonts w:ascii="Times New Roman" w:eastAsia="Times New Roman" w:hAnsi="Times New Roman" w:cs="Times New Roman"/>
          <w:sz w:val="24"/>
          <w:szCs w:val="24"/>
          <w:rPrChange w:id="3195"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196" w:author="Kiên Lê Trung" w:date="2024-12-25T10:54:00Z" w16du:dateUtc="2024-12-25T03:54:00Z">
            <w:rPr>
              <w:rFonts w:ascii="Times New Roman" w:eastAsia="Times New Roman" w:hAnsi="Times New Roman" w:cs="Times New Roman"/>
              <w:sz w:val="26"/>
              <w:szCs w:val="26"/>
            </w:rPr>
          </w:rPrChange>
        </w:rPr>
        <w:t>1. Thế Giới Di Động (</w:t>
      </w:r>
      <w:r w:rsidRPr="003D1C71">
        <w:rPr>
          <w:sz w:val="24"/>
          <w:szCs w:val="24"/>
          <w:rPrChange w:id="3197" w:author="Kiên Lê Trung" w:date="2024-12-25T10:54:00Z" w16du:dateUtc="2024-12-25T03:54:00Z">
            <w:rPr/>
          </w:rPrChange>
        </w:rPr>
        <w:fldChar w:fldCharType="begin"/>
      </w:r>
      <w:r w:rsidRPr="003D1C71">
        <w:rPr>
          <w:sz w:val="24"/>
          <w:szCs w:val="24"/>
          <w:rPrChange w:id="3198" w:author="Kiên Lê Trung" w:date="2024-12-25T10:54:00Z" w16du:dateUtc="2024-12-25T03:54:00Z">
            <w:rPr/>
          </w:rPrChange>
        </w:rPr>
        <w:instrText>HYPERLINK "https://www.thegioididong.com" \h</w:instrText>
      </w:r>
      <w:r w:rsidRPr="00627DCE">
        <w:rPr>
          <w:sz w:val="24"/>
          <w:szCs w:val="24"/>
        </w:rPr>
      </w:r>
      <w:r w:rsidRPr="003D1C71">
        <w:rPr>
          <w:sz w:val="24"/>
          <w:szCs w:val="24"/>
          <w:rPrChange w:id="3199" w:author="Kiên Lê Trung" w:date="2024-12-25T10:54:00Z" w16du:dateUtc="2024-12-25T03:54:00Z">
            <w:rPr/>
          </w:rPrChange>
        </w:rPr>
        <w:fldChar w:fldCharType="separate"/>
      </w:r>
      <w:r w:rsidRPr="003D1C71">
        <w:rPr>
          <w:rFonts w:ascii="Times New Roman" w:eastAsia="Times New Roman" w:hAnsi="Times New Roman" w:cs="Times New Roman"/>
          <w:color w:val="1155CC"/>
          <w:sz w:val="24"/>
          <w:szCs w:val="24"/>
          <w:u w:val="single"/>
          <w:rPrChange w:id="3200" w:author="Kiên Lê Trung" w:date="2024-12-25T10:54:00Z" w16du:dateUtc="2024-12-25T03:54:00Z">
            <w:rPr>
              <w:rFonts w:ascii="Times New Roman" w:eastAsia="Times New Roman" w:hAnsi="Times New Roman" w:cs="Times New Roman"/>
              <w:color w:val="1155CC"/>
              <w:sz w:val="26"/>
              <w:szCs w:val="26"/>
              <w:u w:val="single"/>
            </w:rPr>
          </w:rPrChange>
        </w:rPr>
        <w:t>https://www.thegioididong.com</w:t>
      </w:r>
      <w:r w:rsidRPr="003D1C71">
        <w:rPr>
          <w:sz w:val="24"/>
          <w:szCs w:val="24"/>
          <w:rPrChange w:id="3201" w:author="Kiên Lê Trung" w:date="2024-12-25T10:54:00Z" w16du:dateUtc="2024-12-25T03:54:00Z">
            <w:rPr/>
          </w:rPrChange>
        </w:rPr>
        <w:fldChar w:fldCharType="end"/>
      </w:r>
      <w:r w:rsidRPr="003D1C71">
        <w:rPr>
          <w:rFonts w:ascii="Times New Roman" w:eastAsia="Times New Roman" w:hAnsi="Times New Roman" w:cs="Times New Roman"/>
          <w:sz w:val="24"/>
          <w:szCs w:val="24"/>
          <w:rPrChange w:id="3202" w:author="Kiên Lê Trung" w:date="2024-12-25T10:54:00Z" w16du:dateUtc="2024-12-25T03:54:00Z">
            <w:rPr>
              <w:rFonts w:ascii="Times New Roman" w:eastAsia="Times New Roman" w:hAnsi="Times New Roman" w:cs="Times New Roman"/>
              <w:sz w:val="26"/>
              <w:szCs w:val="26"/>
            </w:rPr>
          </w:rPrChange>
        </w:rPr>
        <w:t>/ )</w:t>
      </w:r>
    </w:p>
    <w:p w14:paraId="155268D3" w14:textId="77777777" w:rsidR="007569A2" w:rsidRPr="003D1C71" w:rsidRDefault="00CE686F">
      <w:pPr>
        <w:rPr>
          <w:rFonts w:ascii="Times New Roman" w:eastAsia="Times New Roman" w:hAnsi="Times New Roman" w:cs="Times New Roman"/>
          <w:sz w:val="24"/>
          <w:szCs w:val="24"/>
          <w:rPrChange w:id="3203"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204" w:author="Kiên Lê Trung" w:date="2024-12-25T10:54:00Z" w16du:dateUtc="2024-12-25T03:54:00Z">
            <w:rPr>
              <w:rFonts w:ascii="Times New Roman" w:eastAsia="Times New Roman" w:hAnsi="Times New Roman" w:cs="Times New Roman"/>
              <w:sz w:val="26"/>
              <w:szCs w:val="26"/>
            </w:rPr>
          </w:rPrChange>
        </w:rPr>
        <w:t>Thế Giới Di Động là chuỗi bán lẻ đồ điện tử lớn nhất tại Việt Nam, thành lập vào năm 2004. Hệ thống chuyên kinh doanh các sản phẩm như điện thoại, máy tính bảng, laptop, đồng hồ thông minh và phụ kiện. Với hơn 3.000 cửa hàng trên khắp cả nước, Thế Giới Di Động không chỉ đáp ứng nhu cầu mua sắm mà còn nổi bật với dịch vụ chăm sóc khách hàng chuyên nghiệp, chính sách đổi trả linh hoạt và bảo hành nhanh chóng. Ngoài ra, thương hiệu còn mở rộng với các hệ thống Điện Máy Xanh và Bách Hóa Xanh, khẳng định vị thế hàng đầu trong lĩnh vực bán lẻ.</w:t>
      </w:r>
    </w:p>
    <w:p w14:paraId="67C0C651" w14:textId="2549609A" w:rsidR="007569A2" w:rsidRPr="003D1C71" w:rsidRDefault="007569A2" w:rsidP="00034C0F">
      <w:pPr>
        <w:spacing w:line="312" w:lineRule="auto"/>
        <w:rPr>
          <w:rFonts w:ascii="Times New Roman" w:eastAsia="Times New Roman" w:hAnsi="Times New Roman" w:cs="Times New Roman"/>
          <w:sz w:val="24"/>
          <w:szCs w:val="24"/>
          <w:rPrChange w:id="3205" w:author="Kiên Lê Trung" w:date="2024-12-25T10:54:00Z" w16du:dateUtc="2024-12-25T03:54:00Z">
            <w:rPr>
              <w:rFonts w:ascii="Times New Roman" w:eastAsia="Times New Roman" w:hAnsi="Times New Roman" w:cs="Times New Roman"/>
              <w:sz w:val="26"/>
              <w:szCs w:val="26"/>
            </w:rPr>
          </w:rPrChange>
        </w:rPr>
      </w:pPr>
    </w:p>
    <w:p w14:paraId="058A10B0" w14:textId="77777777" w:rsidR="007569A2" w:rsidRPr="003D1C71" w:rsidRDefault="00CE686F">
      <w:pPr>
        <w:rPr>
          <w:rFonts w:ascii="Times New Roman" w:eastAsia="Times New Roman" w:hAnsi="Times New Roman" w:cs="Times New Roman"/>
          <w:sz w:val="24"/>
          <w:szCs w:val="24"/>
          <w:rPrChange w:id="3206"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207" w:author="Kiên Lê Trung" w:date="2024-12-25T10:54:00Z" w16du:dateUtc="2024-12-25T03:54:00Z">
            <w:rPr>
              <w:rFonts w:ascii="Times New Roman" w:eastAsia="Times New Roman" w:hAnsi="Times New Roman" w:cs="Times New Roman"/>
              <w:sz w:val="26"/>
              <w:szCs w:val="26"/>
            </w:rPr>
          </w:rPrChange>
        </w:rPr>
        <w:t xml:space="preserve">2. CellphoneS ( </w:t>
      </w:r>
      <w:r w:rsidRPr="003D1C71">
        <w:rPr>
          <w:sz w:val="24"/>
          <w:szCs w:val="24"/>
          <w:rPrChange w:id="3208" w:author="Kiên Lê Trung" w:date="2024-12-25T10:54:00Z" w16du:dateUtc="2024-12-25T03:54:00Z">
            <w:rPr/>
          </w:rPrChange>
        </w:rPr>
        <w:fldChar w:fldCharType="begin"/>
      </w:r>
      <w:r w:rsidRPr="003D1C71">
        <w:rPr>
          <w:sz w:val="24"/>
          <w:szCs w:val="24"/>
          <w:rPrChange w:id="3209" w:author="Kiên Lê Trung" w:date="2024-12-25T10:54:00Z" w16du:dateUtc="2024-12-25T03:54:00Z">
            <w:rPr/>
          </w:rPrChange>
        </w:rPr>
        <w:instrText>HYPERLINK "https://cellphones.com.vn/" \h</w:instrText>
      </w:r>
      <w:r w:rsidRPr="00627DCE">
        <w:rPr>
          <w:sz w:val="24"/>
          <w:szCs w:val="24"/>
        </w:rPr>
      </w:r>
      <w:r w:rsidRPr="003D1C71">
        <w:rPr>
          <w:sz w:val="24"/>
          <w:szCs w:val="24"/>
          <w:rPrChange w:id="3210" w:author="Kiên Lê Trung" w:date="2024-12-25T10:54:00Z" w16du:dateUtc="2024-12-25T03:54:00Z">
            <w:rPr/>
          </w:rPrChange>
        </w:rPr>
        <w:fldChar w:fldCharType="separate"/>
      </w:r>
      <w:r w:rsidRPr="003D1C71">
        <w:rPr>
          <w:rFonts w:ascii="Times New Roman" w:eastAsia="Times New Roman" w:hAnsi="Times New Roman" w:cs="Times New Roman"/>
          <w:color w:val="1155CC"/>
          <w:sz w:val="24"/>
          <w:szCs w:val="24"/>
          <w:u w:val="single"/>
          <w:rPrChange w:id="3211" w:author="Kiên Lê Trung" w:date="2024-12-25T10:54:00Z" w16du:dateUtc="2024-12-25T03:54:00Z">
            <w:rPr>
              <w:rFonts w:ascii="Times New Roman" w:eastAsia="Times New Roman" w:hAnsi="Times New Roman" w:cs="Times New Roman"/>
              <w:color w:val="1155CC"/>
              <w:sz w:val="26"/>
              <w:szCs w:val="26"/>
              <w:u w:val="single"/>
            </w:rPr>
          </w:rPrChange>
        </w:rPr>
        <w:t>https://cellphones.com.vn/</w:t>
      </w:r>
      <w:r w:rsidRPr="003D1C71">
        <w:rPr>
          <w:sz w:val="24"/>
          <w:szCs w:val="24"/>
          <w:rPrChange w:id="3212" w:author="Kiên Lê Trung" w:date="2024-12-25T10:54:00Z" w16du:dateUtc="2024-12-25T03:54:00Z">
            <w:rPr/>
          </w:rPrChange>
        </w:rPr>
        <w:fldChar w:fldCharType="end"/>
      </w:r>
      <w:r w:rsidRPr="003D1C71">
        <w:rPr>
          <w:rFonts w:ascii="Times New Roman" w:eastAsia="Times New Roman" w:hAnsi="Times New Roman" w:cs="Times New Roman"/>
          <w:sz w:val="24"/>
          <w:szCs w:val="24"/>
          <w:rPrChange w:id="3213" w:author="Kiên Lê Trung" w:date="2024-12-25T10:54:00Z" w16du:dateUtc="2024-12-25T03:54:00Z">
            <w:rPr>
              <w:rFonts w:ascii="Times New Roman" w:eastAsia="Times New Roman" w:hAnsi="Times New Roman" w:cs="Times New Roman"/>
              <w:sz w:val="26"/>
              <w:szCs w:val="26"/>
            </w:rPr>
          </w:rPrChange>
        </w:rPr>
        <w:t xml:space="preserve"> )</w:t>
      </w:r>
    </w:p>
    <w:p w14:paraId="289CB61B" w14:textId="77777777" w:rsidR="007569A2" w:rsidRPr="003D1C71" w:rsidRDefault="00CE686F">
      <w:pPr>
        <w:rPr>
          <w:rFonts w:ascii="Times New Roman" w:eastAsia="Times New Roman" w:hAnsi="Times New Roman" w:cs="Times New Roman"/>
          <w:sz w:val="24"/>
          <w:szCs w:val="24"/>
          <w:rPrChange w:id="3214"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215" w:author="Kiên Lê Trung" w:date="2024-12-25T10:54:00Z" w16du:dateUtc="2024-12-25T03:54:00Z">
            <w:rPr>
              <w:rFonts w:ascii="Times New Roman" w:eastAsia="Times New Roman" w:hAnsi="Times New Roman" w:cs="Times New Roman"/>
              <w:sz w:val="26"/>
              <w:szCs w:val="26"/>
            </w:rPr>
          </w:rPrChange>
        </w:rPr>
        <w:t>CellphoneS là hệ thống bán lẻ chuyên về các sản phẩm công nghệ, bao gồm điện thoại di động, laptop, máy tính bảng và phụ kiện chính hãng. Thành lập từ năm 2010, CellphoneS hiện có hơn 115 cửa hàng tại các thành phố lớn như Hà Nội, TP.HCM và nhiều tỉnh thành khác. Hệ thống hợp tác với các thương hiệu nổi tiếng như Apple, Samsung, Xiaomi, mang đến sản phẩm chất lượng cao với mức giá cạnh tranh. Ngoài ra, CellphoneS còn cung cấp dịch vụ sửa chữa và bảo hành nhanh chóng thông qua trung tâm Điện Thoại Vui, giúp khách hàng an tâm trong quá trình sử dụng sản phẩm.</w:t>
      </w:r>
    </w:p>
    <w:p w14:paraId="308D56CC" w14:textId="77777777" w:rsidR="007569A2" w:rsidRPr="003D1C71" w:rsidRDefault="007569A2" w:rsidP="00034C0F">
      <w:pPr>
        <w:spacing w:line="312" w:lineRule="auto"/>
        <w:rPr>
          <w:rFonts w:ascii="Times New Roman" w:eastAsia="Times New Roman" w:hAnsi="Times New Roman" w:cs="Times New Roman"/>
          <w:sz w:val="24"/>
          <w:szCs w:val="24"/>
          <w:rPrChange w:id="3216" w:author="Kiên Lê Trung" w:date="2024-12-25T10:54:00Z" w16du:dateUtc="2024-12-25T03:54:00Z">
            <w:rPr>
              <w:rFonts w:ascii="Times New Roman" w:eastAsia="Times New Roman" w:hAnsi="Times New Roman" w:cs="Times New Roman"/>
              <w:sz w:val="26"/>
              <w:szCs w:val="26"/>
            </w:rPr>
          </w:rPrChange>
        </w:rPr>
      </w:pPr>
    </w:p>
    <w:p w14:paraId="75C10F61" w14:textId="77777777" w:rsidR="007569A2" w:rsidRPr="003D1C71" w:rsidRDefault="00CE686F">
      <w:pPr>
        <w:rPr>
          <w:rFonts w:ascii="Times New Roman" w:eastAsia="Times New Roman" w:hAnsi="Times New Roman" w:cs="Times New Roman"/>
          <w:sz w:val="24"/>
          <w:szCs w:val="24"/>
          <w:rPrChange w:id="3217"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218" w:author="Kiên Lê Trung" w:date="2024-12-25T10:54:00Z" w16du:dateUtc="2024-12-25T03:54:00Z">
            <w:rPr>
              <w:rFonts w:ascii="Times New Roman" w:eastAsia="Times New Roman" w:hAnsi="Times New Roman" w:cs="Times New Roman"/>
              <w:sz w:val="26"/>
              <w:szCs w:val="26"/>
            </w:rPr>
          </w:rPrChange>
        </w:rPr>
        <w:t xml:space="preserve">3. FPT Shop ( </w:t>
      </w:r>
      <w:r w:rsidRPr="003D1C71">
        <w:rPr>
          <w:sz w:val="24"/>
          <w:szCs w:val="24"/>
          <w:rPrChange w:id="3219" w:author="Kiên Lê Trung" w:date="2024-12-25T10:54:00Z" w16du:dateUtc="2024-12-25T03:54:00Z">
            <w:rPr/>
          </w:rPrChange>
        </w:rPr>
        <w:fldChar w:fldCharType="begin"/>
      </w:r>
      <w:r w:rsidRPr="003D1C71">
        <w:rPr>
          <w:sz w:val="24"/>
          <w:szCs w:val="24"/>
          <w:rPrChange w:id="3220" w:author="Kiên Lê Trung" w:date="2024-12-25T10:54:00Z" w16du:dateUtc="2024-12-25T03:54:00Z">
            <w:rPr/>
          </w:rPrChange>
        </w:rPr>
        <w:instrText>HYPERLINK "https://fptshop.com.vn/" \h</w:instrText>
      </w:r>
      <w:r w:rsidRPr="00627DCE">
        <w:rPr>
          <w:sz w:val="24"/>
          <w:szCs w:val="24"/>
        </w:rPr>
      </w:r>
      <w:r w:rsidRPr="003D1C71">
        <w:rPr>
          <w:sz w:val="24"/>
          <w:szCs w:val="24"/>
          <w:rPrChange w:id="3221" w:author="Kiên Lê Trung" w:date="2024-12-25T10:54:00Z" w16du:dateUtc="2024-12-25T03:54:00Z">
            <w:rPr/>
          </w:rPrChange>
        </w:rPr>
        <w:fldChar w:fldCharType="separate"/>
      </w:r>
      <w:r w:rsidRPr="003D1C71">
        <w:rPr>
          <w:rFonts w:ascii="Times New Roman" w:eastAsia="Times New Roman" w:hAnsi="Times New Roman" w:cs="Times New Roman"/>
          <w:color w:val="1155CC"/>
          <w:sz w:val="24"/>
          <w:szCs w:val="24"/>
          <w:u w:val="single"/>
          <w:rPrChange w:id="3222" w:author="Kiên Lê Trung" w:date="2024-12-25T10:54:00Z" w16du:dateUtc="2024-12-25T03:54:00Z">
            <w:rPr>
              <w:rFonts w:ascii="Times New Roman" w:eastAsia="Times New Roman" w:hAnsi="Times New Roman" w:cs="Times New Roman"/>
              <w:color w:val="1155CC"/>
              <w:sz w:val="26"/>
              <w:szCs w:val="26"/>
              <w:u w:val="single"/>
            </w:rPr>
          </w:rPrChange>
        </w:rPr>
        <w:t>https://fptshop.com.vn/</w:t>
      </w:r>
      <w:r w:rsidRPr="003D1C71">
        <w:rPr>
          <w:sz w:val="24"/>
          <w:szCs w:val="24"/>
          <w:rPrChange w:id="3223" w:author="Kiên Lê Trung" w:date="2024-12-25T10:54:00Z" w16du:dateUtc="2024-12-25T03:54:00Z">
            <w:rPr/>
          </w:rPrChange>
        </w:rPr>
        <w:fldChar w:fldCharType="end"/>
      </w:r>
      <w:r w:rsidRPr="003D1C71">
        <w:rPr>
          <w:rFonts w:ascii="Times New Roman" w:eastAsia="Times New Roman" w:hAnsi="Times New Roman" w:cs="Times New Roman"/>
          <w:sz w:val="24"/>
          <w:szCs w:val="24"/>
          <w:rPrChange w:id="3224" w:author="Kiên Lê Trung" w:date="2024-12-25T10:54:00Z" w16du:dateUtc="2024-12-25T03:54:00Z">
            <w:rPr>
              <w:rFonts w:ascii="Times New Roman" w:eastAsia="Times New Roman" w:hAnsi="Times New Roman" w:cs="Times New Roman"/>
              <w:sz w:val="26"/>
              <w:szCs w:val="26"/>
            </w:rPr>
          </w:rPrChange>
        </w:rPr>
        <w:t xml:space="preserve"> )</w:t>
      </w:r>
    </w:p>
    <w:p w14:paraId="797E50C6" w14:textId="3974960A" w:rsidR="007569A2" w:rsidRPr="003D1C71" w:rsidRDefault="00CE686F" w:rsidP="000556F1">
      <w:pPr>
        <w:rPr>
          <w:rFonts w:ascii="Times New Roman" w:eastAsia="Times New Roman" w:hAnsi="Times New Roman" w:cs="Times New Roman"/>
          <w:sz w:val="24"/>
          <w:szCs w:val="24"/>
          <w:lang w:val="en-US"/>
          <w:rPrChange w:id="3225" w:author="Kiên Lê Trung" w:date="2024-12-25T10:54:00Z" w16du:dateUtc="2024-12-25T03:54:00Z">
            <w:rPr>
              <w:rFonts w:ascii="Times New Roman" w:eastAsia="Times New Roman" w:hAnsi="Times New Roman" w:cs="Times New Roman"/>
              <w:sz w:val="26"/>
              <w:szCs w:val="26"/>
              <w:lang w:val="en-US"/>
            </w:rPr>
          </w:rPrChange>
        </w:rPr>
      </w:pPr>
      <w:r w:rsidRPr="003D1C71">
        <w:rPr>
          <w:rFonts w:ascii="Times New Roman" w:eastAsia="Times New Roman" w:hAnsi="Times New Roman" w:cs="Times New Roman"/>
          <w:sz w:val="24"/>
          <w:szCs w:val="24"/>
          <w:rPrChange w:id="3226" w:author="Kiên Lê Trung" w:date="2024-12-25T10:54:00Z" w16du:dateUtc="2024-12-25T03:54:00Z">
            <w:rPr>
              <w:rFonts w:ascii="Times New Roman" w:eastAsia="Times New Roman" w:hAnsi="Times New Roman" w:cs="Times New Roman"/>
              <w:sz w:val="26"/>
              <w:szCs w:val="26"/>
            </w:rPr>
          </w:rPrChange>
        </w:rPr>
        <w:t>FPT Shop, thuộc tập đoàn công nghệ FPT, là chuỗi bán lẻ lớn chuyên phân phối các sản phẩm công nghệ chính hãng như điện thoại, laptop, máy tính bảng và phụ kiện. Được thành lập vào năm 2012, FPT Shop là đối tác độc quyền của Apple tại Việt Nam, đảm bảo cung cấp các sản phẩm từ thương hiệu uy tín. Với hệ thống hơn 800 cửa hàng trải dài khắp cả nước, FPT Shop mang đến trải nghiệm mua sắm hiện đại, cùng các chương trình ưu đãi, trả góp linh hoạt và dịch vụ hỗ trợ khách hàng tận tình.</w:t>
      </w:r>
    </w:p>
    <w:p w14:paraId="3D958A8B" w14:textId="60ADD9DE" w:rsidR="007569A2" w:rsidDel="0094412A" w:rsidRDefault="00CE686F">
      <w:pPr>
        <w:pStyle w:val="Heading3"/>
        <w:rPr>
          <w:del w:id="3227" w:author="Kiên Lê Trung" w:date="2024-12-25T10:52:00Z" w16du:dateUtc="2024-12-25T03:52:00Z"/>
        </w:rPr>
      </w:pPr>
      <w:bookmarkStart w:id="3228" w:name="_Toc185954663"/>
      <w:bookmarkStart w:id="3229" w:name="_Toc185955144"/>
      <w:del w:id="3230" w:author="Kiên Lê Trung" w:date="2024-12-25T10:52:00Z" w16du:dateUtc="2024-12-25T03:52:00Z">
        <w:r w:rsidDel="0094412A">
          <w:delText>1.1.3 Tìm hiểu yêu cầu hệ thống</w:delText>
        </w:r>
        <w:bookmarkEnd w:id="3228"/>
        <w:bookmarkEnd w:id="3229"/>
        <w:r w:rsidDel="0094412A">
          <w:delText xml:space="preserve"> </w:delText>
        </w:r>
      </w:del>
    </w:p>
    <w:p w14:paraId="7B04FA47" w14:textId="088BF524" w:rsidR="007569A2" w:rsidDel="0094412A" w:rsidRDefault="007569A2">
      <w:pPr>
        <w:rPr>
          <w:del w:id="3231" w:author="Kiên Lê Trung" w:date="2024-12-25T10:52:00Z" w16du:dateUtc="2024-12-25T03:52:00Z"/>
        </w:rPr>
      </w:pPr>
    </w:p>
    <w:p w14:paraId="4AC22267" w14:textId="589F9CF1" w:rsidR="007569A2" w:rsidDel="0094412A" w:rsidRDefault="00CE686F" w:rsidP="00DE18BD">
      <w:pPr>
        <w:numPr>
          <w:ilvl w:val="0"/>
          <w:numId w:val="59"/>
        </w:numPr>
        <w:rPr>
          <w:del w:id="3232" w:author="Kiên Lê Trung" w:date="2024-12-25T10:52:00Z" w16du:dateUtc="2024-12-25T03:52:00Z"/>
        </w:rPr>
      </w:pPr>
      <w:del w:id="3233" w:author="Kiên Lê Trung" w:date="2024-12-25T10:52:00Z" w16du:dateUtc="2024-12-25T03:52:00Z">
        <w:r w:rsidDel="0094412A">
          <w:delText xml:space="preserve">Yêu cầu chức năng </w:delText>
        </w:r>
      </w:del>
    </w:p>
    <w:p w14:paraId="568C698B" w14:textId="7E54BD9C" w:rsidR="007569A2" w:rsidDel="0094412A" w:rsidRDefault="007569A2">
      <w:pPr>
        <w:ind w:left="720"/>
        <w:rPr>
          <w:del w:id="3234" w:author="Kiên Lê Trung" w:date="2024-12-25T10:52:00Z" w16du:dateUtc="2024-12-25T03:52:00Z"/>
        </w:rPr>
      </w:pPr>
    </w:p>
    <w:p w14:paraId="3A3EA772" w14:textId="202AF313" w:rsidR="007569A2" w:rsidDel="0094412A" w:rsidRDefault="00CE686F" w:rsidP="00DE18BD">
      <w:pPr>
        <w:numPr>
          <w:ilvl w:val="0"/>
          <w:numId w:val="59"/>
        </w:numPr>
        <w:rPr>
          <w:del w:id="3235" w:author="Kiên Lê Trung" w:date="2024-12-25T10:52:00Z" w16du:dateUtc="2024-12-25T03:52:00Z"/>
        </w:rPr>
      </w:pPr>
      <w:del w:id="3236" w:author="Kiên Lê Trung" w:date="2024-12-25T10:52:00Z" w16du:dateUtc="2024-12-25T03:52:00Z">
        <w:r w:rsidDel="0094412A">
          <w:delText>Yêu cầu phi chức năng</w:delText>
        </w:r>
      </w:del>
    </w:p>
    <w:p w14:paraId="1F20C7C2" w14:textId="7A03E294" w:rsidR="007569A2" w:rsidRPr="00C87A9A" w:rsidDel="001571A2" w:rsidRDefault="00CE686F">
      <w:pPr>
        <w:pStyle w:val="Heading3"/>
        <w:rPr>
          <w:del w:id="3237" w:author="Kiên Lê Trung" w:date="2024-12-24T18:32:00Z" w16du:dateUtc="2024-12-24T11:32:00Z"/>
          <w:lang w:val="en-US"/>
          <w:rPrChange w:id="3238" w:author="Kiên Lê Trung" w:date="2024-12-25T16:12:00Z" w16du:dateUtc="2024-12-25T09:12:00Z">
            <w:rPr>
              <w:del w:id="3239" w:author="Kiên Lê Trung" w:date="2024-12-24T18:32:00Z" w16du:dateUtc="2024-12-24T11:32:00Z"/>
            </w:rPr>
          </w:rPrChange>
        </w:rPr>
      </w:pPr>
      <w:bookmarkStart w:id="3240" w:name="_Toc185954664"/>
      <w:bookmarkStart w:id="3241" w:name="_Toc185955145"/>
      <w:bookmarkStart w:id="3242" w:name="_Toc186021571"/>
      <w:r>
        <w:t>1.1.</w:t>
      </w:r>
      <w:ins w:id="3243" w:author="Kiên Lê Trung" w:date="2024-12-25T10:52:00Z" w16du:dateUtc="2024-12-25T03:52:00Z">
        <w:r w:rsidR="0094412A">
          <w:rPr>
            <w:lang w:val="en-US"/>
          </w:rPr>
          <w:t>3</w:t>
        </w:r>
      </w:ins>
      <w:del w:id="3244" w:author="Kiên Lê Trung" w:date="2024-12-25T10:52:00Z" w16du:dateUtc="2024-12-25T03:52:00Z">
        <w:r w:rsidDel="0094412A">
          <w:delText>4</w:delText>
        </w:r>
      </w:del>
      <w:r>
        <w:t xml:space="preserve"> Xác định yêu cầu </w:t>
      </w:r>
      <w:ins w:id="3245" w:author="Kiên Lê Trung" w:date="2024-12-25T16:12:00Z" w16du:dateUtc="2024-12-25T09:12:00Z">
        <w:r w:rsidR="00C87A9A">
          <w:rPr>
            <w:lang w:val="en-US"/>
          </w:rPr>
          <w:t>hệ thống</w:t>
        </w:r>
      </w:ins>
      <w:del w:id="3246" w:author="Kiên Lê Trung" w:date="2024-12-25T16:12:00Z" w16du:dateUtc="2024-12-25T09:12:00Z">
        <w:r w:rsidDel="00C87A9A">
          <w:delText>nghiệp vụ</w:delText>
        </w:r>
        <w:bookmarkEnd w:id="3240"/>
        <w:bookmarkEnd w:id="3241"/>
        <w:bookmarkEnd w:id="3242"/>
        <w:r w:rsidDel="00C87A9A">
          <w:delText xml:space="preserve"> </w:delText>
        </w:r>
      </w:del>
    </w:p>
    <w:p w14:paraId="1A939487" w14:textId="77777777" w:rsidR="007569A2" w:rsidRPr="001571A2" w:rsidRDefault="007569A2" w:rsidP="001571A2">
      <w:pPr>
        <w:pStyle w:val="Heading3"/>
        <w:rPr>
          <w:lang w:val="en-US"/>
          <w:rPrChange w:id="3247" w:author="Kiên Lê Trung" w:date="2024-12-24T18:32:00Z" w16du:dateUtc="2024-12-24T11:32:00Z">
            <w:rPr>
              <w:rFonts w:ascii="Times New Roman" w:eastAsia="Times New Roman" w:hAnsi="Times New Roman" w:cs="Times New Roman"/>
              <w:sz w:val="24"/>
              <w:szCs w:val="24"/>
            </w:rPr>
          </w:rPrChange>
        </w:rPr>
        <w:pPrChange w:id="3248" w:author="Kiên Lê Trung" w:date="2024-12-24T18:32:00Z" w16du:dateUtc="2024-12-24T11:32:00Z">
          <w:pPr/>
        </w:pPrChange>
      </w:pPr>
    </w:p>
    <w:p w14:paraId="6AA258D8" w14:textId="77777777" w:rsidR="007569A2" w:rsidRDefault="007569A2">
      <w:pPr>
        <w:rPr>
          <w:rFonts w:ascii="Times New Roman" w:eastAsia="Times New Roman" w:hAnsi="Times New Roman" w:cs="Times New Roman"/>
          <w:sz w:val="28"/>
          <w:szCs w:val="28"/>
        </w:rPr>
      </w:pPr>
    </w:p>
    <w:p w14:paraId="50F5532E" w14:textId="77777777" w:rsidR="007569A2" w:rsidRPr="003D1C71" w:rsidRDefault="00CE686F">
      <w:pPr>
        <w:rPr>
          <w:rFonts w:ascii="Times New Roman" w:eastAsia="Times New Roman" w:hAnsi="Times New Roman" w:cs="Times New Roman"/>
          <w:b/>
          <w:sz w:val="24"/>
          <w:szCs w:val="24"/>
          <w:rPrChange w:id="3249" w:author="Kiên Lê Trung" w:date="2024-12-25T10:54:00Z" w16du:dateUtc="2024-12-25T03:54:00Z">
            <w:rPr>
              <w:rFonts w:ascii="Times New Roman" w:eastAsia="Times New Roman" w:hAnsi="Times New Roman" w:cs="Times New Roman"/>
              <w:b/>
              <w:sz w:val="26"/>
              <w:szCs w:val="26"/>
            </w:rPr>
          </w:rPrChange>
        </w:rPr>
      </w:pPr>
      <w:r w:rsidRPr="003D1C71">
        <w:rPr>
          <w:rFonts w:ascii="Times New Roman" w:eastAsia="Times New Roman" w:hAnsi="Times New Roman" w:cs="Times New Roman"/>
          <w:b/>
          <w:sz w:val="24"/>
          <w:szCs w:val="24"/>
          <w:rPrChange w:id="3250" w:author="Kiên Lê Trung" w:date="2024-12-25T10:54:00Z" w16du:dateUtc="2024-12-25T03:54:00Z">
            <w:rPr>
              <w:rFonts w:ascii="Times New Roman" w:eastAsia="Times New Roman" w:hAnsi="Times New Roman" w:cs="Times New Roman"/>
              <w:b/>
              <w:sz w:val="26"/>
              <w:szCs w:val="26"/>
            </w:rPr>
          </w:rPrChange>
        </w:rPr>
        <w:t xml:space="preserve">Chức năng được thực hiện bởi Người quản trị </w:t>
      </w:r>
    </w:p>
    <w:p w14:paraId="04B16B97" w14:textId="587D152D" w:rsidR="007569A2" w:rsidRPr="003D1C71" w:rsidRDefault="630CF71F">
      <w:pPr>
        <w:rPr>
          <w:rFonts w:ascii="Times New Roman" w:eastAsia="Times New Roman" w:hAnsi="Times New Roman" w:cs="Times New Roman"/>
          <w:sz w:val="24"/>
          <w:szCs w:val="24"/>
          <w:rPrChange w:id="3251"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252" w:author="Kiên Lê Trung" w:date="2024-12-25T10:54:00Z" w16du:dateUtc="2024-12-25T03:54:00Z">
            <w:rPr>
              <w:rFonts w:ascii="Times New Roman" w:eastAsia="Times New Roman" w:hAnsi="Times New Roman" w:cs="Times New Roman"/>
              <w:sz w:val="26"/>
              <w:szCs w:val="26"/>
            </w:rPr>
          </w:rPrChange>
        </w:rPr>
        <w:t>- Người quản trị đăng nhập</w:t>
      </w:r>
    </w:p>
    <w:p w14:paraId="5C510A89" w14:textId="6A28FEA0" w:rsidR="494F852C" w:rsidRPr="003D1C71" w:rsidRDefault="494F852C" w:rsidP="2895571A">
      <w:pPr>
        <w:rPr>
          <w:rFonts w:ascii="Times New Roman" w:eastAsia="Times New Roman" w:hAnsi="Times New Roman" w:cs="Times New Roman"/>
          <w:sz w:val="24"/>
          <w:szCs w:val="24"/>
          <w:rPrChange w:id="3253"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254" w:author="Kiên Lê Trung" w:date="2024-12-25T10:54:00Z" w16du:dateUtc="2024-12-25T03:54:00Z">
            <w:rPr>
              <w:rFonts w:ascii="Times New Roman" w:eastAsia="Times New Roman" w:hAnsi="Times New Roman" w:cs="Times New Roman"/>
              <w:sz w:val="26"/>
              <w:szCs w:val="26"/>
            </w:rPr>
          </w:rPrChange>
        </w:rPr>
        <w:t xml:space="preserve">- </w:t>
      </w:r>
      <w:r w:rsidR="6F24697A" w:rsidRPr="003D1C71">
        <w:rPr>
          <w:rFonts w:ascii="Times New Roman" w:eastAsia="Times New Roman" w:hAnsi="Times New Roman" w:cs="Times New Roman"/>
          <w:sz w:val="24"/>
          <w:szCs w:val="24"/>
          <w:rPrChange w:id="3255" w:author="Kiên Lê Trung" w:date="2024-12-25T10:54:00Z" w16du:dateUtc="2024-12-25T03:54:00Z">
            <w:rPr>
              <w:rFonts w:ascii="Times New Roman" w:eastAsia="Times New Roman" w:hAnsi="Times New Roman" w:cs="Times New Roman"/>
              <w:sz w:val="26"/>
              <w:szCs w:val="26"/>
            </w:rPr>
          </w:rPrChange>
        </w:rPr>
        <w:t>Quản lý</w:t>
      </w:r>
      <w:r w:rsidRPr="003D1C71">
        <w:rPr>
          <w:rFonts w:ascii="Times New Roman" w:eastAsia="Times New Roman" w:hAnsi="Times New Roman" w:cs="Times New Roman"/>
          <w:sz w:val="24"/>
          <w:szCs w:val="24"/>
          <w:rPrChange w:id="3256" w:author="Kiên Lê Trung" w:date="2024-12-25T10:54:00Z" w16du:dateUtc="2024-12-25T03:54:00Z">
            <w:rPr>
              <w:rFonts w:ascii="Times New Roman" w:eastAsia="Times New Roman" w:hAnsi="Times New Roman" w:cs="Times New Roman"/>
              <w:sz w:val="26"/>
              <w:szCs w:val="26"/>
            </w:rPr>
          </w:rPrChange>
        </w:rPr>
        <w:t xml:space="preserve"> danh mục </w:t>
      </w:r>
    </w:p>
    <w:p w14:paraId="5E1EC5C6" w14:textId="69B24C60" w:rsidR="007569A2" w:rsidRPr="003D1C71" w:rsidRDefault="494F852C">
      <w:pPr>
        <w:rPr>
          <w:rFonts w:ascii="Times New Roman" w:eastAsia="Times New Roman" w:hAnsi="Times New Roman" w:cs="Times New Roman"/>
          <w:sz w:val="24"/>
          <w:szCs w:val="24"/>
          <w:lang w:val="en-US"/>
          <w:rPrChange w:id="3257" w:author="Kiên Lê Trung" w:date="2024-12-25T10:54:00Z" w16du:dateUtc="2024-12-25T03:54:00Z">
            <w:rPr>
              <w:rFonts w:ascii="Times New Roman" w:eastAsia="Times New Roman" w:hAnsi="Times New Roman" w:cs="Times New Roman"/>
              <w:sz w:val="26"/>
              <w:szCs w:val="26"/>
              <w:lang w:val="en-US"/>
            </w:rPr>
          </w:rPrChange>
        </w:rPr>
      </w:pPr>
      <w:r w:rsidRPr="003D1C71">
        <w:rPr>
          <w:rFonts w:ascii="Times New Roman" w:eastAsia="Times New Roman" w:hAnsi="Times New Roman" w:cs="Times New Roman"/>
          <w:sz w:val="24"/>
          <w:szCs w:val="24"/>
          <w:rPrChange w:id="3258" w:author="Kiên Lê Trung" w:date="2024-12-25T10:54:00Z" w16du:dateUtc="2024-12-25T03:54:00Z">
            <w:rPr>
              <w:rFonts w:ascii="Times New Roman" w:eastAsia="Times New Roman" w:hAnsi="Times New Roman" w:cs="Times New Roman"/>
              <w:sz w:val="26"/>
              <w:szCs w:val="26"/>
            </w:rPr>
          </w:rPrChange>
        </w:rPr>
        <w:t xml:space="preserve">- </w:t>
      </w:r>
      <w:r w:rsidR="13765967" w:rsidRPr="003D1C71">
        <w:rPr>
          <w:rFonts w:ascii="Times New Roman" w:eastAsia="Times New Roman" w:hAnsi="Times New Roman" w:cs="Times New Roman"/>
          <w:sz w:val="24"/>
          <w:szCs w:val="24"/>
          <w:rPrChange w:id="3259" w:author="Kiên Lê Trung" w:date="2024-12-25T10:54:00Z" w16du:dateUtc="2024-12-25T03:54:00Z">
            <w:rPr>
              <w:rFonts w:ascii="Times New Roman" w:eastAsia="Times New Roman" w:hAnsi="Times New Roman" w:cs="Times New Roman"/>
              <w:sz w:val="26"/>
              <w:szCs w:val="26"/>
            </w:rPr>
          </w:rPrChange>
        </w:rPr>
        <w:t>Quản lý</w:t>
      </w:r>
      <w:r w:rsidRPr="003D1C71">
        <w:rPr>
          <w:rFonts w:ascii="Times New Roman" w:eastAsia="Times New Roman" w:hAnsi="Times New Roman" w:cs="Times New Roman"/>
          <w:sz w:val="24"/>
          <w:szCs w:val="24"/>
          <w:rPrChange w:id="3260" w:author="Kiên Lê Trung" w:date="2024-12-25T10:54:00Z" w16du:dateUtc="2024-12-25T03:54:00Z">
            <w:rPr>
              <w:rFonts w:ascii="Times New Roman" w:eastAsia="Times New Roman" w:hAnsi="Times New Roman" w:cs="Times New Roman"/>
              <w:sz w:val="26"/>
              <w:szCs w:val="26"/>
            </w:rPr>
          </w:rPrChange>
        </w:rPr>
        <w:t xml:space="preserve"> nhãn hiệu</w:t>
      </w:r>
    </w:p>
    <w:p w14:paraId="5B16643A" w14:textId="0D3E32D5" w:rsidR="007569A2" w:rsidRPr="003D1C71" w:rsidRDefault="630CF71F">
      <w:pPr>
        <w:rPr>
          <w:rFonts w:ascii="Times New Roman" w:eastAsia="Times New Roman" w:hAnsi="Times New Roman" w:cs="Times New Roman"/>
          <w:sz w:val="24"/>
          <w:szCs w:val="24"/>
          <w:lang w:val="en-US"/>
          <w:rPrChange w:id="3261" w:author="Kiên Lê Trung" w:date="2024-12-25T10:54:00Z" w16du:dateUtc="2024-12-25T03:54:00Z">
            <w:rPr>
              <w:rFonts w:ascii="Times New Roman" w:eastAsia="Times New Roman" w:hAnsi="Times New Roman" w:cs="Times New Roman"/>
              <w:sz w:val="26"/>
              <w:szCs w:val="26"/>
              <w:lang w:val="en-US"/>
            </w:rPr>
          </w:rPrChange>
        </w:rPr>
      </w:pPr>
      <w:r w:rsidRPr="003D1C71">
        <w:rPr>
          <w:rFonts w:ascii="Times New Roman" w:eastAsia="Times New Roman" w:hAnsi="Times New Roman" w:cs="Times New Roman"/>
          <w:sz w:val="24"/>
          <w:szCs w:val="24"/>
          <w:rPrChange w:id="3262" w:author="Kiên Lê Trung" w:date="2024-12-25T10:54:00Z" w16du:dateUtc="2024-12-25T03:54:00Z">
            <w:rPr>
              <w:rFonts w:ascii="Times New Roman" w:eastAsia="Times New Roman" w:hAnsi="Times New Roman" w:cs="Times New Roman"/>
              <w:sz w:val="26"/>
              <w:szCs w:val="26"/>
            </w:rPr>
          </w:rPrChange>
        </w:rPr>
        <w:t xml:space="preserve">- Quản lý </w:t>
      </w:r>
      <w:r w:rsidR="7D70DA3D" w:rsidRPr="003D1C71">
        <w:rPr>
          <w:rFonts w:ascii="Times New Roman" w:eastAsia="Times New Roman" w:hAnsi="Times New Roman" w:cs="Times New Roman"/>
          <w:sz w:val="24"/>
          <w:szCs w:val="24"/>
          <w:rPrChange w:id="3263" w:author="Kiên Lê Trung" w:date="2024-12-25T10:54:00Z" w16du:dateUtc="2024-12-25T03:54:00Z">
            <w:rPr>
              <w:rFonts w:ascii="Times New Roman" w:eastAsia="Times New Roman" w:hAnsi="Times New Roman" w:cs="Times New Roman"/>
              <w:sz w:val="26"/>
              <w:szCs w:val="26"/>
            </w:rPr>
          </w:rPrChange>
        </w:rPr>
        <w:t>người dùng</w:t>
      </w:r>
    </w:p>
    <w:p w14:paraId="1BC077A8" w14:textId="4EDD73C9" w:rsidR="007569A2" w:rsidRPr="003D1C71" w:rsidRDefault="630CF71F">
      <w:pPr>
        <w:ind w:left="720"/>
        <w:rPr>
          <w:rFonts w:ascii="Times New Roman" w:eastAsia="Times New Roman" w:hAnsi="Times New Roman" w:cs="Times New Roman"/>
          <w:sz w:val="24"/>
          <w:szCs w:val="24"/>
          <w:rPrChange w:id="3264"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265" w:author="Kiên Lê Trung" w:date="2024-12-25T10:54:00Z" w16du:dateUtc="2024-12-25T03:54:00Z">
            <w:rPr>
              <w:rFonts w:ascii="Times New Roman" w:eastAsia="Times New Roman" w:hAnsi="Times New Roman" w:cs="Times New Roman"/>
              <w:sz w:val="26"/>
              <w:szCs w:val="26"/>
            </w:rPr>
          </w:rPrChange>
        </w:rPr>
        <w:t>+ Xem thông tin chi tiết của</w:t>
      </w:r>
      <w:r w:rsidR="5F1929B4" w:rsidRPr="003D1C71">
        <w:rPr>
          <w:rFonts w:ascii="Times New Roman" w:eastAsia="Times New Roman" w:hAnsi="Times New Roman" w:cs="Times New Roman"/>
          <w:sz w:val="24"/>
          <w:szCs w:val="24"/>
          <w:rPrChange w:id="3266" w:author="Kiên Lê Trung" w:date="2024-12-25T10:54:00Z" w16du:dateUtc="2024-12-25T03:54:00Z">
            <w:rPr>
              <w:rFonts w:ascii="Times New Roman" w:eastAsia="Times New Roman" w:hAnsi="Times New Roman" w:cs="Times New Roman"/>
              <w:sz w:val="26"/>
              <w:szCs w:val="26"/>
            </w:rPr>
          </w:rPrChange>
        </w:rPr>
        <w:t xml:space="preserve"> người dùng</w:t>
      </w:r>
    </w:p>
    <w:p w14:paraId="79C0471D" w14:textId="20AFC4F5" w:rsidR="007569A2" w:rsidRPr="003D1C71" w:rsidRDefault="630CF71F">
      <w:pPr>
        <w:ind w:left="720"/>
        <w:rPr>
          <w:rFonts w:ascii="Times New Roman" w:eastAsia="Times New Roman" w:hAnsi="Times New Roman" w:cs="Times New Roman"/>
          <w:sz w:val="24"/>
          <w:szCs w:val="24"/>
          <w:rPrChange w:id="3267"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268" w:author="Kiên Lê Trung" w:date="2024-12-25T10:54:00Z" w16du:dateUtc="2024-12-25T03:54:00Z">
            <w:rPr>
              <w:rFonts w:ascii="Times New Roman" w:eastAsia="Times New Roman" w:hAnsi="Times New Roman" w:cs="Times New Roman"/>
              <w:sz w:val="26"/>
              <w:szCs w:val="26"/>
            </w:rPr>
          </w:rPrChange>
        </w:rPr>
        <w:t xml:space="preserve">+ Danh sách </w:t>
      </w:r>
      <w:r w:rsidR="18EE6B7E" w:rsidRPr="003D1C71">
        <w:rPr>
          <w:rFonts w:ascii="Times New Roman" w:eastAsia="Times New Roman" w:hAnsi="Times New Roman" w:cs="Times New Roman"/>
          <w:sz w:val="24"/>
          <w:szCs w:val="24"/>
          <w:rPrChange w:id="3269" w:author="Kiên Lê Trung" w:date="2024-12-25T10:54:00Z" w16du:dateUtc="2024-12-25T03:54:00Z">
            <w:rPr>
              <w:rFonts w:ascii="Times New Roman" w:eastAsia="Times New Roman" w:hAnsi="Times New Roman" w:cs="Times New Roman"/>
              <w:sz w:val="26"/>
              <w:szCs w:val="26"/>
            </w:rPr>
          </w:rPrChange>
        </w:rPr>
        <w:t>người dùng</w:t>
      </w:r>
      <w:r w:rsidRPr="003D1C71">
        <w:rPr>
          <w:rFonts w:ascii="Times New Roman" w:eastAsia="Times New Roman" w:hAnsi="Times New Roman" w:cs="Times New Roman"/>
          <w:sz w:val="24"/>
          <w:szCs w:val="24"/>
          <w:rPrChange w:id="3270" w:author="Kiên Lê Trung" w:date="2024-12-25T10:54:00Z" w16du:dateUtc="2024-12-25T03:54:00Z">
            <w:rPr>
              <w:rFonts w:ascii="Times New Roman" w:eastAsia="Times New Roman" w:hAnsi="Times New Roman" w:cs="Times New Roman"/>
              <w:sz w:val="26"/>
              <w:szCs w:val="26"/>
            </w:rPr>
          </w:rPrChange>
        </w:rPr>
        <w:t xml:space="preserve"> sử dụng hệ thống</w:t>
      </w:r>
    </w:p>
    <w:p w14:paraId="1AF87DC4" w14:textId="77777777" w:rsidR="007569A2" w:rsidRPr="003D1C71" w:rsidRDefault="00CE686F">
      <w:pPr>
        <w:rPr>
          <w:rFonts w:ascii="Times New Roman" w:eastAsia="Times New Roman" w:hAnsi="Times New Roman" w:cs="Times New Roman"/>
          <w:sz w:val="24"/>
          <w:szCs w:val="24"/>
          <w:rPrChange w:id="3271"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272" w:author="Kiên Lê Trung" w:date="2024-12-25T10:54:00Z" w16du:dateUtc="2024-12-25T03:54:00Z">
            <w:rPr>
              <w:rFonts w:ascii="Times New Roman" w:eastAsia="Times New Roman" w:hAnsi="Times New Roman" w:cs="Times New Roman"/>
              <w:sz w:val="26"/>
              <w:szCs w:val="26"/>
            </w:rPr>
          </w:rPrChange>
        </w:rPr>
        <w:t>- Quản lý Order</w:t>
      </w:r>
    </w:p>
    <w:p w14:paraId="5DAD1DB7" w14:textId="77777777" w:rsidR="007569A2" w:rsidRPr="003D1C71" w:rsidRDefault="00CE686F">
      <w:pPr>
        <w:ind w:left="720"/>
        <w:rPr>
          <w:rFonts w:ascii="Times New Roman" w:eastAsia="Times New Roman" w:hAnsi="Times New Roman" w:cs="Times New Roman"/>
          <w:sz w:val="24"/>
          <w:szCs w:val="24"/>
          <w:rPrChange w:id="3273"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274" w:author="Kiên Lê Trung" w:date="2024-12-25T10:54:00Z" w16du:dateUtc="2024-12-25T03:54:00Z">
            <w:rPr>
              <w:rFonts w:ascii="Times New Roman" w:eastAsia="Times New Roman" w:hAnsi="Times New Roman" w:cs="Times New Roman"/>
              <w:sz w:val="26"/>
              <w:szCs w:val="26"/>
            </w:rPr>
          </w:rPrChange>
        </w:rPr>
        <w:t>+ Xem chi tiết Order</w:t>
      </w:r>
    </w:p>
    <w:p w14:paraId="2FAC5F69" w14:textId="77777777" w:rsidR="007569A2" w:rsidRPr="003D1C71" w:rsidRDefault="630CF71F">
      <w:pPr>
        <w:ind w:left="720"/>
        <w:rPr>
          <w:rFonts w:ascii="Times New Roman" w:eastAsia="Times New Roman" w:hAnsi="Times New Roman" w:cs="Times New Roman"/>
          <w:sz w:val="24"/>
          <w:szCs w:val="24"/>
          <w:rPrChange w:id="3275"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276" w:author="Kiên Lê Trung" w:date="2024-12-25T10:54:00Z" w16du:dateUtc="2024-12-25T03:54:00Z">
            <w:rPr>
              <w:rFonts w:ascii="Times New Roman" w:eastAsia="Times New Roman" w:hAnsi="Times New Roman" w:cs="Times New Roman"/>
              <w:sz w:val="26"/>
              <w:szCs w:val="26"/>
            </w:rPr>
          </w:rPrChange>
        </w:rPr>
        <w:t>+ Danh sách các order</w:t>
      </w:r>
    </w:p>
    <w:p w14:paraId="5753464F" w14:textId="5CA4D7C2" w:rsidR="08C5B8B1" w:rsidRPr="003D1C71" w:rsidRDefault="08C5B8B1" w:rsidP="005C5FA5">
      <w:pPr>
        <w:rPr>
          <w:rFonts w:ascii="Times New Roman" w:eastAsia="Times New Roman" w:hAnsi="Times New Roman" w:cs="Times New Roman"/>
          <w:sz w:val="24"/>
          <w:szCs w:val="24"/>
          <w:rPrChange w:id="3277"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278" w:author="Kiên Lê Trung" w:date="2024-12-25T10:54:00Z" w16du:dateUtc="2024-12-25T03:54:00Z">
            <w:rPr>
              <w:rFonts w:ascii="Times New Roman" w:eastAsia="Times New Roman" w:hAnsi="Times New Roman" w:cs="Times New Roman"/>
              <w:sz w:val="26"/>
              <w:szCs w:val="26"/>
            </w:rPr>
          </w:rPrChange>
        </w:rPr>
        <w:t xml:space="preserve">- Quản lý thống kê </w:t>
      </w:r>
    </w:p>
    <w:p w14:paraId="36AF6883" w14:textId="77777777" w:rsidR="007569A2" w:rsidRPr="003D1C71" w:rsidRDefault="007569A2">
      <w:pPr>
        <w:rPr>
          <w:rFonts w:ascii="Times New Roman" w:eastAsia="Times New Roman" w:hAnsi="Times New Roman" w:cs="Times New Roman"/>
          <w:sz w:val="24"/>
          <w:szCs w:val="24"/>
          <w:rPrChange w:id="3279" w:author="Kiên Lê Trung" w:date="2024-12-25T10:54:00Z" w16du:dateUtc="2024-12-25T03:54:00Z">
            <w:rPr>
              <w:rFonts w:ascii="Times New Roman" w:eastAsia="Times New Roman" w:hAnsi="Times New Roman" w:cs="Times New Roman"/>
              <w:sz w:val="26"/>
              <w:szCs w:val="26"/>
            </w:rPr>
          </w:rPrChange>
        </w:rPr>
      </w:pPr>
    </w:p>
    <w:p w14:paraId="54C529ED" w14:textId="4DA2A91B" w:rsidR="007569A2" w:rsidRPr="003D1C71" w:rsidRDefault="630CF71F">
      <w:pPr>
        <w:rPr>
          <w:rFonts w:ascii="Times New Roman" w:eastAsia="Times New Roman" w:hAnsi="Times New Roman" w:cs="Times New Roman"/>
          <w:b/>
          <w:sz w:val="24"/>
          <w:szCs w:val="24"/>
          <w:lang w:val="en-US"/>
          <w:rPrChange w:id="3280" w:author="Kiên Lê Trung" w:date="2024-12-25T10:54:00Z" w16du:dateUtc="2024-12-25T03:54:00Z">
            <w:rPr>
              <w:rFonts w:ascii="Times New Roman" w:eastAsia="Times New Roman" w:hAnsi="Times New Roman" w:cs="Times New Roman"/>
              <w:b/>
              <w:sz w:val="26"/>
              <w:szCs w:val="26"/>
              <w:lang w:val="en-US"/>
            </w:rPr>
          </w:rPrChange>
        </w:rPr>
      </w:pPr>
      <w:r w:rsidRPr="003D1C71">
        <w:rPr>
          <w:rFonts w:ascii="Times New Roman" w:eastAsia="Times New Roman" w:hAnsi="Times New Roman" w:cs="Times New Roman"/>
          <w:b/>
          <w:bCs/>
          <w:sz w:val="24"/>
          <w:szCs w:val="24"/>
          <w:rPrChange w:id="3281" w:author="Kiên Lê Trung" w:date="2024-12-25T10:54:00Z" w16du:dateUtc="2024-12-25T03:54:00Z">
            <w:rPr>
              <w:rFonts w:ascii="Times New Roman" w:eastAsia="Times New Roman" w:hAnsi="Times New Roman" w:cs="Times New Roman"/>
              <w:b/>
              <w:bCs/>
              <w:sz w:val="26"/>
              <w:szCs w:val="26"/>
            </w:rPr>
          </w:rPrChange>
        </w:rPr>
        <w:t xml:space="preserve">Chức năng được dùng bởi </w:t>
      </w:r>
      <w:r w:rsidR="436F8BA1" w:rsidRPr="003D1C71">
        <w:rPr>
          <w:rFonts w:ascii="Times New Roman" w:eastAsia="Times New Roman" w:hAnsi="Times New Roman" w:cs="Times New Roman"/>
          <w:b/>
          <w:bCs/>
          <w:sz w:val="24"/>
          <w:szCs w:val="24"/>
          <w:rPrChange w:id="3282" w:author="Kiên Lê Trung" w:date="2024-12-25T10:54:00Z" w16du:dateUtc="2024-12-25T03:54:00Z">
            <w:rPr>
              <w:rFonts w:ascii="Times New Roman" w:eastAsia="Times New Roman" w:hAnsi="Times New Roman" w:cs="Times New Roman"/>
              <w:b/>
              <w:bCs/>
              <w:sz w:val="26"/>
              <w:szCs w:val="26"/>
            </w:rPr>
          </w:rPrChange>
        </w:rPr>
        <w:t xml:space="preserve">Khách hàng </w:t>
      </w:r>
    </w:p>
    <w:p w14:paraId="0128A60E" w14:textId="54005346" w:rsidR="007569A2" w:rsidRPr="003D1C71" w:rsidRDefault="630CF71F">
      <w:pPr>
        <w:rPr>
          <w:rFonts w:ascii="Times New Roman" w:eastAsia="Times New Roman" w:hAnsi="Times New Roman" w:cs="Times New Roman"/>
          <w:sz w:val="24"/>
          <w:szCs w:val="24"/>
          <w:rPrChange w:id="3283"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284" w:author="Kiên Lê Trung" w:date="2024-12-25T10:54:00Z" w16du:dateUtc="2024-12-25T03:54:00Z">
            <w:rPr>
              <w:rFonts w:ascii="Times New Roman" w:eastAsia="Times New Roman" w:hAnsi="Times New Roman" w:cs="Times New Roman"/>
              <w:sz w:val="26"/>
              <w:szCs w:val="26"/>
            </w:rPr>
          </w:rPrChange>
        </w:rPr>
        <w:t>+ Đăng ký, đăng nhập</w:t>
      </w:r>
      <w:r w:rsidR="4D308700" w:rsidRPr="003D1C71">
        <w:rPr>
          <w:rFonts w:ascii="Times New Roman" w:eastAsia="Times New Roman" w:hAnsi="Times New Roman" w:cs="Times New Roman"/>
          <w:sz w:val="24"/>
          <w:szCs w:val="24"/>
          <w:rPrChange w:id="3285" w:author="Kiên Lê Trung" w:date="2024-12-25T10:54:00Z" w16du:dateUtc="2024-12-25T03:54:00Z">
            <w:rPr>
              <w:rFonts w:ascii="Times New Roman" w:eastAsia="Times New Roman" w:hAnsi="Times New Roman" w:cs="Times New Roman"/>
              <w:sz w:val="26"/>
              <w:szCs w:val="26"/>
            </w:rPr>
          </w:rPrChange>
        </w:rPr>
        <w:t>, quên mật khẩu</w:t>
      </w:r>
    </w:p>
    <w:p w14:paraId="7E7E681F" w14:textId="6544A028" w:rsidR="04F9ADAA" w:rsidRPr="003D1C71" w:rsidRDefault="04F9ADAA" w:rsidP="2895571A">
      <w:pPr>
        <w:rPr>
          <w:rFonts w:ascii="Times New Roman" w:eastAsia="Times New Roman" w:hAnsi="Times New Roman" w:cs="Times New Roman"/>
          <w:sz w:val="24"/>
          <w:szCs w:val="24"/>
          <w:rPrChange w:id="3286"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287" w:author="Kiên Lê Trung" w:date="2024-12-25T10:54:00Z" w16du:dateUtc="2024-12-25T03:54:00Z">
            <w:rPr>
              <w:rFonts w:ascii="Times New Roman" w:eastAsia="Times New Roman" w:hAnsi="Times New Roman" w:cs="Times New Roman"/>
              <w:sz w:val="26"/>
              <w:szCs w:val="26"/>
            </w:rPr>
          </w:rPrChange>
        </w:rPr>
        <w:t>+ Tìm kiếm sản phẩm, xem chi tiết sản phẩm , thêm sản phẩm vào giỏ hàng</w:t>
      </w:r>
    </w:p>
    <w:p w14:paraId="7E76E663" w14:textId="7A909717" w:rsidR="007569A2" w:rsidRPr="003D1C71" w:rsidRDefault="630CF71F">
      <w:pPr>
        <w:rPr>
          <w:rFonts w:ascii="Times New Roman" w:eastAsia="Times New Roman" w:hAnsi="Times New Roman" w:cs="Times New Roman"/>
          <w:sz w:val="24"/>
          <w:szCs w:val="24"/>
          <w:rPrChange w:id="3288"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289" w:author="Kiên Lê Trung" w:date="2024-12-25T10:54:00Z" w16du:dateUtc="2024-12-25T03:54:00Z">
            <w:rPr>
              <w:rFonts w:ascii="Times New Roman" w:eastAsia="Times New Roman" w:hAnsi="Times New Roman" w:cs="Times New Roman"/>
              <w:sz w:val="26"/>
              <w:szCs w:val="26"/>
            </w:rPr>
          </w:rPrChange>
        </w:rPr>
        <w:t xml:space="preserve">+ Giỏ hàng </w:t>
      </w:r>
    </w:p>
    <w:p w14:paraId="76C60D89" w14:textId="77777777" w:rsidR="007569A2" w:rsidRPr="003D1C71" w:rsidRDefault="00CE686F">
      <w:pPr>
        <w:rPr>
          <w:rFonts w:ascii="Times New Roman" w:eastAsia="Times New Roman" w:hAnsi="Times New Roman" w:cs="Times New Roman"/>
          <w:sz w:val="24"/>
          <w:szCs w:val="24"/>
          <w:rPrChange w:id="3290"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291" w:author="Kiên Lê Trung" w:date="2024-12-25T10:54:00Z" w16du:dateUtc="2024-12-25T03:54:00Z">
            <w:rPr>
              <w:rFonts w:ascii="Times New Roman" w:eastAsia="Times New Roman" w:hAnsi="Times New Roman" w:cs="Times New Roman"/>
              <w:sz w:val="26"/>
              <w:szCs w:val="26"/>
            </w:rPr>
          </w:rPrChange>
        </w:rPr>
        <w:t>+ Chọn phương pháp thanh toán</w:t>
      </w:r>
    </w:p>
    <w:p w14:paraId="78A77DAC" w14:textId="18014BC3" w:rsidR="007569A2" w:rsidRPr="003D1C71" w:rsidRDefault="630CF71F">
      <w:pPr>
        <w:rPr>
          <w:rFonts w:ascii="Times New Roman" w:eastAsia="Times New Roman" w:hAnsi="Times New Roman" w:cs="Times New Roman"/>
          <w:sz w:val="24"/>
          <w:szCs w:val="24"/>
          <w:rPrChange w:id="3292"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293" w:author="Kiên Lê Trung" w:date="2024-12-25T10:54:00Z" w16du:dateUtc="2024-12-25T03:54:00Z">
            <w:rPr>
              <w:rFonts w:ascii="Times New Roman" w:eastAsia="Times New Roman" w:hAnsi="Times New Roman" w:cs="Times New Roman"/>
              <w:sz w:val="26"/>
              <w:szCs w:val="26"/>
            </w:rPr>
          </w:rPrChange>
        </w:rPr>
        <w:t xml:space="preserve">+ </w:t>
      </w:r>
      <w:r w:rsidR="6A3345E6" w:rsidRPr="003D1C71">
        <w:rPr>
          <w:rFonts w:ascii="Times New Roman" w:eastAsia="Times New Roman" w:hAnsi="Times New Roman" w:cs="Times New Roman"/>
          <w:sz w:val="24"/>
          <w:szCs w:val="24"/>
          <w:rPrChange w:id="3294" w:author="Kiên Lê Trung" w:date="2024-12-25T10:54:00Z" w16du:dateUtc="2024-12-25T03:54:00Z">
            <w:rPr>
              <w:rFonts w:ascii="Times New Roman" w:eastAsia="Times New Roman" w:hAnsi="Times New Roman" w:cs="Times New Roman"/>
              <w:sz w:val="26"/>
              <w:szCs w:val="26"/>
            </w:rPr>
          </w:rPrChange>
        </w:rPr>
        <w:t>Đánh giá, bình luận</w:t>
      </w:r>
      <w:r w:rsidRPr="003D1C71">
        <w:rPr>
          <w:rFonts w:ascii="Times New Roman" w:eastAsia="Times New Roman" w:hAnsi="Times New Roman" w:cs="Times New Roman"/>
          <w:sz w:val="24"/>
          <w:szCs w:val="24"/>
          <w:rPrChange w:id="3295" w:author="Kiên Lê Trung" w:date="2024-12-25T10:54:00Z" w16du:dateUtc="2024-12-25T03:54:00Z">
            <w:rPr>
              <w:rFonts w:ascii="Times New Roman" w:eastAsia="Times New Roman" w:hAnsi="Times New Roman" w:cs="Times New Roman"/>
              <w:sz w:val="26"/>
              <w:szCs w:val="26"/>
            </w:rPr>
          </w:rPrChange>
        </w:rPr>
        <w:t xml:space="preserve"> của sản phẩm</w:t>
      </w:r>
    </w:p>
    <w:p w14:paraId="4301CB5F" w14:textId="77777777" w:rsidR="007569A2" w:rsidRPr="003D1C71" w:rsidRDefault="630CF71F">
      <w:pPr>
        <w:rPr>
          <w:rFonts w:ascii="Times New Roman" w:eastAsia="Times New Roman" w:hAnsi="Times New Roman" w:cs="Times New Roman"/>
          <w:sz w:val="24"/>
          <w:szCs w:val="24"/>
          <w:rPrChange w:id="3296"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297" w:author="Kiên Lê Trung" w:date="2024-12-25T10:54:00Z" w16du:dateUtc="2024-12-25T03:54:00Z">
            <w:rPr>
              <w:rFonts w:ascii="Times New Roman" w:eastAsia="Times New Roman" w:hAnsi="Times New Roman" w:cs="Times New Roman"/>
              <w:sz w:val="26"/>
              <w:szCs w:val="26"/>
            </w:rPr>
          </w:rPrChange>
        </w:rPr>
        <w:t>+ Đổi thông tin các nhân của bản thân</w:t>
      </w:r>
    </w:p>
    <w:p w14:paraId="293121BC" w14:textId="1AF04288" w:rsidR="2895571A" w:rsidRPr="003D1C71" w:rsidRDefault="2895571A" w:rsidP="2895571A">
      <w:pPr>
        <w:rPr>
          <w:rFonts w:ascii="Times New Roman" w:eastAsia="Times New Roman" w:hAnsi="Times New Roman" w:cs="Times New Roman"/>
          <w:sz w:val="24"/>
          <w:szCs w:val="24"/>
          <w:rPrChange w:id="3298" w:author="Kiên Lê Trung" w:date="2024-12-25T10:54:00Z" w16du:dateUtc="2024-12-25T03:54:00Z">
            <w:rPr>
              <w:rFonts w:ascii="Times New Roman" w:eastAsia="Times New Roman" w:hAnsi="Times New Roman" w:cs="Times New Roman"/>
              <w:sz w:val="26"/>
              <w:szCs w:val="26"/>
            </w:rPr>
          </w:rPrChange>
        </w:rPr>
      </w:pPr>
    </w:p>
    <w:p w14:paraId="1C0157D6" w14:textId="77777777" w:rsidR="007569A2" w:rsidRPr="003D1C71" w:rsidRDefault="007569A2">
      <w:pPr>
        <w:rPr>
          <w:rFonts w:ascii="Times New Roman" w:eastAsia="Times New Roman" w:hAnsi="Times New Roman" w:cs="Times New Roman"/>
          <w:sz w:val="24"/>
          <w:szCs w:val="24"/>
          <w:rPrChange w:id="3299" w:author="Kiên Lê Trung" w:date="2024-12-25T10:54:00Z" w16du:dateUtc="2024-12-25T03:54:00Z">
            <w:rPr>
              <w:rFonts w:ascii="Times New Roman" w:eastAsia="Times New Roman" w:hAnsi="Times New Roman" w:cs="Times New Roman"/>
              <w:sz w:val="26"/>
              <w:szCs w:val="26"/>
            </w:rPr>
          </w:rPrChange>
        </w:rPr>
      </w:pPr>
    </w:p>
    <w:p w14:paraId="2D82C41D" w14:textId="5C638556" w:rsidR="007569A2" w:rsidRPr="003D1C71" w:rsidRDefault="630CF71F" w:rsidP="2895571A">
      <w:pPr>
        <w:rPr>
          <w:rFonts w:ascii="Times New Roman" w:eastAsia="Times New Roman" w:hAnsi="Times New Roman" w:cs="Times New Roman"/>
          <w:b/>
          <w:bCs/>
          <w:sz w:val="24"/>
          <w:szCs w:val="24"/>
          <w:rPrChange w:id="3300" w:author="Kiên Lê Trung" w:date="2024-12-25T10:54:00Z" w16du:dateUtc="2024-12-25T03:54:00Z">
            <w:rPr>
              <w:rFonts w:ascii="Times New Roman" w:eastAsia="Times New Roman" w:hAnsi="Times New Roman" w:cs="Times New Roman"/>
              <w:b/>
              <w:bCs/>
              <w:sz w:val="26"/>
              <w:szCs w:val="26"/>
            </w:rPr>
          </w:rPrChange>
        </w:rPr>
      </w:pPr>
      <w:r w:rsidRPr="003D1C71">
        <w:rPr>
          <w:rFonts w:ascii="Times New Roman" w:eastAsia="Times New Roman" w:hAnsi="Times New Roman" w:cs="Times New Roman"/>
          <w:b/>
          <w:bCs/>
          <w:sz w:val="24"/>
          <w:szCs w:val="24"/>
          <w:rPrChange w:id="3301" w:author="Kiên Lê Trung" w:date="2024-12-25T10:54:00Z" w16du:dateUtc="2024-12-25T03:54:00Z">
            <w:rPr>
              <w:rFonts w:ascii="Times New Roman" w:eastAsia="Times New Roman" w:hAnsi="Times New Roman" w:cs="Times New Roman"/>
              <w:b/>
              <w:bCs/>
              <w:sz w:val="26"/>
              <w:szCs w:val="26"/>
            </w:rPr>
          </w:rPrChange>
        </w:rPr>
        <w:t xml:space="preserve">Chức năng được dùng bởi </w:t>
      </w:r>
      <w:r w:rsidR="0DF9EA7C" w:rsidRPr="003D1C71">
        <w:rPr>
          <w:rFonts w:ascii="Times New Roman" w:eastAsia="Times New Roman" w:hAnsi="Times New Roman" w:cs="Times New Roman"/>
          <w:b/>
          <w:bCs/>
          <w:sz w:val="24"/>
          <w:szCs w:val="24"/>
          <w:rPrChange w:id="3302" w:author="Kiên Lê Trung" w:date="2024-12-25T10:54:00Z" w16du:dateUtc="2024-12-25T03:54:00Z">
            <w:rPr>
              <w:rFonts w:ascii="Times New Roman" w:eastAsia="Times New Roman" w:hAnsi="Times New Roman" w:cs="Times New Roman"/>
              <w:b/>
              <w:bCs/>
              <w:sz w:val="26"/>
              <w:szCs w:val="26"/>
            </w:rPr>
          </w:rPrChange>
        </w:rPr>
        <w:t>N</w:t>
      </w:r>
      <w:r w:rsidR="0DF9EA7C" w:rsidRPr="003D1C71">
        <w:rPr>
          <w:rFonts w:ascii="Times New Roman" w:eastAsia="Times New Roman" w:hAnsi="Times New Roman" w:cs="Times New Roman"/>
          <w:b/>
          <w:color w:val="000000" w:themeColor="text1"/>
          <w:sz w:val="24"/>
          <w:szCs w:val="24"/>
          <w:rPrChange w:id="3303" w:author="Kiên Lê Trung" w:date="2024-12-25T10:54:00Z" w16du:dateUtc="2024-12-25T03:54:00Z">
            <w:rPr>
              <w:rFonts w:ascii="Times New Roman" w:eastAsia="Times New Roman" w:hAnsi="Times New Roman" w:cs="Times New Roman"/>
              <w:b/>
              <w:color w:val="000000" w:themeColor="text1"/>
              <w:sz w:val="25"/>
              <w:szCs w:val="25"/>
            </w:rPr>
          </w:rPrChange>
        </w:rPr>
        <w:t>gười bán</w:t>
      </w:r>
      <w:r w:rsidR="0DF9EA7C" w:rsidRPr="003D1C71">
        <w:rPr>
          <w:rFonts w:ascii="Times New Roman" w:eastAsia="Times New Roman" w:hAnsi="Times New Roman" w:cs="Times New Roman"/>
          <w:b/>
          <w:bCs/>
          <w:sz w:val="24"/>
          <w:szCs w:val="24"/>
          <w:rPrChange w:id="3304" w:author="Kiên Lê Trung" w:date="2024-12-25T10:54:00Z" w16du:dateUtc="2024-12-25T03:54:00Z">
            <w:rPr>
              <w:rFonts w:ascii="Times New Roman" w:eastAsia="Times New Roman" w:hAnsi="Times New Roman" w:cs="Times New Roman"/>
              <w:b/>
              <w:bCs/>
              <w:sz w:val="26"/>
              <w:szCs w:val="26"/>
            </w:rPr>
          </w:rPrChange>
        </w:rPr>
        <w:t xml:space="preserve"> </w:t>
      </w:r>
    </w:p>
    <w:p w14:paraId="3691E7B2" w14:textId="77777777" w:rsidR="007569A2" w:rsidRPr="003D1C71" w:rsidRDefault="007569A2">
      <w:pPr>
        <w:rPr>
          <w:rFonts w:ascii="Times New Roman" w:eastAsia="Times New Roman" w:hAnsi="Times New Roman" w:cs="Times New Roman"/>
          <w:b/>
          <w:sz w:val="24"/>
          <w:szCs w:val="24"/>
          <w:rPrChange w:id="3305" w:author="Kiên Lê Trung" w:date="2024-12-25T10:54:00Z" w16du:dateUtc="2024-12-25T03:54:00Z">
            <w:rPr>
              <w:rFonts w:ascii="Times New Roman" w:eastAsia="Times New Roman" w:hAnsi="Times New Roman" w:cs="Times New Roman"/>
              <w:b/>
              <w:sz w:val="26"/>
              <w:szCs w:val="26"/>
            </w:rPr>
          </w:rPrChange>
        </w:rPr>
      </w:pPr>
    </w:p>
    <w:p w14:paraId="293EA81C" w14:textId="77777777" w:rsidR="007569A2" w:rsidRPr="003D1C71" w:rsidRDefault="00CE686F">
      <w:pPr>
        <w:rPr>
          <w:rFonts w:ascii="Times New Roman" w:eastAsia="Times New Roman" w:hAnsi="Times New Roman" w:cs="Times New Roman"/>
          <w:sz w:val="24"/>
          <w:szCs w:val="24"/>
          <w:rPrChange w:id="3306"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307" w:author="Kiên Lê Trung" w:date="2024-12-25T10:54:00Z" w16du:dateUtc="2024-12-25T03:54:00Z">
            <w:rPr>
              <w:rFonts w:ascii="Times New Roman" w:eastAsia="Times New Roman" w:hAnsi="Times New Roman" w:cs="Times New Roman"/>
              <w:sz w:val="26"/>
              <w:szCs w:val="26"/>
            </w:rPr>
          </w:rPrChange>
        </w:rPr>
        <w:t>- Quản lý loại sản phẩm</w:t>
      </w:r>
    </w:p>
    <w:p w14:paraId="460A8A64" w14:textId="77777777" w:rsidR="007569A2" w:rsidRPr="003D1C71" w:rsidRDefault="00CE686F">
      <w:pPr>
        <w:ind w:left="720"/>
        <w:rPr>
          <w:rFonts w:ascii="Times New Roman" w:eastAsia="Times New Roman" w:hAnsi="Times New Roman" w:cs="Times New Roman"/>
          <w:sz w:val="24"/>
          <w:szCs w:val="24"/>
          <w:rPrChange w:id="3308"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309" w:author="Kiên Lê Trung" w:date="2024-12-25T10:54:00Z" w16du:dateUtc="2024-12-25T03:54:00Z">
            <w:rPr>
              <w:rFonts w:ascii="Times New Roman" w:eastAsia="Times New Roman" w:hAnsi="Times New Roman" w:cs="Times New Roman"/>
              <w:sz w:val="26"/>
              <w:szCs w:val="26"/>
            </w:rPr>
          </w:rPrChange>
        </w:rPr>
        <w:t>+ Thêm, Sửa, Xóa loại sản phẩm</w:t>
      </w:r>
    </w:p>
    <w:p w14:paraId="73AEAA71" w14:textId="77777777" w:rsidR="007569A2" w:rsidRPr="003D1C71" w:rsidRDefault="00CE686F">
      <w:pPr>
        <w:ind w:left="720"/>
        <w:rPr>
          <w:rFonts w:ascii="Times New Roman" w:eastAsia="Times New Roman" w:hAnsi="Times New Roman" w:cs="Times New Roman"/>
          <w:sz w:val="24"/>
          <w:szCs w:val="24"/>
          <w:rPrChange w:id="3310"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311" w:author="Kiên Lê Trung" w:date="2024-12-25T10:54:00Z" w16du:dateUtc="2024-12-25T03:54:00Z">
            <w:rPr>
              <w:rFonts w:ascii="Times New Roman" w:eastAsia="Times New Roman" w:hAnsi="Times New Roman" w:cs="Times New Roman"/>
              <w:sz w:val="26"/>
              <w:szCs w:val="26"/>
            </w:rPr>
          </w:rPrChange>
        </w:rPr>
        <w:t>+ Xem danh sách các loại sản phẩm</w:t>
      </w:r>
    </w:p>
    <w:p w14:paraId="1CC35B9D" w14:textId="77777777" w:rsidR="007569A2" w:rsidRPr="003D1C71" w:rsidRDefault="00CE686F">
      <w:pPr>
        <w:rPr>
          <w:rFonts w:ascii="Times New Roman" w:eastAsia="Times New Roman" w:hAnsi="Times New Roman" w:cs="Times New Roman"/>
          <w:sz w:val="24"/>
          <w:szCs w:val="24"/>
          <w:rPrChange w:id="3312"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313" w:author="Kiên Lê Trung" w:date="2024-12-25T10:54:00Z" w16du:dateUtc="2024-12-25T03:54:00Z">
            <w:rPr>
              <w:rFonts w:ascii="Times New Roman" w:eastAsia="Times New Roman" w:hAnsi="Times New Roman" w:cs="Times New Roman"/>
              <w:sz w:val="26"/>
              <w:szCs w:val="26"/>
            </w:rPr>
          </w:rPrChange>
        </w:rPr>
        <w:t>- Quản lý sản phẩm</w:t>
      </w:r>
    </w:p>
    <w:p w14:paraId="742BC071" w14:textId="77777777" w:rsidR="007569A2" w:rsidRPr="003D1C71" w:rsidRDefault="00CE686F">
      <w:pPr>
        <w:ind w:left="720"/>
        <w:rPr>
          <w:rFonts w:ascii="Times New Roman" w:eastAsia="Times New Roman" w:hAnsi="Times New Roman" w:cs="Times New Roman"/>
          <w:sz w:val="24"/>
          <w:szCs w:val="24"/>
          <w:rPrChange w:id="3314"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315" w:author="Kiên Lê Trung" w:date="2024-12-25T10:54:00Z" w16du:dateUtc="2024-12-25T03:54:00Z">
            <w:rPr>
              <w:rFonts w:ascii="Times New Roman" w:eastAsia="Times New Roman" w:hAnsi="Times New Roman" w:cs="Times New Roman"/>
              <w:sz w:val="26"/>
              <w:szCs w:val="26"/>
            </w:rPr>
          </w:rPrChange>
        </w:rPr>
        <w:t>+ Thêm, sửa, xóa sản phẩm</w:t>
      </w:r>
    </w:p>
    <w:p w14:paraId="06B7A756" w14:textId="77777777" w:rsidR="007569A2" w:rsidRPr="003D1C71" w:rsidRDefault="00CE686F">
      <w:pPr>
        <w:ind w:left="720"/>
        <w:rPr>
          <w:rFonts w:ascii="Times New Roman" w:eastAsia="Times New Roman" w:hAnsi="Times New Roman" w:cs="Times New Roman"/>
          <w:sz w:val="24"/>
          <w:szCs w:val="24"/>
          <w:rPrChange w:id="3316"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317" w:author="Kiên Lê Trung" w:date="2024-12-25T10:54:00Z" w16du:dateUtc="2024-12-25T03:54:00Z">
            <w:rPr>
              <w:rFonts w:ascii="Times New Roman" w:eastAsia="Times New Roman" w:hAnsi="Times New Roman" w:cs="Times New Roman"/>
              <w:sz w:val="26"/>
              <w:szCs w:val="26"/>
            </w:rPr>
          </w:rPrChange>
        </w:rPr>
        <w:t>+ Xem chi tiết sản phẩm</w:t>
      </w:r>
    </w:p>
    <w:p w14:paraId="4D748EB5" w14:textId="77777777" w:rsidR="007569A2" w:rsidRPr="003D1C71" w:rsidRDefault="00CE686F">
      <w:pPr>
        <w:ind w:left="720"/>
        <w:rPr>
          <w:rFonts w:ascii="Times New Roman" w:eastAsia="Times New Roman" w:hAnsi="Times New Roman" w:cs="Times New Roman"/>
          <w:sz w:val="24"/>
          <w:szCs w:val="24"/>
          <w:rPrChange w:id="3318"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319" w:author="Kiên Lê Trung" w:date="2024-12-25T10:54:00Z" w16du:dateUtc="2024-12-25T03:54:00Z">
            <w:rPr>
              <w:rFonts w:ascii="Times New Roman" w:eastAsia="Times New Roman" w:hAnsi="Times New Roman" w:cs="Times New Roman"/>
              <w:sz w:val="26"/>
              <w:szCs w:val="26"/>
            </w:rPr>
          </w:rPrChange>
        </w:rPr>
        <w:t>+ Xem danh sách các sản phẩm</w:t>
      </w:r>
    </w:p>
    <w:p w14:paraId="160BDE47" w14:textId="77777777" w:rsidR="007569A2" w:rsidRPr="003D1C71" w:rsidRDefault="00CE686F">
      <w:pPr>
        <w:rPr>
          <w:rFonts w:ascii="Times New Roman" w:eastAsia="Times New Roman" w:hAnsi="Times New Roman" w:cs="Times New Roman"/>
          <w:sz w:val="24"/>
          <w:szCs w:val="24"/>
          <w:rPrChange w:id="3320"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321" w:author="Kiên Lê Trung" w:date="2024-12-25T10:54:00Z" w16du:dateUtc="2024-12-25T03:54:00Z">
            <w:rPr>
              <w:rFonts w:ascii="Times New Roman" w:eastAsia="Times New Roman" w:hAnsi="Times New Roman" w:cs="Times New Roman"/>
              <w:sz w:val="26"/>
              <w:szCs w:val="26"/>
            </w:rPr>
          </w:rPrChange>
        </w:rPr>
        <w:t>- Quản lý Order</w:t>
      </w:r>
    </w:p>
    <w:p w14:paraId="3F6DB9E3" w14:textId="77777777" w:rsidR="007569A2" w:rsidRPr="003D1C71" w:rsidRDefault="00CE686F">
      <w:pPr>
        <w:ind w:left="720"/>
        <w:rPr>
          <w:rFonts w:ascii="Times New Roman" w:eastAsia="Times New Roman" w:hAnsi="Times New Roman" w:cs="Times New Roman"/>
          <w:sz w:val="24"/>
          <w:szCs w:val="24"/>
          <w:rPrChange w:id="3322"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323" w:author="Kiên Lê Trung" w:date="2024-12-25T10:54:00Z" w16du:dateUtc="2024-12-25T03:54:00Z">
            <w:rPr>
              <w:rFonts w:ascii="Times New Roman" w:eastAsia="Times New Roman" w:hAnsi="Times New Roman" w:cs="Times New Roman"/>
              <w:sz w:val="26"/>
              <w:szCs w:val="26"/>
            </w:rPr>
          </w:rPrChange>
        </w:rPr>
        <w:t>+ Xác nhận, huỷ Order</w:t>
      </w:r>
    </w:p>
    <w:p w14:paraId="16F73627" w14:textId="77777777" w:rsidR="007569A2" w:rsidRPr="003D1C71" w:rsidRDefault="00CE686F">
      <w:pPr>
        <w:ind w:left="720"/>
        <w:rPr>
          <w:rFonts w:ascii="Times New Roman" w:eastAsia="Times New Roman" w:hAnsi="Times New Roman" w:cs="Times New Roman"/>
          <w:sz w:val="24"/>
          <w:szCs w:val="24"/>
          <w:rPrChange w:id="3324"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325" w:author="Kiên Lê Trung" w:date="2024-12-25T10:54:00Z" w16du:dateUtc="2024-12-25T03:54:00Z">
            <w:rPr>
              <w:rFonts w:ascii="Times New Roman" w:eastAsia="Times New Roman" w:hAnsi="Times New Roman" w:cs="Times New Roman"/>
              <w:sz w:val="26"/>
              <w:szCs w:val="26"/>
            </w:rPr>
          </w:rPrChange>
        </w:rPr>
        <w:t>+ Xem chi tiết Order</w:t>
      </w:r>
    </w:p>
    <w:p w14:paraId="4F133FB1" w14:textId="77777777" w:rsidR="007569A2" w:rsidRPr="003D1C71" w:rsidRDefault="00CE686F">
      <w:pPr>
        <w:ind w:left="720"/>
        <w:rPr>
          <w:rFonts w:ascii="Times New Roman" w:eastAsia="Times New Roman" w:hAnsi="Times New Roman" w:cs="Times New Roman"/>
          <w:sz w:val="24"/>
          <w:szCs w:val="24"/>
          <w:rPrChange w:id="3326"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327" w:author="Kiên Lê Trung" w:date="2024-12-25T10:54:00Z" w16du:dateUtc="2024-12-25T03:54:00Z">
            <w:rPr>
              <w:rFonts w:ascii="Times New Roman" w:eastAsia="Times New Roman" w:hAnsi="Times New Roman" w:cs="Times New Roman"/>
              <w:sz w:val="26"/>
              <w:szCs w:val="26"/>
            </w:rPr>
          </w:rPrChange>
        </w:rPr>
        <w:t>+ Danh sách các order</w:t>
      </w:r>
    </w:p>
    <w:p w14:paraId="526770CE" w14:textId="1B9FAD80" w:rsidR="007569A2" w:rsidRPr="003D1C71" w:rsidRDefault="3BF240DA" w:rsidP="2895571A">
      <w:pPr>
        <w:rPr>
          <w:rFonts w:ascii="Times New Roman" w:eastAsia="Times New Roman" w:hAnsi="Times New Roman" w:cs="Times New Roman"/>
          <w:sz w:val="24"/>
          <w:szCs w:val="24"/>
          <w:rPrChange w:id="3328" w:author="Kiên Lê Trung" w:date="2024-12-25T10:54:00Z" w16du:dateUtc="2024-12-25T03:54:00Z">
            <w:rPr>
              <w:rFonts w:ascii="Times New Roman" w:eastAsia="Times New Roman" w:hAnsi="Times New Roman" w:cs="Times New Roman"/>
              <w:sz w:val="28"/>
              <w:szCs w:val="28"/>
            </w:rPr>
          </w:rPrChange>
        </w:rPr>
      </w:pPr>
      <w:r w:rsidRPr="003D1C71">
        <w:rPr>
          <w:rFonts w:ascii="Times New Roman" w:eastAsia="Times New Roman" w:hAnsi="Times New Roman" w:cs="Times New Roman"/>
          <w:sz w:val="24"/>
          <w:szCs w:val="24"/>
          <w:rPrChange w:id="3329" w:author="Kiên Lê Trung" w:date="2024-12-25T10:54:00Z" w16du:dateUtc="2024-12-25T03:54:00Z">
            <w:rPr>
              <w:rFonts w:ascii="Times New Roman" w:eastAsia="Times New Roman" w:hAnsi="Times New Roman" w:cs="Times New Roman"/>
              <w:sz w:val="28"/>
              <w:szCs w:val="28"/>
            </w:rPr>
          </w:rPrChange>
        </w:rPr>
        <w:t>-Quản lý nhập hàng</w:t>
      </w:r>
    </w:p>
    <w:p w14:paraId="7CBEED82" w14:textId="2F3D7A33" w:rsidR="007569A2" w:rsidRPr="003D1C71" w:rsidRDefault="004656B9">
      <w:pPr>
        <w:rPr>
          <w:rFonts w:ascii="Times New Roman" w:eastAsia="Times New Roman" w:hAnsi="Times New Roman" w:cs="Times New Roman"/>
          <w:sz w:val="24"/>
          <w:szCs w:val="24"/>
          <w:lang w:val="en-US"/>
          <w:rPrChange w:id="3330" w:author="Kiên Lê Trung" w:date="2024-12-25T10:54:00Z" w16du:dateUtc="2024-12-25T03:54:00Z">
            <w:rPr>
              <w:rFonts w:ascii="Times New Roman" w:eastAsia="Times New Roman" w:hAnsi="Times New Roman" w:cs="Times New Roman"/>
              <w:sz w:val="28"/>
              <w:szCs w:val="28"/>
              <w:lang w:val="en-US"/>
            </w:rPr>
          </w:rPrChange>
        </w:rPr>
      </w:pPr>
      <w:r w:rsidRPr="003D1C71">
        <w:rPr>
          <w:rFonts w:ascii="Times New Roman" w:eastAsia="Times New Roman" w:hAnsi="Times New Roman" w:cs="Times New Roman"/>
          <w:sz w:val="24"/>
          <w:szCs w:val="24"/>
          <w:lang w:val="en-US"/>
          <w:rPrChange w:id="3331" w:author="Kiên Lê Trung" w:date="2024-12-25T10:54:00Z" w16du:dateUtc="2024-12-25T03:54:00Z">
            <w:rPr>
              <w:rFonts w:ascii="Times New Roman" w:eastAsia="Times New Roman" w:hAnsi="Times New Roman" w:cs="Times New Roman"/>
              <w:sz w:val="28"/>
              <w:szCs w:val="28"/>
              <w:lang w:val="en-US"/>
            </w:rPr>
          </w:rPrChange>
        </w:rPr>
        <w:t xml:space="preserve">- Quản lý </w:t>
      </w:r>
      <w:r w:rsidR="00F93068" w:rsidRPr="003D1C71">
        <w:rPr>
          <w:rFonts w:ascii="Times New Roman" w:eastAsia="Times New Roman" w:hAnsi="Times New Roman" w:cs="Times New Roman"/>
          <w:sz w:val="24"/>
          <w:szCs w:val="24"/>
          <w:lang w:val="en-US"/>
          <w:rPrChange w:id="3332" w:author="Kiên Lê Trung" w:date="2024-12-25T10:54:00Z" w16du:dateUtc="2024-12-25T03:54:00Z">
            <w:rPr>
              <w:rFonts w:ascii="Times New Roman" w:eastAsia="Times New Roman" w:hAnsi="Times New Roman" w:cs="Times New Roman"/>
              <w:sz w:val="28"/>
              <w:szCs w:val="28"/>
              <w:lang w:val="en-US"/>
            </w:rPr>
          </w:rPrChange>
        </w:rPr>
        <w:t>nhà cung cấp</w:t>
      </w:r>
    </w:p>
    <w:p w14:paraId="70E6F4B9" w14:textId="6B24F5DB" w:rsidR="00F93068" w:rsidRPr="003D1C71" w:rsidRDefault="00F93068">
      <w:pPr>
        <w:rPr>
          <w:rFonts w:ascii="Times New Roman" w:eastAsia="Times New Roman" w:hAnsi="Times New Roman" w:cs="Times New Roman"/>
          <w:sz w:val="24"/>
          <w:szCs w:val="24"/>
          <w:lang w:val="en-US"/>
          <w:rPrChange w:id="3333" w:author="Kiên Lê Trung" w:date="2024-12-25T10:54:00Z" w16du:dateUtc="2024-12-25T03:54:00Z">
            <w:rPr>
              <w:rFonts w:ascii="Times New Roman" w:eastAsia="Times New Roman" w:hAnsi="Times New Roman" w:cs="Times New Roman"/>
              <w:sz w:val="28"/>
              <w:szCs w:val="28"/>
              <w:lang w:val="en-US"/>
            </w:rPr>
          </w:rPrChange>
        </w:rPr>
      </w:pPr>
      <w:r w:rsidRPr="003D1C71">
        <w:rPr>
          <w:rFonts w:ascii="Times New Roman" w:eastAsia="Times New Roman" w:hAnsi="Times New Roman" w:cs="Times New Roman"/>
          <w:sz w:val="24"/>
          <w:szCs w:val="24"/>
          <w:lang w:val="en-US"/>
          <w:rPrChange w:id="3334" w:author="Kiên Lê Trung" w:date="2024-12-25T10:54:00Z" w16du:dateUtc="2024-12-25T03:54:00Z">
            <w:rPr>
              <w:rFonts w:ascii="Times New Roman" w:eastAsia="Times New Roman" w:hAnsi="Times New Roman" w:cs="Times New Roman"/>
              <w:sz w:val="28"/>
              <w:szCs w:val="28"/>
              <w:lang w:val="en-US"/>
            </w:rPr>
          </w:rPrChange>
        </w:rPr>
        <w:t xml:space="preserve">- Quản lý </w:t>
      </w:r>
      <w:r w:rsidR="00994D0F" w:rsidRPr="003D1C71">
        <w:rPr>
          <w:rFonts w:ascii="Times New Roman" w:eastAsia="Times New Roman" w:hAnsi="Times New Roman" w:cs="Times New Roman"/>
          <w:sz w:val="24"/>
          <w:szCs w:val="24"/>
          <w:lang w:val="en-US"/>
          <w:rPrChange w:id="3335" w:author="Kiên Lê Trung" w:date="2024-12-25T10:54:00Z" w16du:dateUtc="2024-12-25T03:54:00Z">
            <w:rPr>
              <w:rFonts w:ascii="Times New Roman" w:eastAsia="Times New Roman" w:hAnsi="Times New Roman" w:cs="Times New Roman"/>
              <w:sz w:val="28"/>
              <w:szCs w:val="28"/>
              <w:lang w:val="en-US"/>
            </w:rPr>
          </w:rPrChange>
        </w:rPr>
        <w:t xml:space="preserve">hàng tồn kho </w:t>
      </w:r>
    </w:p>
    <w:p w14:paraId="2E51FC7B" w14:textId="08F48B0D" w:rsidR="00D75A6A" w:rsidRPr="003D1C71" w:rsidRDefault="00D75A6A">
      <w:pPr>
        <w:rPr>
          <w:rFonts w:ascii="Times New Roman" w:eastAsia="Times New Roman" w:hAnsi="Times New Roman" w:cs="Times New Roman"/>
          <w:sz w:val="24"/>
          <w:szCs w:val="24"/>
          <w:lang w:val="en-US"/>
          <w:rPrChange w:id="3336" w:author="Kiên Lê Trung" w:date="2024-12-25T10:54:00Z" w16du:dateUtc="2024-12-25T03:54:00Z">
            <w:rPr>
              <w:rFonts w:ascii="Times New Roman" w:eastAsia="Times New Roman" w:hAnsi="Times New Roman" w:cs="Times New Roman"/>
              <w:sz w:val="28"/>
              <w:szCs w:val="28"/>
              <w:lang w:val="en-US"/>
            </w:rPr>
          </w:rPrChange>
        </w:rPr>
      </w:pPr>
      <w:r w:rsidRPr="003D1C71">
        <w:rPr>
          <w:rFonts w:ascii="Times New Roman" w:eastAsia="Times New Roman" w:hAnsi="Times New Roman" w:cs="Times New Roman"/>
          <w:sz w:val="24"/>
          <w:szCs w:val="24"/>
          <w:lang w:val="en-US"/>
          <w:rPrChange w:id="3337" w:author="Kiên Lê Trung" w:date="2024-12-25T10:54:00Z" w16du:dateUtc="2024-12-25T03:54:00Z">
            <w:rPr>
              <w:rFonts w:ascii="Times New Roman" w:eastAsia="Times New Roman" w:hAnsi="Times New Roman" w:cs="Times New Roman"/>
              <w:sz w:val="28"/>
              <w:szCs w:val="28"/>
              <w:lang w:val="en-US"/>
            </w:rPr>
          </w:rPrChange>
        </w:rPr>
        <w:t>- Quản lý thống kê</w:t>
      </w:r>
    </w:p>
    <w:p w14:paraId="6E36661F" w14:textId="77777777" w:rsidR="007569A2" w:rsidRPr="003D1C71" w:rsidRDefault="007569A2">
      <w:pPr>
        <w:rPr>
          <w:rFonts w:ascii="Times New Roman" w:eastAsia="Times New Roman" w:hAnsi="Times New Roman" w:cs="Times New Roman"/>
          <w:sz w:val="24"/>
          <w:szCs w:val="24"/>
          <w:rPrChange w:id="3338" w:author="Kiên Lê Trung" w:date="2024-12-25T10:54:00Z" w16du:dateUtc="2024-12-25T03:54:00Z">
            <w:rPr>
              <w:rFonts w:ascii="Times New Roman" w:eastAsia="Times New Roman" w:hAnsi="Times New Roman" w:cs="Times New Roman"/>
              <w:sz w:val="28"/>
              <w:szCs w:val="28"/>
            </w:rPr>
          </w:rPrChange>
        </w:rPr>
      </w:pPr>
    </w:p>
    <w:p w14:paraId="580A5D38" w14:textId="77777777" w:rsidR="007569A2" w:rsidRDefault="00CE686F">
      <w:pPr>
        <w:pStyle w:val="Heading2"/>
      </w:pPr>
      <w:bookmarkStart w:id="3339" w:name="_Toc185954665"/>
      <w:bookmarkStart w:id="3340" w:name="_Toc185955146"/>
      <w:bookmarkStart w:id="3341" w:name="_Toc186021572"/>
      <w:r>
        <w:t>1.2 Tìm hiểu một số công nghệ liên quan</w:t>
      </w:r>
      <w:bookmarkEnd w:id="3339"/>
      <w:bookmarkEnd w:id="3340"/>
      <w:bookmarkEnd w:id="3341"/>
      <w:r>
        <w:t xml:space="preserve">  </w:t>
      </w:r>
    </w:p>
    <w:p w14:paraId="28B9336D" w14:textId="0372B817" w:rsidR="007569A2" w:rsidRDefault="00CE686F">
      <w:pPr>
        <w:pStyle w:val="Heading3"/>
      </w:pPr>
      <w:bookmarkStart w:id="3342" w:name="_Toc185954666"/>
      <w:bookmarkStart w:id="3343" w:name="_Toc185955147"/>
      <w:bookmarkStart w:id="3344" w:name="_Toc186021573"/>
      <w:r>
        <w:t>1.2.1 Front</w:t>
      </w:r>
      <w:ins w:id="3345" w:author="Việt Lương" w:date="2024-12-25T18:30:00Z" w16du:dateUtc="2024-12-25T11:30:00Z">
        <w:r w:rsidR="002C09B4">
          <w:rPr>
            <w:lang w:val="en-US"/>
          </w:rPr>
          <w:t>e</w:t>
        </w:r>
      </w:ins>
      <w:del w:id="3346" w:author="Việt Lương" w:date="2024-12-25T18:30:00Z" w16du:dateUtc="2024-12-25T11:30:00Z">
        <w:r>
          <w:delText>-E</w:delText>
        </w:r>
      </w:del>
      <w:r>
        <w:t>nd</w:t>
      </w:r>
      <w:bookmarkEnd w:id="3342"/>
      <w:bookmarkEnd w:id="3343"/>
      <w:bookmarkEnd w:id="3344"/>
    </w:p>
    <w:p w14:paraId="1726B018" w14:textId="77777777" w:rsidR="007569A2" w:rsidRPr="003D1C71" w:rsidRDefault="00CE686F">
      <w:pPr>
        <w:rPr>
          <w:rFonts w:ascii="Times New Roman" w:eastAsia="Times New Roman" w:hAnsi="Times New Roman" w:cs="Times New Roman"/>
          <w:sz w:val="24"/>
          <w:szCs w:val="24"/>
          <w:rPrChange w:id="3347"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348" w:author="Kiên Lê Trung" w:date="2024-12-25T10:54:00Z" w16du:dateUtc="2024-12-25T03:54:00Z">
            <w:rPr>
              <w:rFonts w:ascii="Times New Roman" w:eastAsia="Times New Roman" w:hAnsi="Times New Roman" w:cs="Times New Roman"/>
              <w:sz w:val="26"/>
              <w:szCs w:val="26"/>
            </w:rPr>
          </w:rPrChange>
        </w:rPr>
        <w:t>Giao diện của hệ thống (front</w:t>
      </w:r>
      <w:del w:id="3349" w:author="Việt Lương" w:date="2024-12-25T22:53:00Z" w16du:dateUtc="2024-12-25T15:53:00Z">
        <w:r w:rsidRPr="003D1C71" w:rsidDel="00F93660">
          <w:rPr>
            <w:rFonts w:ascii="Times New Roman" w:eastAsia="Times New Roman" w:hAnsi="Times New Roman" w:cs="Times New Roman"/>
            <w:sz w:val="24"/>
            <w:szCs w:val="24"/>
            <w:rPrChange w:id="3350" w:author="Kiên Lê Trung" w:date="2024-12-25T10:54:00Z" w16du:dateUtc="2024-12-25T03:54:00Z">
              <w:rPr>
                <w:rFonts w:ascii="Times New Roman" w:eastAsia="Times New Roman" w:hAnsi="Times New Roman" w:cs="Times New Roman"/>
                <w:sz w:val="26"/>
                <w:szCs w:val="26"/>
              </w:rPr>
            </w:rPrChange>
          </w:rPr>
          <w:delText>-</w:delText>
        </w:r>
      </w:del>
      <w:r w:rsidRPr="003D1C71">
        <w:rPr>
          <w:rFonts w:ascii="Times New Roman" w:eastAsia="Times New Roman" w:hAnsi="Times New Roman" w:cs="Times New Roman"/>
          <w:sz w:val="24"/>
          <w:szCs w:val="24"/>
          <w:rPrChange w:id="3351" w:author="Kiên Lê Trung" w:date="2024-12-25T10:54:00Z" w16du:dateUtc="2024-12-25T03:54:00Z">
            <w:rPr>
              <w:rFonts w:ascii="Times New Roman" w:eastAsia="Times New Roman" w:hAnsi="Times New Roman" w:cs="Times New Roman"/>
              <w:sz w:val="26"/>
              <w:szCs w:val="26"/>
            </w:rPr>
          </w:rPrChange>
        </w:rPr>
        <w:t>end) được xây dựng dựa trên các yếu tố chính là HTML, CSS và JavaScript nhưng được viết dưới sự hỗ trợ của một framework đó là VueJS. Để xây dựng lên một trang web, trong đó:</w:t>
      </w:r>
    </w:p>
    <w:p w14:paraId="38645DC7" w14:textId="77777777" w:rsidR="007569A2" w:rsidRPr="003D1C71" w:rsidRDefault="007569A2">
      <w:pPr>
        <w:rPr>
          <w:rFonts w:ascii="Times New Roman" w:eastAsia="Times New Roman" w:hAnsi="Times New Roman" w:cs="Times New Roman"/>
          <w:sz w:val="24"/>
          <w:szCs w:val="24"/>
          <w:rPrChange w:id="3352" w:author="Kiên Lê Trung" w:date="2024-12-25T10:54:00Z" w16du:dateUtc="2024-12-25T03:54:00Z">
            <w:rPr>
              <w:rFonts w:ascii="Times New Roman" w:eastAsia="Times New Roman" w:hAnsi="Times New Roman" w:cs="Times New Roman"/>
              <w:sz w:val="26"/>
              <w:szCs w:val="26"/>
            </w:rPr>
          </w:rPrChange>
        </w:rPr>
      </w:pPr>
    </w:p>
    <w:p w14:paraId="66584A8F" w14:textId="77777777" w:rsidR="007569A2" w:rsidRPr="003D1C71" w:rsidRDefault="00CE686F">
      <w:pPr>
        <w:rPr>
          <w:rFonts w:ascii="Times New Roman" w:eastAsia="Times New Roman" w:hAnsi="Times New Roman" w:cs="Times New Roman"/>
          <w:sz w:val="24"/>
          <w:szCs w:val="24"/>
          <w:rPrChange w:id="3353"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354" w:author="Kiên Lê Trung" w:date="2024-12-25T10:54:00Z" w16du:dateUtc="2024-12-25T03:54:00Z">
            <w:rPr>
              <w:rFonts w:ascii="Times New Roman" w:eastAsia="Times New Roman" w:hAnsi="Times New Roman" w:cs="Times New Roman"/>
              <w:sz w:val="26"/>
              <w:szCs w:val="26"/>
            </w:rPr>
          </w:rPrChange>
        </w:rPr>
        <w:t>HTML: là viết tắt của Hypertext Markup Language, chính là xương sống của mọi website. Nó dùng để dựng lên cấu trúc các thành phần có trong website.</w:t>
      </w:r>
    </w:p>
    <w:p w14:paraId="135E58C4" w14:textId="77777777" w:rsidR="007569A2" w:rsidRPr="003D1C71" w:rsidRDefault="007569A2">
      <w:pPr>
        <w:rPr>
          <w:rFonts w:ascii="Times New Roman" w:eastAsia="Times New Roman" w:hAnsi="Times New Roman" w:cs="Times New Roman"/>
          <w:sz w:val="24"/>
          <w:szCs w:val="24"/>
          <w:rPrChange w:id="3355" w:author="Kiên Lê Trung" w:date="2024-12-25T10:54:00Z" w16du:dateUtc="2024-12-25T03:54:00Z">
            <w:rPr>
              <w:rFonts w:ascii="Times New Roman" w:eastAsia="Times New Roman" w:hAnsi="Times New Roman" w:cs="Times New Roman"/>
              <w:sz w:val="26"/>
              <w:szCs w:val="26"/>
            </w:rPr>
          </w:rPrChange>
        </w:rPr>
      </w:pPr>
    </w:p>
    <w:p w14:paraId="470EA36B" w14:textId="77777777" w:rsidR="007569A2" w:rsidRPr="003D1C71" w:rsidRDefault="00CE686F">
      <w:pPr>
        <w:rPr>
          <w:rFonts w:ascii="Times New Roman" w:eastAsia="Times New Roman" w:hAnsi="Times New Roman" w:cs="Times New Roman"/>
          <w:sz w:val="24"/>
          <w:szCs w:val="24"/>
          <w:rPrChange w:id="3356"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357" w:author="Kiên Lê Trung" w:date="2024-12-25T10:54:00Z" w16du:dateUtc="2024-12-25T03:54:00Z">
            <w:rPr>
              <w:rFonts w:ascii="Times New Roman" w:eastAsia="Times New Roman" w:hAnsi="Times New Roman" w:cs="Times New Roman"/>
              <w:sz w:val="26"/>
              <w:szCs w:val="26"/>
            </w:rPr>
          </w:rPrChange>
        </w:rPr>
        <w:t>CSS: là một yếu tố vô cùng quan trọng của một trang web. à ngôn ngữ tạo phong cách cho trang web - Cascading Style Sheet language. Dùng để tạo phong cách và định kiểu cho những thành phần được viết dưới dạng ngôn ngữ đánh dấu, như là HTML. CSS giúp thiết kế và trang trí trang web trở nên bắt mắt, rực rỡ hơn với các yếu tố như font chữ, cỡ chữ, màu sắc, bố cục, hiệu ứng của các phần tử.</w:t>
      </w:r>
    </w:p>
    <w:p w14:paraId="62EBF9A1" w14:textId="77777777" w:rsidR="007569A2" w:rsidRPr="003D1C71" w:rsidRDefault="007569A2">
      <w:pPr>
        <w:rPr>
          <w:rFonts w:ascii="Times New Roman" w:eastAsia="Times New Roman" w:hAnsi="Times New Roman" w:cs="Times New Roman"/>
          <w:sz w:val="24"/>
          <w:szCs w:val="24"/>
          <w:rPrChange w:id="3358" w:author="Kiên Lê Trung" w:date="2024-12-25T10:54:00Z" w16du:dateUtc="2024-12-25T03:54:00Z">
            <w:rPr>
              <w:rFonts w:ascii="Times New Roman" w:eastAsia="Times New Roman" w:hAnsi="Times New Roman" w:cs="Times New Roman"/>
              <w:sz w:val="26"/>
              <w:szCs w:val="26"/>
            </w:rPr>
          </w:rPrChange>
        </w:rPr>
      </w:pPr>
    </w:p>
    <w:p w14:paraId="7BA20D1B" w14:textId="77777777" w:rsidR="007569A2" w:rsidRPr="003D1C71" w:rsidRDefault="00CE686F">
      <w:pPr>
        <w:rPr>
          <w:rFonts w:ascii="Times New Roman" w:eastAsia="Times New Roman" w:hAnsi="Times New Roman" w:cs="Times New Roman"/>
          <w:sz w:val="24"/>
          <w:szCs w:val="24"/>
          <w:rPrChange w:id="3359"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360" w:author="Kiên Lê Trung" w:date="2024-12-25T10:54:00Z" w16du:dateUtc="2024-12-25T03:54:00Z">
            <w:rPr>
              <w:rFonts w:ascii="Times New Roman" w:eastAsia="Times New Roman" w:hAnsi="Times New Roman" w:cs="Times New Roman"/>
              <w:sz w:val="26"/>
              <w:szCs w:val="26"/>
            </w:rPr>
          </w:rPrChange>
        </w:rPr>
        <w:t>JavaScript: là ngôn ngữ lập trình rất linh động. JavaScript giúp xây dựng tương tác giữa các thành phần trong một trang web với nhau, đảm nhiệm xử lý các sự kiện và thao tác phía người dùng. Hơn nữa, JavaScript còn có thể viết ra những</w:t>
      </w:r>
    </w:p>
    <w:p w14:paraId="0CE05AA9" w14:textId="77777777" w:rsidR="007569A2" w:rsidRPr="003D1C71" w:rsidRDefault="00CE686F">
      <w:pPr>
        <w:rPr>
          <w:rFonts w:ascii="Times New Roman" w:eastAsia="Times New Roman" w:hAnsi="Times New Roman" w:cs="Times New Roman"/>
          <w:sz w:val="24"/>
          <w:szCs w:val="24"/>
          <w:rPrChange w:id="3361"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362" w:author="Kiên Lê Trung" w:date="2024-12-25T10:54:00Z" w16du:dateUtc="2024-12-25T03:54:00Z">
            <w:rPr>
              <w:rFonts w:ascii="Times New Roman" w:eastAsia="Times New Roman" w:hAnsi="Times New Roman" w:cs="Times New Roman"/>
              <w:sz w:val="26"/>
              <w:szCs w:val="26"/>
            </w:rPr>
          </w:rPrChange>
        </w:rPr>
        <w:t xml:space="preserve">thư viện mạnh mẽ, giúp việc xây dựng trang web trở nên tiện lợi và nhanh chóng. </w:t>
      </w:r>
    </w:p>
    <w:p w14:paraId="0C6C2CD5" w14:textId="77777777" w:rsidR="007569A2" w:rsidRPr="003D1C71" w:rsidRDefault="007569A2">
      <w:pPr>
        <w:rPr>
          <w:rFonts w:ascii="Times New Roman" w:eastAsia="Times New Roman" w:hAnsi="Times New Roman" w:cs="Times New Roman"/>
          <w:sz w:val="24"/>
          <w:szCs w:val="24"/>
          <w:rPrChange w:id="3363" w:author="Kiên Lê Trung" w:date="2024-12-25T10:54:00Z" w16du:dateUtc="2024-12-25T03:54:00Z">
            <w:rPr>
              <w:rFonts w:ascii="Times New Roman" w:eastAsia="Times New Roman" w:hAnsi="Times New Roman" w:cs="Times New Roman"/>
              <w:sz w:val="26"/>
              <w:szCs w:val="26"/>
            </w:rPr>
          </w:rPrChange>
        </w:rPr>
      </w:pPr>
    </w:p>
    <w:p w14:paraId="2C484D95" w14:textId="77777777" w:rsidR="007569A2" w:rsidRPr="003D1C71" w:rsidRDefault="00CE686F">
      <w:pPr>
        <w:rPr>
          <w:rFonts w:ascii="Times New Roman" w:eastAsia="Times New Roman" w:hAnsi="Times New Roman" w:cs="Times New Roman"/>
          <w:sz w:val="24"/>
          <w:szCs w:val="24"/>
          <w:rPrChange w:id="3364"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365" w:author="Kiên Lê Trung" w:date="2024-12-25T10:54:00Z" w16du:dateUtc="2024-12-25T03:54:00Z">
            <w:rPr>
              <w:rFonts w:ascii="Times New Roman" w:eastAsia="Times New Roman" w:hAnsi="Times New Roman" w:cs="Times New Roman"/>
              <w:sz w:val="26"/>
              <w:szCs w:val="26"/>
            </w:rPr>
          </w:rPrChange>
        </w:rPr>
        <w:t>Vue.js : là một framework JavaScript hiện đại và mạnh mẽ được sử dụng rộng rãi trong việc phát triển giao diện người dùng (Front</w:t>
      </w:r>
      <w:del w:id="3366" w:author="Việt Lương" w:date="2024-12-25T22:53:00Z" w16du:dateUtc="2024-12-25T15:53:00Z">
        <w:r w:rsidRPr="003D1C71" w:rsidDel="00F93660">
          <w:rPr>
            <w:rFonts w:ascii="Times New Roman" w:eastAsia="Times New Roman" w:hAnsi="Times New Roman" w:cs="Times New Roman"/>
            <w:sz w:val="24"/>
            <w:szCs w:val="24"/>
            <w:rPrChange w:id="3367" w:author="Kiên Lê Trung" w:date="2024-12-25T10:54:00Z" w16du:dateUtc="2024-12-25T03:54:00Z">
              <w:rPr>
                <w:rFonts w:ascii="Times New Roman" w:eastAsia="Times New Roman" w:hAnsi="Times New Roman" w:cs="Times New Roman"/>
                <w:sz w:val="26"/>
                <w:szCs w:val="26"/>
              </w:rPr>
            </w:rPrChange>
          </w:rPr>
          <w:delText>-</w:delText>
        </w:r>
      </w:del>
      <w:r w:rsidRPr="003D1C71">
        <w:rPr>
          <w:rFonts w:ascii="Times New Roman" w:eastAsia="Times New Roman" w:hAnsi="Times New Roman" w:cs="Times New Roman"/>
          <w:sz w:val="24"/>
          <w:szCs w:val="24"/>
          <w:rPrChange w:id="3368" w:author="Kiên Lê Trung" w:date="2024-12-25T10:54:00Z" w16du:dateUtc="2024-12-25T03:54:00Z">
            <w:rPr>
              <w:rFonts w:ascii="Times New Roman" w:eastAsia="Times New Roman" w:hAnsi="Times New Roman" w:cs="Times New Roman"/>
              <w:sz w:val="26"/>
              <w:szCs w:val="26"/>
            </w:rPr>
          </w:rPrChange>
        </w:rPr>
        <w:t>end). Với cấu trúc linh hoạt, Vue.js giúp lập trình viên dễ dàng xây dựng các ứng dụng web tương tác, mượt mà và hiệu quả. Một trong những ưu điểm nổi bật của Vue.js là sự đơn giản trong việc học và sử dụng, đi kèm với khả năng tùy chỉnh cao, cho phép tạo ra các thành phần giao diện tái sử dụng (Reusable Components)</w:t>
      </w:r>
    </w:p>
    <w:p w14:paraId="709E88E4" w14:textId="77777777" w:rsidR="007569A2" w:rsidRPr="003D1C71" w:rsidRDefault="007569A2">
      <w:pPr>
        <w:rPr>
          <w:rFonts w:ascii="Times New Roman" w:eastAsia="Times New Roman" w:hAnsi="Times New Roman" w:cs="Times New Roman"/>
          <w:sz w:val="24"/>
          <w:szCs w:val="24"/>
          <w:rPrChange w:id="3369" w:author="Kiên Lê Trung" w:date="2024-12-25T10:54:00Z" w16du:dateUtc="2024-12-25T03:54:00Z">
            <w:rPr>
              <w:rFonts w:ascii="Times New Roman" w:eastAsia="Times New Roman" w:hAnsi="Times New Roman" w:cs="Times New Roman"/>
              <w:sz w:val="26"/>
              <w:szCs w:val="26"/>
            </w:rPr>
          </w:rPrChange>
        </w:rPr>
      </w:pPr>
    </w:p>
    <w:p w14:paraId="508C98E9" w14:textId="1935BCE1" w:rsidR="007569A2" w:rsidRPr="003D1C71" w:rsidRDefault="00CE686F">
      <w:pPr>
        <w:rPr>
          <w:rFonts w:ascii="Times New Roman" w:eastAsia="Times New Roman" w:hAnsi="Times New Roman" w:cs="Times New Roman"/>
          <w:sz w:val="24"/>
          <w:szCs w:val="24"/>
          <w:lang w:val="en-US"/>
          <w:rPrChange w:id="3370" w:author="Kiên Lê Trung" w:date="2024-12-25T10:54:00Z" w16du:dateUtc="2024-12-25T03:54:00Z">
            <w:rPr>
              <w:rFonts w:ascii="Times New Roman" w:eastAsia="Times New Roman" w:hAnsi="Times New Roman" w:cs="Times New Roman"/>
              <w:sz w:val="28"/>
              <w:szCs w:val="28"/>
              <w:lang w:val="en-US"/>
            </w:rPr>
          </w:rPrChange>
        </w:rPr>
      </w:pPr>
      <w:r w:rsidRPr="003D1C71">
        <w:rPr>
          <w:rFonts w:ascii="Times New Roman" w:eastAsia="Times New Roman" w:hAnsi="Times New Roman" w:cs="Times New Roman"/>
          <w:sz w:val="24"/>
          <w:szCs w:val="24"/>
          <w:rPrChange w:id="3371" w:author="Kiên Lê Trung" w:date="2024-12-25T10:54:00Z" w16du:dateUtc="2024-12-25T03:54:00Z">
            <w:rPr>
              <w:rFonts w:ascii="Times New Roman" w:eastAsia="Times New Roman" w:hAnsi="Times New Roman" w:cs="Times New Roman"/>
              <w:sz w:val="26"/>
              <w:szCs w:val="26"/>
            </w:rPr>
          </w:rPrChange>
        </w:rPr>
        <w:t>Ant Design là một bộ thư viện UI phổ biến được sử dụng để phát triển giao diện người dùng cho các ứng dụng web và mobile. Bộ thư viện này cung cấp cho các nhà phát triển một tập hợp các thành phần UI tái sử dụng và đồng nhất về giao diện, giúp tạo ra các ứng dụng có hình thức đẹp mắt và chuyên nghiệp</w:t>
      </w:r>
      <w:r w:rsidRPr="003D1C71">
        <w:rPr>
          <w:rFonts w:ascii="Times New Roman" w:eastAsia="Times New Roman" w:hAnsi="Times New Roman" w:cs="Times New Roman"/>
          <w:sz w:val="24"/>
          <w:szCs w:val="24"/>
          <w:rPrChange w:id="3372" w:author="Kiên Lê Trung" w:date="2024-12-25T10:54:00Z" w16du:dateUtc="2024-12-25T03:54:00Z">
            <w:rPr>
              <w:rFonts w:ascii="Times New Roman" w:eastAsia="Times New Roman" w:hAnsi="Times New Roman" w:cs="Times New Roman"/>
              <w:sz w:val="28"/>
              <w:szCs w:val="28"/>
            </w:rPr>
          </w:rPrChange>
        </w:rPr>
        <w:t>.</w:t>
      </w:r>
    </w:p>
    <w:p w14:paraId="779F8E76" w14:textId="38E8D264" w:rsidR="007569A2" w:rsidRPr="00034C0F" w:rsidRDefault="00CE686F" w:rsidP="00034C0F">
      <w:pPr>
        <w:pStyle w:val="Heading3"/>
        <w:rPr>
          <w:lang w:val="en-US"/>
        </w:rPr>
      </w:pPr>
      <w:bookmarkStart w:id="3373" w:name="_Toc185954667"/>
      <w:bookmarkStart w:id="3374" w:name="_Toc185955148"/>
      <w:bookmarkStart w:id="3375" w:name="_Toc186021574"/>
      <w:r>
        <w:t>1.2.2 Back</w:t>
      </w:r>
      <w:ins w:id="3376" w:author="Việt Lương" w:date="2024-12-25T18:29:00Z" w16du:dateUtc="2024-12-25T11:29:00Z">
        <w:r w:rsidR="002C09B4">
          <w:rPr>
            <w:lang w:val="en-US"/>
          </w:rPr>
          <w:t>e</w:t>
        </w:r>
      </w:ins>
      <w:del w:id="3377" w:author="Việt Lương" w:date="2024-12-25T18:29:00Z" w16du:dateUtc="2024-12-25T11:29:00Z">
        <w:r>
          <w:delText>-E</w:delText>
        </w:r>
      </w:del>
      <w:r>
        <w:t>nd</w:t>
      </w:r>
      <w:bookmarkEnd w:id="3373"/>
      <w:bookmarkEnd w:id="3374"/>
      <w:bookmarkEnd w:id="3375"/>
    </w:p>
    <w:p w14:paraId="22CEF6EC" w14:textId="77777777" w:rsidR="007569A2" w:rsidRPr="003D1C71" w:rsidRDefault="00CE686F">
      <w:pPr>
        <w:rPr>
          <w:rFonts w:ascii="Times New Roman" w:eastAsia="Times New Roman" w:hAnsi="Times New Roman" w:cs="Times New Roman"/>
          <w:sz w:val="24"/>
          <w:szCs w:val="24"/>
          <w:rPrChange w:id="3378"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379" w:author="Kiên Lê Trung" w:date="2024-12-25T10:54:00Z" w16du:dateUtc="2024-12-25T03:54:00Z">
            <w:rPr>
              <w:rFonts w:ascii="Times New Roman" w:eastAsia="Times New Roman" w:hAnsi="Times New Roman" w:cs="Times New Roman"/>
              <w:sz w:val="26"/>
              <w:szCs w:val="26"/>
            </w:rPr>
          </w:rPrChange>
        </w:rPr>
        <w:t>Java là một ngôn ngữ lập trình bậc cao, hướng đối tượng và đa nền tảng, được phát triển bởi Sun Microsystems (hiện thuộc Oracle) vào năm 1995. Với khẩu hiệu nổi tiếng "Write Once, Run Anywhere" (WORA), Java cho phép các ứng dụng được viết một lần và chạy trên bất kỳ hệ điều hành nào có máy ảo Java (JVM). Nhờ tính bảo mật cao, hiệu suất ổn định và khả năng mở rộng tốt, Java đã trở thành lựa chọn phổ biến trong nhiều lĩnh vực, từ phát triển ứng dụng di động (Android), ứng dụng web, đến hệ thống doanh nghiệp và các giải pháp IoT. Java cũng sở hữu một thư viện phong phú cùng cộng đồng lớn mạnh, giúp lập trình viên dễ dàng tiếp cận và phát triển các dự án đa dạng.</w:t>
      </w:r>
    </w:p>
    <w:p w14:paraId="7818863E" w14:textId="77777777" w:rsidR="007569A2" w:rsidRPr="003D1C71" w:rsidRDefault="007569A2">
      <w:pPr>
        <w:rPr>
          <w:rFonts w:ascii="Times New Roman" w:eastAsia="Times New Roman" w:hAnsi="Times New Roman" w:cs="Times New Roman"/>
          <w:sz w:val="24"/>
          <w:szCs w:val="24"/>
          <w:rPrChange w:id="3380" w:author="Kiên Lê Trung" w:date="2024-12-25T10:54:00Z" w16du:dateUtc="2024-12-25T03:54:00Z">
            <w:rPr>
              <w:rFonts w:ascii="Times New Roman" w:eastAsia="Times New Roman" w:hAnsi="Times New Roman" w:cs="Times New Roman"/>
              <w:sz w:val="26"/>
              <w:szCs w:val="26"/>
            </w:rPr>
          </w:rPrChange>
        </w:rPr>
      </w:pPr>
    </w:p>
    <w:p w14:paraId="47DB93B2" w14:textId="49BBA810" w:rsidR="001F6DCA" w:rsidRDefault="00CE686F">
      <w:pPr>
        <w:rPr>
          <w:lang w:val="en-US"/>
        </w:rPr>
      </w:pPr>
      <w:r w:rsidRPr="003D1C71">
        <w:rPr>
          <w:rFonts w:ascii="Times New Roman" w:eastAsia="Times New Roman" w:hAnsi="Times New Roman" w:cs="Times New Roman"/>
          <w:sz w:val="24"/>
          <w:szCs w:val="24"/>
          <w:rPrChange w:id="3381" w:author="Kiên Lê Trung" w:date="2024-12-25T10:54:00Z" w16du:dateUtc="2024-12-25T03:54:00Z">
            <w:rPr>
              <w:rFonts w:ascii="Times New Roman" w:eastAsia="Times New Roman" w:hAnsi="Times New Roman" w:cs="Times New Roman"/>
              <w:sz w:val="26"/>
              <w:szCs w:val="26"/>
            </w:rPr>
          </w:rPrChange>
        </w:rPr>
        <w:t>Spring Boot là một framework mạnh mẽ và phổ biến được xây dựng trên nền tảng Spring Framework, giúp đơn giản hóa quá trình phát triển các ứng dụng Java. Với Spring Boot, lập trình viên có thể nhanh chóng tạo ra các ứng dụng web hoặc microservices nhờ khả năng tự động cấu hình (Auto-configuration) và tích hợp các thành phần sẵn có. Một trong những ưu điểm nổi bật của Spring Boot là khả năng chạy độc lập (Standalone) mà không cần cài đặt máy chủ ứng dụng, nhờ tích hợp sẵn các container như Tomcat hoặc Jetty. Ngoài ra, Spring Boot cung cấp các công cụ tiện ích như Spring Initializr, Actuator và hệ thống quản lý dependency thông minh, giúp tăng năng suất làm việc và giảm thiểu sự phức tạp trong phát triển phần mềm.</w:t>
      </w:r>
      <w:r w:rsidRPr="003D1C71">
        <w:rPr>
          <w:rFonts w:ascii="Times New Roman" w:eastAsia="Times New Roman" w:hAnsi="Times New Roman" w:cs="Times New Roman"/>
          <w:sz w:val="24"/>
          <w:szCs w:val="24"/>
          <w:rPrChange w:id="3382" w:author="Kiên Lê Trung" w:date="2024-12-25T10:54:00Z" w16du:dateUtc="2024-12-25T03:54:00Z">
            <w:rPr>
              <w:rFonts w:ascii="Times New Roman" w:eastAsia="Times New Roman" w:hAnsi="Times New Roman" w:cs="Times New Roman"/>
              <w:sz w:val="26"/>
              <w:szCs w:val="26"/>
            </w:rPr>
          </w:rPrChange>
        </w:rPr>
        <w:br/>
      </w:r>
      <w:r w:rsidRPr="003D1C71">
        <w:rPr>
          <w:rFonts w:ascii="Times New Roman" w:eastAsia="Times New Roman" w:hAnsi="Times New Roman" w:cs="Times New Roman"/>
          <w:sz w:val="24"/>
          <w:szCs w:val="24"/>
          <w:rPrChange w:id="3383" w:author="Kiên Lê Trung" w:date="2024-12-25T10:54:00Z" w16du:dateUtc="2024-12-25T03:54:00Z">
            <w:rPr>
              <w:rFonts w:ascii="Times New Roman" w:eastAsia="Times New Roman" w:hAnsi="Times New Roman" w:cs="Times New Roman"/>
              <w:sz w:val="26"/>
              <w:szCs w:val="26"/>
            </w:rPr>
          </w:rPrChange>
        </w:rPr>
        <w:br/>
        <w:t>Spring Security là một framework mạnh mẽ và linh hoạt được tích hợp trong hệ sinh thái Spring, chuyên cung cấp các giải pháp bảo mật toàn diện cho ứng dụng Java. Với khả năng tùy chỉnh cao, Spring Security hỗ trợ xác thực (Authentication) và phân quyền (Authorization) ở nhiều cấp độ, từ ứng dụng web đến dịch vụ RESTful. Framework này cung cấp sẵn các cơ chế bảo mật phổ biến như quản lý phiên đăng nhập, mã hóa mật khẩu, bảo vệ chống tấn công CSRF (Cross-Site Request Forgery), và tích hợp các phương thức xác thực hiện đại như OAuth2, JWT, LDAP. Nhờ khả năng mở rộng và dễ dàng cấu hình, Spring Security trở thành lựa chọn hàng đầu cho các lập trình viên khi xây dựng các ứng dụng an toàn và đáng tin cậy.</w:t>
      </w:r>
      <w:r w:rsidRPr="003D1C71">
        <w:rPr>
          <w:rFonts w:ascii="Times New Roman" w:eastAsia="Times New Roman" w:hAnsi="Times New Roman" w:cs="Times New Roman"/>
          <w:sz w:val="24"/>
          <w:szCs w:val="24"/>
          <w:rPrChange w:id="3384" w:author="Kiên Lê Trung" w:date="2024-12-25T10:54:00Z" w16du:dateUtc="2024-12-25T03:54:00Z">
            <w:rPr>
              <w:rFonts w:ascii="Times New Roman" w:eastAsia="Times New Roman" w:hAnsi="Times New Roman" w:cs="Times New Roman"/>
              <w:sz w:val="26"/>
              <w:szCs w:val="26"/>
            </w:rPr>
          </w:rPrChange>
        </w:rPr>
        <w:br/>
      </w:r>
    </w:p>
    <w:p w14:paraId="6E51ABA3" w14:textId="55D78379" w:rsidR="007569A2" w:rsidRDefault="00CE686F" w:rsidP="00034C0F">
      <w:pPr>
        <w:pStyle w:val="Heading3"/>
      </w:pPr>
      <w:bookmarkStart w:id="3385" w:name="_Toc185954668"/>
      <w:bookmarkStart w:id="3386" w:name="_Toc185955149"/>
      <w:bookmarkStart w:id="3387" w:name="_Toc186021575"/>
      <w:r>
        <w:t>1.2.3 Cơ sở dữ liệu</w:t>
      </w:r>
      <w:bookmarkEnd w:id="3385"/>
      <w:bookmarkEnd w:id="3386"/>
      <w:bookmarkEnd w:id="3387"/>
      <w:r>
        <w:t xml:space="preserve"> </w:t>
      </w:r>
    </w:p>
    <w:p w14:paraId="3479DAAE" w14:textId="77777777" w:rsidR="007569A2" w:rsidRPr="003D1C71" w:rsidDel="008853A4" w:rsidRDefault="00CE686F">
      <w:pPr>
        <w:rPr>
          <w:del w:id="3388" w:author="Kiên Lê Trung" w:date="2024-12-25T13:46:00Z" w16du:dateUtc="2024-12-25T06:46:00Z"/>
          <w:rFonts w:ascii="Times New Roman" w:eastAsia="Times New Roman" w:hAnsi="Times New Roman" w:cs="Times New Roman"/>
          <w:sz w:val="24"/>
          <w:szCs w:val="24"/>
          <w:rPrChange w:id="3389" w:author="Kiên Lê Trung" w:date="2024-12-25T10:54:00Z" w16du:dateUtc="2024-12-25T03:54:00Z">
            <w:rPr>
              <w:del w:id="3390" w:author="Kiên Lê Trung" w:date="2024-12-25T13:46:00Z" w16du:dateUtc="2024-12-25T06:46:00Z"/>
              <w:rFonts w:ascii="Times New Roman" w:eastAsia="Times New Roman" w:hAnsi="Times New Roman" w:cs="Times New Roman"/>
              <w:sz w:val="28"/>
              <w:szCs w:val="28"/>
            </w:rPr>
          </w:rPrChange>
        </w:rPr>
      </w:pPr>
      <w:r w:rsidRPr="003D1C71">
        <w:rPr>
          <w:rFonts w:ascii="Times New Roman" w:eastAsia="Times New Roman" w:hAnsi="Times New Roman" w:cs="Times New Roman"/>
          <w:sz w:val="24"/>
          <w:szCs w:val="24"/>
          <w:rPrChange w:id="3391" w:author="Kiên Lê Trung" w:date="2024-12-25T10:54:00Z" w16du:dateUtc="2024-12-25T03:54:00Z">
            <w:rPr>
              <w:rFonts w:ascii="Times New Roman" w:eastAsia="Times New Roman" w:hAnsi="Times New Roman" w:cs="Times New Roman"/>
              <w:sz w:val="28"/>
              <w:szCs w:val="28"/>
            </w:rPr>
          </w:rPrChange>
        </w:rPr>
        <w:t>MySQL là một hệ quản trị cơ sở dữ liệu quan hệ (RDBMS) mã nguồn mở, được phát triển bởi Oracle Corporation. Với khả năng lưu trữ, quản lý và truy vấn dữ liệu hiệu quả, MySQL được sử dụng rộng rãi trong các ứng dụng web, hệ thống doanh nghiệp và nhiều lĩnh vực khác. Hệ thống này hỗ trợ ngôn ngữ truy vấn SQL tiêu chuẩn, cung cấp khả năng xử lý dữ liệu mạnh mẽ, đồng thời tương thích tốt với nhiều nền tảng và ngôn ngữ lập trình. Nhờ tính ổn định, hiệu suất cao và cộng đồng lớn mạnh, MySQL là một trong những hệ quản trị cơ sở dữ liệu phổ biến nhất trên thế giới.</w:t>
      </w:r>
    </w:p>
    <w:p w14:paraId="44F69B9A" w14:textId="77777777" w:rsidR="007569A2" w:rsidRPr="003D1C71" w:rsidDel="008853A4" w:rsidRDefault="007569A2">
      <w:pPr>
        <w:rPr>
          <w:del w:id="3392" w:author="Kiên Lê Trung" w:date="2024-12-25T13:46:00Z" w16du:dateUtc="2024-12-25T06:46:00Z"/>
          <w:rFonts w:ascii="Times New Roman" w:eastAsia="Times New Roman" w:hAnsi="Times New Roman" w:cs="Times New Roman"/>
          <w:sz w:val="24"/>
          <w:szCs w:val="24"/>
          <w:rPrChange w:id="3393" w:author="Kiên Lê Trung" w:date="2024-12-25T10:54:00Z" w16du:dateUtc="2024-12-25T03:54:00Z">
            <w:rPr>
              <w:del w:id="3394" w:author="Kiên Lê Trung" w:date="2024-12-25T13:46:00Z" w16du:dateUtc="2024-12-25T06:46:00Z"/>
              <w:rFonts w:ascii="Times New Roman" w:eastAsia="Times New Roman" w:hAnsi="Times New Roman" w:cs="Times New Roman"/>
              <w:sz w:val="28"/>
              <w:szCs w:val="28"/>
            </w:rPr>
          </w:rPrChange>
        </w:rPr>
      </w:pPr>
    </w:p>
    <w:p w14:paraId="5F07D11E" w14:textId="77777777" w:rsidR="007569A2" w:rsidRPr="008853A4" w:rsidDel="003D1C71" w:rsidRDefault="007569A2">
      <w:pPr>
        <w:rPr>
          <w:del w:id="3395" w:author="Kiên Lê Trung" w:date="2024-12-25T10:54:00Z" w16du:dateUtc="2024-12-25T03:54:00Z"/>
          <w:rFonts w:ascii="Times New Roman" w:eastAsia="Times New Roman" w:hAnsi="Times New Roman" w:cs="Times New Roman"/>
          <w:sz w:val="28"/>
          <w:szCs w:val="28"/>
          <w:lang w:val="en-US"/>
          <w:rPrChange w:id="3396" w:author="Kiên Lê Trung" w:date="2024-12-25T13:46:00Z" w16du:dateUtc="2024-12-25T06:46:00Z">
            <w:rPr>
              <w:del w:id="3397" w:author="Kiên Lê Trung" w:date="2024-12-25T10:54:00Z" w16du:dateUtc="2024-12-25T03:54:00Z"/>
              <w:rFonts w:ascii="Times New Roman" w:eastAsia="Times New Roman" w:hAnsi="Times New Roman" w:cs="Times New Roman"/>
              <w:sz w:val="28"/>
              <w:szCs w:val="28"/>
            </w:rPr>
          </w:rPrChange>
        </w:rPr>
      </w:pPr>
    </w:p>
    <w:p w14:paraId="41508A3C" w14:textId="77777777" w:rsidR="007569A2" w:rsidRPr="003D1C71" w:rsidRDefault="007569A2">
      <w:pPr>
        <w:rPr>
          <w:rFonts w:ascii="Times New Roman" w:eastAsia="Times New Roman" w:hAnsi="Times New Roman" w:cs="Times New Roman"/>
          <w:sz w:val="28"/>
          <w:szCs w:val="28"/>
          <w:lang w:val="en-US"/>
          <w:rPrChange w:id="3398" w:author="Kiên Lê Trung" w:date="2024-12-25T10:54:00Z" w16du:dateUtc="2024-12-25T03:54:00Z">
            <w:rPr>
              <w:rFonts w:ascii="Times New Roman" w:eastAsia="Times New Roman" w:hAnsi="Times New Roman" w:cs="Times New Roman"/>
              <w:sz w:val="28"/>
              <w:szCs w:val="28"/>
            </w:rPr>
          </w:rPrChange>
        </w:rPr>
      </w:pPr>
    </w:p>
    <w:p w14:paraId="64E9F562" w14:textId="77777777" w:rsidR="007569A2" w:rsidRDefault="00CE686F" w:rsidP="001F6DCA">
      <w:pPr>
        <w:pStyle w:val="Heading2"/>
        <w:rPr>
          <w:lang w:val="en-US"/>
        </w:rPr>
      </w:pPr>
      <w:bookmarkStart w:id="3399" w:name="_Toc185954669"/>
      <w:bookmarkStart w:id="3400" w:name="_Toc185955150"/>
      <w:bookmarkStart w:id="3401" w:name="_Toc186021576"/>
      <w:r w:rsidRPr="00034C0F">
        <w:t>1.3  Kết luận chương</w:t>
      </w:r>
      <w:bookmarkEnd w:id="3399"/>
      <w:bookmarkEnd w:id="3400"/>
      <w:bookmarkEnd w:id="3401"/>
    </w:p>
    <w:p w14:paraId="63EECE45" w14:textId="57B85509" w:rsidR="00B72697" w:rsidRPr="004D61CC" w:rsidRDefault="00B72697" w:rsidP="00B72697">
      <w:pPr>
        <w:rPr>
          <w:rFonts w:ascii="Times New Roman" w:hAnsi="Times New Roman" w:cs="Times New Roman"/>
          <w:sz w:val="24"/>
          <w:szCs w:val="24"/>
          <w:lang w:val="en-US"/>
          <w:rPrChange w:id="3402" w:author="Kiên Lê Trung" w:date="2024-12-25T13:47:00Z" w16du:dateUtc="2024-12-25T06:47:00Z">
            <w:rPr>
              <w:rFonts w:ascii="Times New Roman" w:hAnsi="Times New Roman" w:cs="Times New Roman"/>
              <w:sz w:val="26"/>
              <w:szCs w:val="26"/>
              <w:lang w:val="en-US"/>
            </w:rPr>
          </w:rPrChange>
        </w:rPr>
      </w:pPr>
      <w:r w:rsidRPr="004D61CC">
        <w:rPr>
          <w:rFonts w:ascii="Times New Roman" w:hAnsi="Times New Roman" w:cs="Times New Roman"/>
          <w:sz w:val="24"/>
          <w:szCs w:val="24"/>
          <w:lang w:val="en-US"/>
          <w:rPrChange w:id="3403" w:author="Kiên Lê Trung" w:date="2024-12-25T13:47:00Z" w16du:dateUtc="2024-12-25T06:47:00Z">
            <w:rPr>
              <w:rFonts w:ascii="Times New Roman" w:hAnsi="Times New Roman" w:cs="Times New Roman"/>
              <w:sz w:val="26"/>
              <w:szCs w:val="26"/>
              <w:lang w:val="en-US"/>
            </w:rPr>
          </w:rPrChange>
        </w:rPr>
        <w:t xml:space="preserve">Như vậy, chương 1 của đồ án đã giới thiệu hệ </w:t>
      </w:r>
      <w:del w:id="3404" w:author="Kiên Lê Trung" w:date="2024-12-25T16:12:00Z" w16du:dateUtc="2024-12-25T09:12:00Z">
        <w:r w:rsidRPr="004D61CC" w:rsidDel="00C87A9A">
          <w:rPr>
            <w:rFonts w:ascii="Times New Roman" w:hAnsi="Times New Roman" w:cs="Times New Roman"/>
            <w:sz w:val="24"/>
            <w:szCs w:val="24"/>
            <w:lang w:val="en-US"/>
            <w:rPrChange w:id="3405" w:author="Kiên Lê Trung" w:date="2024-12-25T13:47:00Z" w16du:dateUtc="2024-12-25T06:47:00Z">
              <w:rPr>
                <w:rFonts w:ascii="Times New Roman" w:hAnsi="Times New Roman" w:cs="Times New Roman"/>
                <w:sz w:val="26"/>
                <w:szCs w:val="26"/>
                <w:lang w:val="en-US"/>
              </w:rPr>
            </w:rPrChange>
          </w:rPr>
          <w:delText>thống .</w:delText>
        </w:r>
      </w:del>
      <w:ins w:id="3406" w:author="Kiên Lê Trung" w:date="2024-12-25T16:12:00Z" w16du:dateUtc="2024-12-25T09:12:00Z">
        <w:r w:rsidR="00C87A9A" w:rsidRPr="00C87A9A">
          <w:rPr>
            <w:rFonts w:ascii="Times New Roman" w:hAnsi="Times New Roman" w:cs="Times New Roman"/>
            <w:sz w:val="24"/>
            <w:szCs w:val="24"/>
            <w:lang w:val="en-US"/>
          </w:rPr>
          <w:t>thống.</w:t>
        </w:r>
      </w:ins>
      <w:r w:rsidRPr="004D61CC">
        <w:rPr>
          <w:rFonts w:ascii="Times New Roman" w:hAnsi="Times New Roman" w:cs="Times New Roman"/>
          <w:sz w:val="24"/>
          <w:szCs w:val="24"/>
          <w:lang w:val="en-US"/>
          <w:rPrChange w:id="3407" w:author="Kiên Lê Trung" w:date="2024-12-25T13:47:00Z" w16du:dateUtc="2024-12-25T06:47:00Z">
            <w:rPr>
              <w:rFonts w:ascii="Times New Roman" w:hAnsi="Times New Roman" w:cs="Times New Roman"/>
              <w:sz w:val="26"/>
              <w:szCs w:val="26"/>
              <w:lang w:val="en-US"/>
            </w:rPr>
          </w:rPrChange>
        </w:rPr>
        <w:t xml:space="preserve"> Từ việc khảo sát các trang web liên quan, ý tưởng về đề tài được hình thành nên và đã được giới thiệu trong chương. Bên cạnh đó, các công nghệ được sử dụng trong đồ án cũng đã được đề cập đến.</w:t>
      </w:r>
    </w:p>
    <w:p w14:paraId="5B6C2BD8" w14:textId="77777777" w:rsidR="00B72697" w:rsidRPr="004D61CC" w:rsidRDefault="00B72697" w:rsidP="00034C0F">
      <w:pPr>
        <w:spacing w:line="312" w:lineRule="auto"/>
        <w:rPr>
          <w:rFonts w:ascii="Times New Roman" w:hAnsi="Times New Roman" w:cs="Times New Roman"/>
          <w:sz w:val="24"/>
          <w:szCs w:val="24"/>
          <w:lang w:val="en-US"/>
          <w:rPrChange w:id="3408" w:author="Kiên Lê Trung" w:date="2024-12-25T13:47:00Z" w16du:dateUtc="2024-12-25T06:47:00Z">
            <w:rPr>
              <w:rFonts w:ascii="Times New Roman" w:hAnsi="Times New Roman" w:cs="Times New Roman"/>
              <w:sz w:val="26"/>
              <w:szCs w:val="26"/>
              <w:lang w:val="en-US"/>
            </w:rPr>
          </w:rPrChange>
        </w:rPr>
      </w:pPr>
    </w:p>
    <w:p w14:paraId="5C89C92E" w14:textId="2458648B" w:rsidR="001F6DCA" w:rsidRPr="004D61CC" w:rsidRDefault="00B72697" w:rsidP="00034C0F">
      <w:pPr>
        <w:rPr>
          <w:rFonts w:cs="Times New Roman"/>
          <w:sz w:val="24"/>
          <w:szCs w:val="24"/>
          <w:lang w:val="en-US"/>
          <w:rPrChange w:id="3409" w:author="Kiên Lê Trung" w:date="2024-12-25T13:47:00Z" w16du:dateUtc="2024-12-25T06:47:00Z">
            <w:rPr>
              <w:rFonts w:cs="Times New Roman"/>
              <w:sz w:val="26"/>
              <w:szCs w:val="26"/>
              <w:lang w:val="en-US"/>
            </w:rPr>
          </w:rPrChange>
        </w:rPr>
      </w:pPr>
      <w:r w:rsidRPr="004D61CC">
        <w:rPr>
          <w:rFonts w:ascii="Times New Roman" w:hAnsi="Times New Roman" w:cs="Times New Roman"/>
          <w:sz w:val="24"/>
          <w:szCs w:val="24"/>
          <w:lang w:val="en-US"/>
          <w:rPrChange w:id="3410" w:author="Kiên Lê Trung" w:date="2024-12-25T13:47:00Z" w16du:dateUtc="2024-12-25T06:47:00Z">
            <w:rPr>
              <w:rFonts w:ascii="Times New Roman" w:hAnsi="Times New Roman" w:cs="Times New Roman"/>
              <w:sz w:val="26"/>
              <w:szCs w:val="26"/>
              <w:lang w:val="en-US"/>
            </w:rPr>
          </w:rPrChange>
        </w:rPr>
        <w:t xml:space="preserve">Tiếp sau đây, chương 2 sẽ trình bày về quá trình phân tích và thiết kế webiste </w:t>
      </w:r>
      <w:r w:rsidR="001B094C" w:rsidRPr="004D61CC">
        <w:rPr>
          <w:rFonts w:ascii="Times New Roman" w:hAnsi="Times New Roman" w:cs="Times New Roman"/>
          <w:sz w:val="24"/>
          <w:szCs w:val="24"/>
          <w:lang w:val="en-US"/>
          <w:rPrChange w:id="3411" w:author="Kiên Lê Trung" w:date="2024-12-25T13:47:00Z" w16du:dateUtc="2024-12-25T06:47:00Z">
            <w:rPr>
              <w:rFonts w:ascii="Times New Roman" w:hAnsi="Times New Roman" w:cs="Times New Roman"/>
              <w:sz w:val="26"/>
              <w:szCs w:val="26"/>
              <w:lang w:val="en-US"/>
            </w:rPr>
          </w:rPrChange>
        </w:rPr>
        <w:t xml:space="preserve">thương mại điện tử bán đồ điện tử </w:t>
      </w:r>
    </w:p>
    <w:p w14:paraId="43D6B1D6" w14:textId="77777777" w:rsidR="007569A2" w:rsidRDefault="007569A2">
      <w:pPr>
        <w:rPr>
          <w:rFonts w:ascii="Times New Roman" w:eastAsia="Times New Roman" w:hAnsi="Times New Roman" w:cs="Times New Roman"/>
          <w:sz w:val="28"/>
          <w:szCs w:val="28"/>
        </w:rPr>
      </w:pPr>
    </w:p>
    <w:p w14:paraId="17DBC151" w14:textId="77777777" w:rsidR="007569A2" w:rsidRDefault="007569A2">
      <w:pPr>
        <w:rPr>
          <w:rFonts w:ascii="Times New Roman" w:eastAsia="Times New Roman" w:hAnsi="Times New Roman" w:cs="Times New Roman"/>
          <w:sz w:val="28"/>
          <w:szCs w:val="28"/>
          <w:lang w:val="en-US"/>
        </w:rPr>
      </w:pPr>
    </w:p>
    <w:p w14:paraId="4EAFBC47" w14:textId="77777777" w:rsidR="00D2314F" w:rsidRDefault="00D2314F">
      <w:pPr>
        <w:rPr>
          <w:rFonts w:ascii="Times New Roman" w:eastAsia="Times New Roman" w:hAnsi="Times New Roman" w:cs="Times New Roman"/>
          <w:sz w:val="28"/>
          <w:szCs w:val="28"/>
          <w:lang w:val="en-US"/>
        </w:rPr>
      </w:pPr>
    </w:p>
    <w:p w14:paraId="2E68D94F" w14:textId="77777777" w:rsidR="00D2314F" w:rsidRDefault="00D2314F">
      <w:pPr>
        <w:rPr>
          <w:rFonts w:ascii="Times New Roman" w:eastAsia="Times New Roman" w:hAnsi="Times New Roman" w:cs="Times New Roman"/>
          <w:sz w:val="28"/>
          <w:szCs w:val="28"/>
          <w:lang w:val="en-US"/>
        </w:rPr>
      </w:pPr>
    </w:p>
    <w:p w14:paraId="7419710E" w14:textId="77777777" w:rsidR="00D2314F" w:rsidRDefault="00D2314F">
      <w:pPr>
        <w:rPr>
          <w:rFonts w:ascii="Times New Roman" w:eastAsia="Times New Roman" w:hAnsi="Times New Roman" w:cs="Times New Roman"/>
          <w:sz w:val="28"/>
          <w:szCs w:val="28"/>
          <w:lang w:val="en-US"/>
        </w:rPr>
      </w:pPr>
    </w:p>
    <w:p w14:paraId="18756F87" w14:textId="77777777" w:rsidR="00D2314F" w:rsidRDefault="00D2314F">
      <w:pPr>
        <w:rPr>
          <w:rFonts w:ascii="Times New Roman" w:eastAsia="Times New Roman" w:hAnsi="Times New Roman" w:cs="Times New Roman"/>
          <w:sz w:val="28"/>
          <w:szCs w:val="28"/>
          <w:lang w:val="en-US"/>
        </w:rPr>
      </w:pPr>
    </w:p>
    <w:p w14:paraId="1236359F" w14:textId="77777777" w:rsidR="00D2314F" w:rsidRDefault="00D2314F">
      <w:pPr>
        <w:rPr>
          <w:rFonts w:ascii="Times New Roman" w:eastAsia="Times New Roman" w:hAnsi="Times New Roman" w:cs="Times New Roman"/>
          <w:sz w:val="28"/>
          <w:szCs w:val="28"/>
          <w:lang w:val="en-US"/>
        </w:rPr>
      </w:pPr>
    </w:p>
    <w:p w14:paraId="58D4B829" w14:textId="77777777" w:rsidR="00D2314F" w:rsidRDefault="00D2314F">
      <w:pPr>
        <w:rPr>
          <w:rFonts w:ascii="Times New Roman" w:eastAsia="Times New Roman" w:hAnsi="Times New Roman" w:cs="Times New Roman"/>
          <w:sz w:val="28"/>
          <w:szCs w:val="28"/>
          <w:lang w:val="en-US"/>
        </w:rPr>
      </w:pPr>
    </w:p>
    <w:p w14:paraId="778672D7" w14:textId="77777777" w:rsidR="00D2314F" w:rsidRDefault="00D2314F">
      <w:pPr>
        <w:rPr>
          <w:rFonts w:ascii="Times New Roman" w:eastAsia="Times New Roman" w:hAnsi="Times New Roman" w:cs="Times New Roman"/>
          <w:sz w:val="28"/>
          <w:szCs w:val="28"/>
          <w:lang w:val="en-US"/>
        </w:rPr>
      </w:pPr>
    </w:p>
    <w:p w14:paraId="36CB5F33" w14:textId="77777777" w:rsidR="00D2314F" w:rsidRDefault="00D2314F">
      <w:pPr>
        <w:rPr>
          <w:rFonts w:ascii="Times New Roman" w:eastAsia="Times New Roman" w:hAnsi="Times New Roman" w:cs="Times New Roman"/>
          <w:sz w:val="28"/>
          <w:szCs w:val="28"/>
          <w:lang w:val="en-US"/>
        </w:rPr>
      </w:pPr>
    </w:p>
    <w:p w14:paraId="60E3100F" w14:textId="77777777" w:rsidR="00D2314F" w:rsidRDefault="00D2314F">
      <w:pPr>
        <w:rPr>
          <w:rFonts w:ascii="Times New Roman" w:eastAsia="Times New Roman" w:hAnsi="Times New Roman" w:cs="Times New Roman"/>
          <w:sz w:val="28"/>
          <w:szCs w:val="28"/>
          <w:lang w:val="en-US"/>
        </w:rPr>
      </w:pPr>
    </w:p>
    <w:p w14:paraId="7E2E6C0F" w14:textId="77777777" w:rsidR="00D2314F" w:rsidRDefault="00D2314F">
      <w:pPr>
        <w:rPr>
          <w:rFonts w:ascii="Times New Roman" w:eastAsia="Times New Roman" w:hAnsi="Times New Roman" w:cs="Times New Roman"/>
          <w:sz w:val="28"/>
          <w:szCs w:val="28"/>
          <w:lang w:val="en-US"/>
        </w:rPr>
      </w:pPr>
    </w:p>
    <w:p w14:paraId="0103E4EB" w14:textId="77777777" w:rsidR="00D2314F" w:rsidRDefault="00D2314F">
      <w:pPr>
        <w:rPr>
          <w:rFonts w:ascii="Times New Roman" w:eastAsia="Times New Roman" w:hAnsi="Times New Roman" w:cs="Times New Roman"/>
          <w:sz w:val="28"/>
          <w:szCs w:val="28"/>
          <w:lang w:val="en-US"/>
        </w:rPr>
      </w:pPr>
    </w:p>
    <w:p w14:paraId="115B027A" w14:textId="77777777" w:rsidR="00D2314F" w:rsidRDefault="00D2314F">
      <w:pPr>
        <w:rPr>
          <w:rFonts w:ascii="Times New Roman" w:eastAsia="Times New Roman" w:hAnsi="Times New Roman" w:cs="Times New Roman"/>
          <w:sz w:val="28"/>
          <w:szCs w:val="28"/>
          <w:lang w:val="en-US"/>
        </w:rPr>
      </w:pPr>
    </w:p>
    <w:p w14:paraId="79DC8187" w14:textId="77777777" w:rsidR="00D2314F" w:rsidRDefault="00D2314F">
      <w:pPr>
        <w:rPr>
          <w:rFonts w:ascii="Times New Roman" w:eastAsia="Times New Roman" w:hAnsi="Times New Roman" w:cs="Times New Roman"/>
          <w:sz w:val="28"/>
          <w:szCs w:val="28"/>
          <w:lang w:val="en-US"/>
        </w:rPr>
      </w:pPr>
    </w:p>
    <w:p w14:paraId="2DE1BE11" w14:textId="77777777" w:rsidR="00D2314F" w:rsidRDefault="00D2314F">
      <w:pPr>
        <w:rPr>
          <w:rFonts w:ascii="Times New Roman" w:eastAsia="Times New Roman" w:hAnsi="Times New Roman" w:cs="Times New Roman"/>
          <w:sz w:val="28"/>
          <w:szCs w:val="28"/>
          <w:lang w:val="en-US"/>
        </w:rPr>
      </w:pPr>
    </w:p>
    <w:p w14:paraId="64F29414" w14:textId="77777777" w:rsidR="00D2314F" w:rsidRDefault="00D2314F">
      <w:pPr>
        <w:rPr>
          <w:rFonts w:ascii="Times New Roman" w:eastAsia="Times New Roman" w:hAnsi="Times New Roman" w:cs="Times New Roman"/>
          <w:sz w:val="28"/>
          <w:szCs w:val="28"/>
          <w:lang w:val="en-US"/>
        </w:rPr>
      </w:pPr>
    </w:p>
    <w:p w14:paraId="55FF1695" w14:textId="77777777" w:rsidR="00D2314F" w:rsidRDefault="00D2314F">
      <w:pPr>
        <w:rPr>
          <w:rFonts w:ascii="Times New Roman" w:eastAsia="Times New Roman" w:hAnsi="Times New Roman" w:cs="Times New Roman"/>
          <w:sz w:val="28"/>
          <w:szCs w:val="28"/>
          <w:lang w:val="en-US"/>
        </w:rPr>
      </w:pPr>
    </w:p>
    <w:p w14:paraId="1118C9E9" w14:textId="77777777" w:rsidR="00D2314F" w:rsidRDefault="00D2314F">
      <w:pPr>
        <w:rPr>
          <w:rFonts w:ascii="Times New Roman" w:eastAsia="Times New Roman" w:hAnsi="Times New Roman" w:cs="Times New Roman"/>
          <w:sz w:val="28"/>
          <w:szCs w:val="28"/>
          <w:lang w:val="en-US"/>
        </w:rPr>
      </w:pPr>
    </w:p>
    <w:p w14:paraId="5B9E5410" w14:textId="77777777" w:rsidR="00D2314F" w:rsidRDefault="00D2314F">
      <w:pPr>
        <w:rPr>
          <w:rFonts w:ascii="Times New Roman" w:eastAsia="Times New Roman" w:hAnsi="Times New Roman" w:cs="Times New Roman"/>
          <w:sz w:val="28"/>
          <w:szCs w:val="28"/>
          <w:lang w:val="en-US"/>
        </w:rPr>
      </w:pPr>
    </w:p>
    <w:p w14:paraId="5D99DB21" w14:textId="77777777" w:rsidR="00D2314F" w:rsidRDefault="00D2314F">
      <w:pPr>
        <w:rPr>
          <w:rFonts w:ascii="Times New Roman" w:eastAsia="Times New Roman" w:hAnsi="Times New Roman" w:cs="Times New Roman"/>
          <w:sz w:val="28"/>
          <w:szCs w:val="28"/>
          <w:lang w:val="en-US"/>
        </w:rPr>
      </w:pPr>
    </w:p>
    <w:p w14:paraId="71194920" w14:textId="77777777" w:rsidR="00D2314F" w:rsidRPr="00034C0F" w:rsidRDefault="00D2314F">
      <w:pPr>
        <w:rPr>
          <w:rFonts w:ascii="Times New Roman" w:eastAsia="Times New Roman" w:hAnsi="Times New Roman" w:cs="Times New Roman"/>
          <w:sz w:val="28"/>
          <w:szCs w:val="28"/>
          <w:lang w:val="en-US"/>
        </w:rPr>
      </w:pPr>
    </w:p>
    <w:p w14:paraId="6F8BD81B" w14:textId="77777777" w:rsidR="007569A2" w:rsidDel="00AC1B99" w:rsidRDefault="007569A2">
      <w:pPr>
        <w:rPr>
          <w:del w:id="3412" w:author="Kiên Lê Trung" w:date="2024-12-25T12:21:00Z" w16du:dateUtc="2024-12-25T05:21:00Z"/>
          <w:rFonts w:ascii="Times New Roman" w:eastAsia="Times New Roman" w:hAnsi="Times New Roman" w:cs="Times New Roman"/>
          <w:sz w:val="28"/>
          <w:szCs w:val="28"/>
        </w:rPr>
      </w:pPr>
    </w:p>
    <w:p w14:paraId="2613E9C1" w14:textId="77777777" w:rsidR="007569A2" w:rsidRPr="00AC1B99" w:rsidDel="00AC1B99" w:rsidRDefault="007569A2">
      <w:pPr>
        <w:rPr>
          <w:del w:id="3413" w:author="Kiên Lê Trung" w:date="2024-12-25T12:21:00Z" w16du:dateUtc="2024-12-25T05:21:00Z"/>
          <w:rFonts w:ascii="Times New Roman" w:eastAsia="Times New Roman" w:hAnsi="Times New Roman" w:cs="Times New Roman"/>
          <w:sz w:val="28"/>
          <w:szCs w:val="28"/>
          <w:lang w:val="en-US"/>
          <w:rPrChange w:id="3414" w:author="Kiên Lê Trung" w:date="2024-12-25T12:21:00Z" w16du:dateUtc="2024-12-25T05:21:00Z">
            <w:rPr>
              <w:del w:id="3415" w:author="Kiên Lê Trung" w:date="2024-12-25T12:21:00Z" w16du:dateUtc="2024-12-25T05:21:00Z"/>
              <w:rFonts w:ascii="Times New Roman" w:eastAsia="Times New Roman" w:hAnsi="Times New Roman" w:cs="Times New Roman"/>
              <w:sz w:val="28"/>
              <w:szCs w:val="28"/>
            </w:rPr>
          </w:rPrChange>
        </w:rPr>
      </w:pPr>
    </w:p>
    <w:p w14:paraId="1037B8A3" w14:textId="77777777" w:rsidR="007569A2" w:rsidDel="00AC1B99" w:rsidRDefault="007569A2">
      <w:pPr>
        <w:rPr>
          <w:del w:id="3416" w:author="Kiên Lê Trung" w:date="2024-12-25T12:21:00Z" w16du:dateUtc="2024-12-25T05:21:00Z"/>
          <w:rFonts w:ascii="Times New Roman" w:eastAsia="Times New Roman" w:hAnsi="Times New Roman" w:cs="Times New Roman"/>
          <w:sz w:val="28"/>
          <w:szCs w:val="28"/>
        </w:rPr>
      </w:pPr>
    </w:p>
    <w:p w14:paraId="687C6DE0" w14:textId="77777777" w:rsidR="007569A2" w:rsidDel="00AC1B99" w:rsidRDefault="007569A2">
      <w:pPr>
        <w:rPr>
          <w:del w:id="3417" w:author="Kiên Lê Trung" w:date="2024-12-25T12:21:00Z" w16du:dateUtc="2024-12-25T05:21:00Z"/>
          <w:rFonts w:ascii="Times New Roman" w:eastAsia="Times New Roman" w:hAnsi="Times New Roman" w:cs="Times New Roman"/>
          <w:sz w:val="28"/>
          <w:szCs w:val="28"/>
        </w:rPr>
      </w:pPr>
    </w:p>
    <w:p w14:paraId="5B2F9378" w14:textId="77777777" w:rsidR="007569A2" w:rsidDel="00AC1B99" w:rsidRDefault="007569A2">
      <w:pPr>
        <w:rPr>
          <w:del w:id="3418" w:author="Kiên Lê Trung" w:date="2024-12-25T12:21:00Z" w16du:dateUtc="2024-12-25T05:21:00Z"/>
          <w:rFonts w:ascii="Times New Roman" w:eastAsia="Times New Roman" w:hAnsi="Times New Roman" w:cs="Times New Roman"/>
          <w:sz w:val="28"/>
          <w:szCs w:val="28"/>
        </w:rPr>
      </w:pPr>
    </w:p>
    <w:p w14:paraId="58E6DD4E" w14:textId="77777777" w:rsidR="007569A2" w:rsidDel="00AC1B99" w:rsidRDefault="007569A2">
      <w:pPr>
        <w:rPr>
          <w:del w:id="3419" w:author="Kiên Lê Trung" w:date="2024-12-25T12:21:00Z" w16du:dateUtc="2024-12-25T05:21:00Z"/>
          <w:rFonts w:ascii="Times New Roman" w:eastAsia="Times New Roman" w:hAnsi="Times New Roman" w:cs="Times New Roman"/>
          <w:sz w:val="28"/>
          <w:szCs w:val="28"/>
        </w:rPr>
      </w:pPr>
    </w:p>
    <w:p w14:paraId="7D3BEE8F" w14:textId="77777777" w:rsidR="007569A2" w:rsidDel="00AC1B99" w:rsidRDefault="007569A2">
      <w:pPr>
        <w:rPr>
          <w:del w:id="3420" w:author="Kiên Lê Trung" w:date="2024-12-25T12:21:00Z" w16du:dateUtc="2024-12-25T05:21:00Z"/>
          <w:rFonts w:ascii="Times New Roman" w:eastAsia="Times New Roman" w:hAnsi="Times New Roman" w:cs="Times New Roman"/>
          <w:sz w:val="28"/>
          <w:szCs w:val="28"/>
        </w:rPr>
      </w:pPr>
    </w:p>
    <w:p w14:paraId="3B88899E" w14:textId="77777777" w:rsidR="007569A2" w:rsidRDefault="007569A2">
      <w:pPr>
        <w:rPr>
          <w:rFonts w:ascii="Times New Roman" w:eastAsia="Times New Roman" w:hAnsi="Times New Roman" w:cs="Times New Roman"/>
          <w:sz w:val="28"/>
          <w:szCs w:val="28"/>
        </w:rPr>
      </w:pPr>
    </w:p>
    <w:p w14:paraId="69E2BB2B" w14:textId="07E522F6" w:rsidR="007569A2" w:rsidRPr="00034C0F" w:rsidRDefault="00CE686F" w:rsidP="00527465">
      <w:pPr>
        <w:pStyle w:val="Heading1"/>
        <w:numPr>
          <w:ilvl w:val="0"/>
          <w:numId w:val="213"/>
        </w:numPr>
        <w:ind w:left="0" w:hanging="1146"/>
        <w:rPr>
          <w:lang w:val="en-US"/>
        </w:rPr>
        <w:pPrChange w:id="3421" w:author="Việt Lương" w:date="2024-12-25T11:43:00Z" w16du:dateUtc="2024-12-25T04:43:00Z">
          <w:pPr>
            <w:pStyle w:val="Heading1"/>
          </w:pPr>
        </w:pPrChange>
      </w:pPr>
      <w:bookmarkStart w:id="3422" w:name="_Toc185954670"/>
      <w:bookmarkStart w:id="3423" w:name="_Toc185955151"/>
      <w:bookmarkStart w:id="3424" w:name="_Toc186021577"/>
      <w:r w:rsidRPr="00D2314F">
        <w:t>C</w:t>
      </w:r>
      <w:ins w:id="3425" w:author="Kiên Lê Trung" w:date="2024-12-25T15:29:00Z" w16du:dateUtc="2024-12-25T08:29:00Z">
        <w:r w:rsidR="0099382E">
          <w:rPr>
            <w:lang w:val="en-US"/>
          </w:rPr>
          <w:t>HƯƠNG 2: PHÂN TÍCH VÀ THIẾT KẾ HỆ THỐNG</w:t>
        </w:r>
      </w:ins>
      <w:del w:id="3426" w:author="Kiên Lê Trung" w:date="2024-12-25T15:29:00Z" w16du:dateUtc="2024-12-25T08:29:00Z">
        <w:r w:rsidRPr="00D2314F" w:rsidDel="0099382E">
          <w:delText>hương 2: Phân tích và thiết kế hệ thống</w:delText>
        </w:r>
      </w:del>
      <w:bookmarkEnd w:id="3422"/>
      <w:bookmarkEnd w:id="3423"/>
      <w:bookmarkEnd w:id="3424"/>
      <w:r w:rsidRPr="00D2314F">
        <w:t xml:space="preserve"> </w:t>
      </w:r>
    </w:p>
    <w:p w14:paraId="59589B9F" w14:textId="77777777" w:rsidR="007569A2" w:rsidRPr="00D2314F" w:rsidRDefault="00CE686F" w:rsidP="00D2314F">
      <w:pPr>
        <w:pStyle w:val="Heading2"/>
      </w:pPr>
      <w:bookmarkStart w:id="3427" w:name="_Toc185954671"/>
      <w:bookmarkStart w:id="3428" w:name="_Toc185955152"/>
      <w:bookmarkStart w:id="3429" w:name="_Toc186021578"/>
      <w:r w:rsidRPr="00D2314F">
        <w:t>2.1 Phân tích hệ thống</w:t>
      </w:r>
      <w:bookmarkEnd w:id="3427"/>
      <w:bookmarkEnd w:id="3428"/>
      <w:bookmarkEnd w:id="3429"/>
    </w:p>
    <w:p w14:paraId="57C0D796" w14:textId="766FF1EC" w:rsidR="007569A2" w:rsidRPr="00034C0F" w:rsidRDefault="00CE686F" w:rsidP="00034C0F">
      <w:pPr>
        <w:pStyle w:val="Heading3"/>
        <w:rPr>
          <w:lang w:val="en-US"/>
        </w:rPr>
      </w:pPr>
      <w:bookmarkStart w:id="3430" w:name="_Toc185954672"/>
      <w:bookmarkStart w:id="3431" w:name="_Toc185955153"/>
      <w:bookmarkStart w:id="3432" w:name="_Toc186021579"/>
      <w:r w:rsidRPr="00D2314F">
        <w:t>2.1.1 Xác định và mô tả các tác nhân</w:t>
      </w:r>
      <w:bookmarkEnd w:id="3430"/>
      <w:bookmarkEnd w:id="3431"/>
      <w:bookmarkEnd w:id="3432"/>
      <w:r w:rsidRPr="00D2314F">
        <w:t xml:space="preserve"> </w:t>
      </w:r>
    </w:p>
    <w:p w14:paraId="0D142F6F" w14:textId="77777777" w:rsidR="007569A2" w:rsidRDefault="007569A2">
      <w:pPr>
        <w:rPr>
          <w:rFonts w:ascii="Times New Roman" w:eastAsia="Times New Roman" w:hAnsi="Times New Roman" w:cs="Times New Roman"/>
          <w:sz w:val="28"/>
          <w:szCs w:val="28"/>
        </w:rPr>
      </w:pPr>
    </w:p>
    <w:tbl>
      <w:tblPr>
        <w:tblStyle w:val="a"/>
        <w:tblW w:w="8625" w:type="dxa"/>
        <w:tblBorders>
          <w:top w:val="nil"/>
          <w:left w:val="nil"/>
          <w:bottom w:val="nil"/>
          <w:right w:val="nil"/>
          <w:insideH w:val="nil"/>
          <w:insideV w:val="nil"/>
        </w:tblBorders>
        <w:tblLayout w:type="fixed"/>
        <w:tblLook w:val="0600" w:firstRow="0" w:lastRow="0" w:firstColumn="0" w:lastColumn="0" w:noHBand="1" w:noVBand="1"/>
      </w:tblPr>
      <w:tblGrid>
        <w:gridCol w:w="1110"/>
        <w:gridCol w:w="2835"/>
        <w:gridCol w:w="4680"/>
      </w:tblGrid>
      <w:tr w:rsidR="007569A2" w14:paraId="23ED69F9" w14:textId="77777777" w:rsidTr="2895571A">
        <w:trPr>
          <w:trHeight w:val="300"/>
        </w:trPr>
        <w:tc>
          <w:tcPr>
            <w:tcW w:w="1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1164CDE7" w14:textId="77777777" w:rsidR="007569A2" w:rsidRPr="004D61CC" w:rsidRDefault="00CE686F" w:rsidP="00D2314F">
            <w:pPr>
              <w:spacing w:line="303" w:lineRule="auto"/>
              <w:ind w:left="180"/>
              <w:jc w:val="center"/>
              <w:rPr>
                <w:rFonts w:ascii="Times New Roman" w:eastAsia="Times New Roman" w:hAnsi="Times New Roman" w:cs="Times New Roman"/>
                <w:b/>
                <w:sz w:val="24"/>
                <w:szCs w:val="24"/>
                <w:rPrChange w:id="3433" w:author="Kiên Lê Trung" w:date="2024-12-25T13:47:00Z" w16du:dateUtc="2024-12-25T06:47:00Z">
                  <w:rPr>
                    <w:rFonts w:ascii="Times New Roman" w:eastAsia="Times New Roman" w:hAnsi="Times New Roman" w:cs="Times New Roman"/>
                    <w:b/>
                    <w:sz w:val="26"/>
                    <w:szCs w:val="26"/>
                  </w:rPr>
                </w:rPrChange>
              </w:rPr>
            </w:pPr>
            <w:r w:rsidRPr="004D61CC">
              <w:rPr>
                <w:rFonts w:ascii="Times New Roman" w:eastAsia="Times New Roman" w:hAnsi="Times New Roman" w:cs="Times New Roman"/>
                <w:b/>
                <w:sz w:val="24"/>
                <w:szCs w:val="24"/>
                <w:rPrChange w:id="3434" w:author="Kiên Lê Trung" w:date="2024-12-25T13:47:00Z" w16du:dateUtc="2024-12-25T06:47:00Z">
                  <w:rPr>
                    <w:rFonts w:ascii="Times New Roman" w:eastAsia="Times New Roman" w:hAnsi="Times New Roman" w:cs="Times New Roman"/>
                    <w:b/>
                    <w:sz w:val="26"/>
                    <w:szCs w:val="26"/>
                  </w:rPr>
                </w:rPrChange>
              </w:rPr>
              <w:t>STT</w:t>
            </w:r>
          </w:p>
        </w:tc>
        <w:tc>
          <w:tcPr>
            <w:tcW w:w="2835" w:type="dxa"/>
            <w:tcBorders>
              <w:top w:val="single" w:sz="8" w:space="0" w:color="000000" w:themeColor="text1"/>
              <w:left w:val="nil"/>
              <w:bottom w:val="single" w:sz="8" w:space="0" w:color="000000" w:themeColor="text1"/>
              <w:right w:val="single" w:sz="8" w:space="0" w:color="000000" w:themeColor="text1"/>
            </w:tcBorders>
            <w:tcMar>
              <w:top w:w="0" w:type="dxa"/>
              <w:left w:w="0" w:type="dxa"/>
              <w:bottom w:w="0" w:type="dxa"/>
              <w:right w:w="0" w:type="dxa"/>
            </w:tcMar>
          </w:tcPr>
          <w:p w14:paraId="53241ACD" w14:textId="77777777" w:rsidR="007569A2" w:rsidRPr="004D61CC" w:rsidRDefault="00CE686F" w:rsidP="00034C0F">
            <w:pPr>
              <w:spacing w:line="303" w:lineRule="auto"/>
              <w:ind w:left="180"/>
              <w:rPr>
                <w:rFonts w:ascii="Times New Roman" w:eastAsia="Times New Roman" w:hAnsi="Times New Roman" w:cs="Times New Roman"/>
                <w:b/>
                <w:sz w:val="24"/>
                <w:szCs w:val="24"/>
                <w:rPrChange w:id="3435" w:author="Kiên Lê Trung" w:date="2024-12-25T13:47:00Z" w16du:dateUtc="2024-12-25T06:47:00Z">
                  <w:rPr>
                    <w:rFonts w:ascii="Times New Roman" w:eastAsia="Times New Roman" w:hAnsi="Times New Roman" w:cs="Times New Roman"/>
                    <w:b/>
                    <w:sz w:val="26"/>
                    <w:szCs w:val="26"/>
                  </w:rPr>
                </w:rPrChange>
              </w:rPr>
            </w:pPr>
            <w:r w:rsidRPr="004D61CC">
              <w:rPr>
                <w:rFonts w:ascii="Times New Roman" w:eastAsia="Times New Roman" w:hAnsi="Times New Roman" w:cs="Times New Roman"/>
                <w:b/>
                <w:sz w:val="24"/>
                <w:szCs w:val="24"/>
                <w:rPrChange w:id="3436" w:author="Kiên Lê Trung" w:date="2024-12-25T13:47:00Z" w16du:dateUtc="2024-12-25T06:47:00Z">
                  <w:rPr>
                    <w:rFonts w:ascii="Times New Roman" w:eastAsia="Times New Roman" w:hAnsi="Times New Roman" w:cs="Times New Roman"/>
                    <w:b/>
                    <w:sz w:val="26"/>
                    <w:szCs w:val="26"/>
                  </w:rPr>
                </w:rPrChange>
              </w:rPr>
              <w:t>Tên tác nhân</w:t>
            </w:r>
          </w:p>
        </w:tc>
        <w:tc>
          <w:tcPr>
            <w:tcW w:w="4680" w:type="dxa"/>
            <w:tcBorders>
              <w:top w:val="single" w:sz="8" w:space="0" w:color="000000" w:themeColor="text1"/>
              <w:left w:val="nil"/>
              <w:bottom w:val="single" w:sz="8" w:space="0" w:color="000000" w:themeColor="text1"/>
              <w:right w:val="single" w:sz="8" w:space="0" w:color="000000" w:themeColor="text1"/>
            </w:tcBorders>
            <w:tcMar>
              <w:top w:w="0" w:type="dxa"/>
              <w:left w:w="0" w:type="dxa"/>
              <w:bottom w:w="0" w:type="dxa"/>
              <w:right w:w="0" w:type="dxa"/>
            </w:tcMar>
          </w:tcPr>
          <w:p w14:paraId="5B1638A7" w14:textId="77777777" w:rsidR="007569A2" w:rsidRPr="004D61CC" w:rsidRDefault="00CE686F" w:rsidP="00034C0F">
            <w:pPr>
              <w:spacing w:line="303" w:lineRule="auto"/>
              <w:ind w:left="180"/>
              <w:rPr>
                <w:rFonts w:ascii="Times New Roman" w:eastAsia="Times New Roman" w:hAnsi="Times New Roman" w:cs="Times New Roman"/>
                <w:b/>
                <w:sz w:val="24"/>
                <w:szCs w:val="24"/>
                <w:rPrChange w:id="3437" w:author="Kiên Lê Trung" w:date="2024-12-25T13:47:00Z" w16du:dateUtc="2024-12-25T06:47:00Z">
                  <w:rPr>
                    <w:rFonts w:ascii="Times New Roman" w:eastAsia="Times New Roman" w:hAnsi="Times New Roman" w:cs="Times New Roman"/>
                    <w:b/>
                    <w:sz w:val="26"/>
                    <w:szCs w:val="26"/>
                  </w:rPr>
                </w:rPrChange>
              </w:rPr>
            </w:pPr>
            <w:r w:rsidRPr="004D61CC">
              <w:rPr>
                <w:rFonts w:ascii="Times New Roman" w:eastAsia="Times New Roman" w:hAnsi="Times New Roman" w:cs="Times New Roman"/>
                <w:b/>
                <w:sz w:val="24"/>
                <w:szCs w:val="24"/>
                <w:rPrChange w:id="3438" w:author="Kiên Lê Trung" w:date="2024-12-25T13:47:00Z" w16du:dateUtc="2024-12-25T06:47:00Z">
                  <w:rPr>
                    <w:rFonts w:ascii="Times New Roman" w:eastAsia="Times New Roman" w:hAnsi="Times New Roman" w:cs="Times New Roman"/>
                    <w:b/>
                    <w:sz w:val="26"/>
                    <w:szCs w:val="26"/>
                  </w:rPr>
                </w:rPrChange>
              </w:rPr>
              <w:t>Mô tả</w:t>
            </w:r>
          </w:p>
        </w:tc>
      </w:tr>
      <w:tr w:rsidR="007569A2" w14:paraId="7B1053D1" w14:textId="77777777" w:rsidTr="2895571A">
        <w:trPr>
          <w:trHeight w:val="645"/>
        </w:trPr>
        <w:tc>
          <w:tcPr>
            <w:tcW w:w="1110"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649841BE" w14:textId="77777777" w:rsidR="007569A2" w:rsidRPr="004D61CC" w:rsidRDefault="00CE686F" w:rsidP="00034C0F">
            <w:pPr>
              <w:spacing w:before="160"/>
              <w:ind w:left="-13"/>
              <w:jc w:val="center"/>
              <w:rPr>
                <w:rFonts w:ascii="Times New Roman" w:eastAsia="Times New Roman" w:hAnsi="Times New Roman" w:cs="Times New Roman"/>
                <w:sz w:val="24"/>
                <w:szCs w:val="24"/>
                <w:rPrChange w:id="3439" w:author="Kiên Lê Trung" w:date="2024-12-25T13:47:00Z" w16du:dateUtc="2024-12-25T06:47:00Z">
                  <w:rPr>
                    <w:rFonts w:ascii="Times New Roman" w:eastAsia="Times New Roman" w:hAnsi="Times New Roman" w:cs="Times New Roman"/>
                    <w:sz w:val="26"/>
                    <w:szCs w:val="26"/>
                  </w:rPr>
                </w:rPrChange>
              </w:rPr>
            </w:pPr>
            <w:r w:rsidRPr="004D61CC">
              <w:rPr>
                <w:rFonts w:ascii="Times New Roman" w:eastAsia="Times New Roman" w:hAnsi="Times New Roman" w:cs="Times New Roman"/>
                <w:sz w:val="24"/>
                <w:szCs w:val="24"/>
                <w:rPrChange w:id="3440" w:author="Kiên Lê Trung" w:date="2024-12-25T13:47:00Z" w16du:dateUtc="2024-12-25T06:47:00Z">
                  <w:rPr>
                    <w:rFonts w:ascii="Times New Roman" w:eastAsia="Times New Roman" w:hAnsi="Times New Roman" w:cs="Times New Roman"/>
                    <w:sz w:val="26"/>
                    <w:szCs w:val="26"/>
                  </w:rPr>
                </w:rPrChange>
              </w:rPr>
              <w:t>1</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F37D9D7" w14:textId="271D7C7B" w:rsidR="007569A2" w:rsidRPr="004D61CC" w:rsidRDefault="1FE113EA" w:rsidP="00034C0F">
            <w:pPr>
              <w:spacing w:before="160"/>
              <w:ind w:left="180"/>
              <w:rPr>
                <w:rFonts w:ascii="Times New Roman" w:eastAsia="Times New Roman" w:hAnsi="Times New Roman" w:cs="Times New Roman"/>
                <w:sz w:val="24"/>
                <w:szCs w:val="24"/>
                <w:rPrChange w:id="3441" w:author="Kiên Lê Trung" w:date="2024-12-25T13:47:00Z" w16du:dateUtc="2024-12-25T06:47:00Z">
                  <w:rPr>
                    <w:rFonts w:ascii="Times New Roman" w:eastAsia="Times New Roman" w:hAnsi="Times New Roman" w:cs="Times New Roman"/>
                    <w:sz w:val="26"/>
                    <w:szCs w:val="26"/>
                  </w:rPr>
                </w:rPrChange>
              </w:rPr>
            </w:pPr>
            <w:r w:rsidRPr="004D61CC">
              <w:rPr>
                <w:rFonts w:ascii="Times New Roman" w:eastAsia="Times New Roman" w:hAnsi="Times New Roman" w:cs="Times New Roman"/>
                <w:sz w:val="24"/>
                <w:szCs w:val="24"/>
                <w:rPrChange w:id="3442" w:author="Kiên Lê Trung" w:date="2024-12-25T13:47:00Z" w16du:dateUtc="2024-12-25T06:47:00Z">
                  <w:rPr>
                    <w:rFonts w:ascii="Times New Roman" w:eastAsia="Times New Roman" w:hAnsi="Times New Roman" w:cs="Times New Roman"/>
                    <w:sz w:val="26"/>
                    <w:szCs w:val="26"/>
                  </w:rPr>
                </w:rPrChange>
              </w:rPr>
              <w:t xml:space="preserve">Khách hàng </w:t>
            </w:r>
          </w:p>
        </w:tc>
        <w:tc>
          <w:tcPr>
            <w:tcW w:w="4680"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F3AA0F2" w14:textId="0623F79F" w:rsidR="007569A2" w:rsidRPr="004D61CC" w:rsidRDefault="00CE686F" w:rsidP="00034C0F">
            <w:pPr>
              <w:spacing w:before="160"/>
              <w:ind w:left="180"/>
              <w:rPr>
                <w:rFonts w:ascii="Times New Roman" w:eastAsia="Times New Roman" w:hAnsi="Times New Roman" w:cs="Times New Roman"/>
                <w:sz w:val="24"/>
                <w:szCs w:val="24"/>
                <w:lang w:val="en-US"/>
                <w:rPrChange w:id="3443" w:author="Kiên Lê Trung" w:date="2024-12-25T13:47:00Z" w16du:dateUtc="2024-12-25T06:47:00Z">
                  <w:rPr>
                    <w:rFonts w:ascii="Times New Roman" w:eastAsia="Times New Roman" w:hAnsi="Times New Roman" w:cs="Times New Roman"/>
                    <w:sz w:val="26"/>
                    <w:szCs w:val="26"/>
                    <w:lang w:val="en-US"/>
                  </w:rPr>
                </w:rPrChange>
              </w:rPr>
            </w:pPr>
            <w:r w:rsidRPr="004D61CC">
              <w:rPr>
                <w:rFonts w:ascii="Times New Roman" w:eastAsia="Times New Roman" w:hAnsi="Times New Roman" w:cs="Times New Roman"/>
                <w:sz w:val="24"/>
                <w:szCs w:val="24"/>
                <w:rPrChange w:id="3444" w:author="Kiên Lê Trung" w:date="2024-12-25T13:47:00Z" w16du:dateUtc="2024-12-25T06:47:00Z">
                  <w:rPr>
                    <w:rFonts w:ascii="Times New Roman" w:eastAsia="Times New Roman" w:hAnsi="Times New Roman" w:cs="Times New Roman"/>
                    <w:sz w:val="26"/>
                    <w:szCs w:val="26"/>
                  </w:rPr>
                </w:rPrChange>
              </w:rPr>
              <w:t>Người sử dụng trang web để mua hàng</w:t>
            </w:r>
          </w:p>
        </w:tc>
      </w:tr>
      <w:tr w:rsidR="007569A2" w14:paraId="32F45EF9" w14:textId="77777777" w:rsidTr="2895571A">
        <w:trPr>
          <w:trHeight w:val="630"/>
        </w:trPr>
        <w:tc>
          <w:tcPr>
            <w:tcW w:w="1110"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7144751B" w14:textId="77777777" w:rsidR="007569A2" w:rsidRPr="004D61CC" w:rsidRDefault="00CE686F" w:rsidP="00034C0F">
            <w:pPr>
              <w:spacing w:before="160"/>
              <w:ind w:left="-13"/>
              <w:jc w:val="center"/>
              <w:rPr>
                <w:rFonts w:ascii="Times New Roman" w:eastAsia="Times New Roman" w:hAnsi="Times New Roman" w:cs="Times New Roman"/>
                <w:sz w:val="24"/>
                <w:szCs w:val="24"/>
                <w:rPrChange w:id="3445" w:author="Kiên Lê Trung" w:date="2024-12-25T13:47:00Z" w16du:dateUtc="2024-12-25T06:47:00Z">
                  <w:rPr>
                    <w:rFonts w:ascii="Times New Roman" w:eastAsia="Times New Roman" w:hAnsi="Times New Roman" w:cs="Times New Roman"/>
                    <w:sz w:val="26"/>
                    <w:szCs w:val="26"/>
                  </w:rPr>
                </w:rPrChange>
              </w:rPr>
            </w:pPr>
            <w:r w:rsidRPr="004D61CC">
              <w:rPr>
                <w:rFonts w:ascii="Times New Roman" w:eastAsia="Times New Roman" w:hAnsi="Times New Roman" w:cs="Times New Roman"/>
                <w:sz w:val="24"/>
                <w:szCs w:val="24"/>
                <w:rPrChange w:id="3446" w:author="Kiên Lê Trung" w:date="2024-12-25T13:47:00Z" w16du:dateUtc="2024-12-25T06:47:00Z">
                  <w:rPr>
                    <w:rFonts w:ascii="Times New Roman" w:eastAsia="Times New Roman" w:hAnsi="Times New Roman" w:cs="Times New Roman"/>
                    <w:sz w:val="26"/>
                    <w:szCs w:val="26"/>
                  </w:rPr>
                </w:rPrChange>
              </w:rPr>
              <w:t>2</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1CC40A5E" w14:textId="18ACACAF" w:rsidR="007569A2" w:rsidRPr="004D61CC" w:rsidRDefault="00CE686F" w:rsidP="00034C0F">
            <w:pPr>
              <w:spacing w:before="160"/>
              <w:ind w:left="180"/>
              <w:rPr>
                <w:rFonts w:ascii="Times New Roman" w:eastAsia="Times New Roman" w:hAnsi="Times New Roman" w:cs="Times New Roman"/>
                <w:sz w:val="24"/>
                <w:szCs w:val="24"/>
                <w:rPrChange w:id="3447" w:author="Kiên Lê Trung" w:date="2024-12-25T13:47:00Z" w16du:dateUtc="2024-12-25T06:47:00Z">
                  <w:rPr>
                    <w:rFonts w:ascii="Times New Roman" w:eastAsia="Times New Roman" w:hAnsi="Times New Roman" w:cs="Times New Roman"/>
                    <w:sz w:val="26"/>
                    <w:szCs w:val="26"/>
                  </w:rPr>
                </w:rPrChange>
              </w:rPr>
            </w:pPr>
            <w:r w:rsidRPr="004D61CC" w:rsidDel="630CF71F">
              <w:rPr>
                <w:rFonts w:ascii="Times New Roman" w:eastAsia="Times New Roman" w:hAnsi="Times New Roman" w:cs="Times New Roman"/>
                <w:sz w:val="24"/>
                <w:szCs w:val="24"/>
                <w:rPrChange w:id="3448" w:author="Kiên Lê Trung" w:date="2024-12-25T13:47:00Z" w16du:dateUtc="2024-12-25T06:47:00Z">
                  <w:rPr>
                    <w:rFonts w:ascii="Times New Roman" w:eastAsia="Times New Roman" w:hAnsi="Times New Roman" w:cs="Times New Roman"/>
                    <w:sz w:val="26"/>
                    <w:szCs w:val="26"/>
                  </w:rPr>
                </w:rPrChange>
              </w:rPr>
              <w:t xml:space="preserve">Người quản trị </w:t>
            </w:r>
          </w:p>
        </w:tc>
        <w:tc>
          <w:tcPr>
            <w:tcW w:w="4680"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69D63D60" w14:textId="77777777" w:rsidR="007569A2" w:rsidRPr="004D61CC" w:rsidRDefault="00CE686F" w:rsidP="00034C0F">
            <w:pPr>
              <w:spacing w:before="160"/>
              <w:ind w:left="180"/>
              <w:rPr>
                <w:rFonts w:ascii="Times New Roman" w:eastAsia="Times New Roman" w:hAnsi="Times New Roman" w:cs="Times New Roman"/>
                <w:sz w:val="24"/>
                <w:szCs w:val="24"/>
                <w:rPrChange w:id="3449" w:author="Kiên Lê Trung" w:date="2024-12-25T13:47:00Z" w16du:dateUtc="2024-12-25T06:47:00Z">
                  <w:rPr>
                    <w:rFonts w:ascii="Times New Roman" w:eastAsia="Times New Roman" w:hAnsi="Times New Roman" w:cs="Times New Roman"/>
                    <w:sz w:val="26"/>
                    <w:szCs w:val="26"/>
                  </w:rPr>
                </w:rPrChange>
              </w:rPr>
            </w:pPr>
            <w:r w:rsidRPr="004D61CC">
              <w:rPr>
                <w:rFonts w:ascii="Times New Roman" w:eastAsia="Times New Roman" w:hAnsi="Times New Roman" w:cs="Times New Roman"/>
                <w:sz w:val="24"/>
                <w:szCs w:val="24"/>
                <w:rPrChange w:id="3450" w:author="Kiên Lê Trung" w:date="2024-12-25T13:47:00Z" w16du:dateUtc="2024-12-25T06:47:00Z">
                  <w:rPr>
                    <w:rFonts w:ascii="Times New Roman" w:eastAsia="Times New Roman" w:hAnsi="Times New Roman" w:cs="Times New Roman"/>
                    <w:sz w:val="26"/>
                    <w:szCs w:val="26"/>
                  </w:rPr>
                </w:rPrChange>
              </w:rPr>
              <w:t>Người quản trị toàn bộ hệ thống</w:t>
            </w:r>
          </w:p>
        </w:tc>
      </w:tr>
      <w:tr w:rsidR="007569A2" w14:paraId="7F2E5BC9" w14:textId="77777777" w:rsidTr="2895571A">
        <w:trPr>
          <w:trHeight w:val="630"/>
        </w:trPr>
        <w:tc>
          <w:tcPr>
            <w:tcW w:w="1110"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0B778152" w14:textId="77777777" w:rsidR="007569A2" w:rsidRPr="004D61CC" w:rsidRDefault="00CE686F" w:rsidP="00034C0F">
            <w:pPr>
              <w:spacing w:before="160"/>
              <w:ind w:left="-13"/>
              <w:jc w:val="center"/>
              <w:rPr>
                <w:rFonts w:ascii="Times New Roman" w:eastAsia="Times New Roman" w:hAnsi="Times New Roman" w:cs="Times New Roman"/>
                <w:sz w:val="24"/>
                <w:szCs w:val="24"/>
                <w:rPrChange w:id="3451" w:author="Kiên Lê Trung" w:date="2024-12-25T13:47:00Z" w16du:dateUtc="2024-12-25T06:47:00Z">
                  <w:rPr>
                    <w:rFonts w:ascii="Times New Roman" w:eastAsia="Times New Roman" w:hAnsi="Times New Roman" w:cs="Times New Roman"/>
                    <w:sz w:val="26"/>
                    <w:szCs w:val="26"/>
                  </w:rPr>
                </w:rPrChange>
              </w:rPr>
            </w:pPr>
            <w:r w:rsidRPr="004D61CC">
              <w:rPr>
                <w:rFonts w:ascii="Times New Roman" w:eastAsia="Times New Roman" w:hAnsi="Times New Roman" w:cs="Times New Roman"/>
                <w:sz w:val="24"/>
                <w:szCs w:val="24"/>
                <w:rPrChange w:id="3452" w:author="Kiên Lê Trung" w:date="2024-12-25T13:47:00Z" w16du:dateUtc="2024-12-25T06:47:00Z">
                  <w:rPr>
                    <w:rFonts w:ascii="Times New Roman" w:eastAsia="Times New Roman" w:hAnsi="Times New Roman" w:cs="Times New Roman"/>
                    <w:sz w:val="26"/>
                    <w:szCs w:val="26"/>
                  </w:rPr>
                </w:rPrChange>
              </w:rPr>
              <w:t>3</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6505F3DD" w14:textId="3369660E" w:rsidR="007569A2" w:rsidRPr="004D61CC" w:rsidRDefault="630CF71F" w:rsidP="00034C0F">
            <w:pPr>
              <w:spacing w:before="160"/>
              <w:ind w:left="180"/>
              <w:rPr>
                <w:rFonts w:ascii="Times New Roman" w:eastAsia="Times New Roman" w:hAnsi="Times New Roman" w:cs="Times New Roman"/>
                <w:sz w:val="24"/>
                <w:szCs w:val="24"/>
                <w:rPrChange w:id="3453" w:author="Kiên Lê Trung" w:date="2024-12-25T13:47:00Z" w16du:dateUtc="2024-12-25T06:47:00Z">
                  <w:rPr>
                    <w:rFonts w:ascii="Times New Roman" w:eastAsia="Times New Roman" w:hAnsi="Times New Roman" w:cs="Times New Roman"/>
                    <w:sz w:val="26"/>
                    <w:szCs w:val="26"/>
                  </w:rPr>
                </w:rPrChange>
              </w:rPr>
            </w:pPr>
            <w:r w:rsidRPr="004D61CC">
              <w:rPr>
                <w:rFonts w:ascii="Times New Roman" w:eastAsia="Times New Roman" w:hAnsi="Times New Roman" w:cs="Times New Roman"/>
                <w:sz w:val="24"/>
                <w:szCs w:val="24"/>
                <w:rPrChange w:id="3454" w:author="Kiên Lê Trung" w:date="2024-12-25T13:47:00Z" w16du:dateUtc="2024-12-25T06:47:00Z">
                  <w:rPr>
                    <w:rFonts w:ascii="Times New Roman" w:eastAsia="Times New Roman" w:hAnsi="Times New Roman" w:cs="Times New Roman"/>
                    <w:sz w:val="26"/>
                    <w:szCs w:val="26"/>
                  </w:rPr>
                </w:rPrChange>
              </w:rPr>
              <w:t>Người bán hàng</w:t>
            </w:r>
          </w:p>
        </w:tc>
        <w:tc>
          <w:tcPr>
            <w:tcW w:w="4680"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1B936D0C" w14:textId="77777777" w:rsidR="007569A2" w:rsidRPr="004D61CC" w:rsidRDefault="00CE686F" w:rsidP="00034C0F">
            <w:pPr>
              <w:spacing w:before="160"/>
              <w:ind w:left="180"/>
              <w:rPr>
                <w:rFonts w:ascii="Times New Roman" w:eastAsia="Times New Roman" w:hAnsi="Times New Roman" w:cs="Times New Roman"/>
                <w:sz w:val="24"/>
                <w:szCs w:val="24"/>
                <w:rPrChange w:id="3455" w:author="Kiên Lê Trung" w:date="2024-12-25T13:47:00Z" w16du:dateUtc="2024-12-25T06:47:00Z">
                  <w:rPr>
                    <w:rFonts w:ascii="Times New Roman" w:eastAsia="Times New Roman" w:hAnsi="Times New Roman" w:cs="Times New Roman"/>
                    <w:sz w:val="26"/>
                    <w:szCs w:val="26"/>
                  </w:rPr>
                </w:rPrChange>
              </w:rPr>
            </w:pPr>
            <w:r w:rsidRPr="004D61CC">
              <w:rPr>
                <w:rFonts w:ascii="Times New Roman" w:eastAsia="Times New Roman" w:hAnsi="Times New Roman" w:cs="Times New Roman"/>
                <w:sz w:val="24"/>
                <w:szCs w:val="24"/>
                <w:rPrChange w:id="3456" w:author="Kiên Lê Trung" w:date="2024-12-25T13:47:00Z" w16du:dateUtc="2024-12-25T06:47:00Z">
                  <w:rPr>
                    <w:rFonts w:ascii="Times New Roman" w:eastAsia="Times New Roman" w:hAnsi="Times New Roman" w:cs="Times New Roman"/>
                    <w:sz w:val="26"/>
                    <w:szCs w:val="26"/>
                  </w:rPr>
                </w:rPrChange>
              </w:rPr>
              <w:t>Người đăng tải các sản phẩm để bán hàng</w:t>
            </w:r>
          </w:p>
        </w:tc>
      </w:tr>
    </w:tbl>
    <w:p w14:paraId="4475AD14" w14:textId="162680AB" w:rsidR="007569A2" w:rsidRPr="009F167D" w:rsidRDefault="009F167D" w:rsidP="0099382E">
      <w:pPr>
        <w:pStyle w:val="Caption"/>
        <w:spacing w:before="240"/>
        <w:rPr>
          <w:rFonts w:eastAsia="Times New Roman" w:cs="Times New Roman"/>
          <w:sz w:val="28"/>
          <w:szCs w:val="28"/>
          <w:lang w:val="en-US"/>
          <w:rPrChange w:id="3457" w:author="Kiên Lê Trung" w:date="2024-12-25T12:37:00Z" w16du:dateUtc="2024-12-25T05:37:00Z">
            <w:rPr>
              <w:rFonts w:ascii="Times New Roman" w:eastAsia="Times New Roman" w:hAnsi="Times New Roman" w:cs="Times New Roman"/>
              <w:sz w:val="28"/>
              <w:szCs w:val="28"/>
            </w:rPr>
          </w:rPrChange>
        </w:rPr>
        <w:pPrChange w:id="3458" w:author="Kiên Lê Trung" w:date="2024-12-25T15:30:00Z" w16du:dateUtc="2024-12-25T08:30:00Z">
          <w:pPr/>
        </w:pPrChange>
      </w:pPr>
      <w:bookmarkStart w:id="3459" w:name="_Toc186028226"/>
      <w:ins w:id="3460" w:author="Kiên Lê Trung" w:date="2024-12-25T12:37:00Z" w16du:dateUtc="2024-12-25T05:37:00Z">
        <w:r>
          <w:t xml:space="preserve">Bảng </w:t>
        </w:r>
      </w:ins>
      <w:ins w:id="3461" w:author="Kiên Lê Trung" w:date="2024-12-25T12:56:00Z" w16du:dateUtc="2024-12-25T05:56:00Z">
        <w:r w:rsidR="00115DF8">
          <w:fldChar w:fldCharType="begin"/>
        </w:r>
        <w:r w:rsidR="00115DF8">
          <w:instrText xml:space="preserve"> STYLEREF 1 \s </w:instrText>
        </w:r>
      </w:ins>
      <w:r w:rsidR="00115DF8">
        <w:fldChar w:fldCharType="separate"/>
      </w:r>
      <w:r w:rsidR="00115DF8">
        <w:rPr>
          <w:noProof/>
        </w:rPr>
        <w:t>2</w:t>
      </w:r>
      <w:ins w:id="3462" w:author="Kiên Lê Trung" w:date="2024-12-25T12:56:00Z" w16du:dateUtc="2024-12-25T05:56:00Z">
        <w:r w:rsidR="00115DF8">
          <w:fldChar w:fldCharType="end"/>
        </w:r>
        <w:r w:rsidR="00115DF8">
          <w:t>.</w:t>
        </w:r>
        <w:r w:rsidR="00115DF8">
          <w:fldChar w:fldCharType="begin"/>
        </w:r>
        <w:r w:rsidR="00115DF8">
          <w:instrText xml:space="preserve"> SEQ Bảng \* ARABIC \s 1 </w:instrText>
        </w:r>
      </w:ins>
      <w:r w:rsidR="00115DF8">
        <w:fldChar w:fldCharType="separate"/>
      </w:r>
      <w:ins w:id="3463" w:author="Kiên Lê Trung" w:date="2024-12-25T12:56:00Z" w16du:dateUtc="2024-12-25T05:56:00Z">
        <w:r w:rsidR="00115DF8">
          <w:rPr>
            <w:noProof/>
          </w:rPr>
          <w:t>1</w:t>
        </w:r>
        <w:r w:rsidR="00115DF8">
          <w:fldChar w:fldCharType="end"/>
        </w:r>
      </w:ins>
      <w:ins w:id="3464" w:author="Kiên Lê Trung" w:date="2024-12-25T12:37:00Z" w16du:dateUtc="2024-12-25T05:37:00Z">
        <w:r>
          <w:rPr>
            <w:lang w:val="en-US"/>
          </w:rPr>
          <w:t xml:space="preserve"> </w:t>
        </w:r>
        <w:r w:rsidR="00F3268D">
          <w:rPr>
            <w:lang w:val="en-US"/>
          </w:rPr>
          <w:t>Bảng biểu mô tả các tác nhân</w:t>
        </w:r>
      </w:ins>
      <w:bookmarkEnd w:id="3459"/>
    </w:p>
    <w:p w14:paraId="120C4E94" w14:textId="463946E6" w:rsidR="007569A2" w:rsidDel="006128DD" w:rsidRDefault="007569A2" w:rsidP="00102E63">
      <w:pPr>
        <w:pStyle w:val="Caption"/>
        <w:rPr>
          <w:del w:id="3465" w:author="Kiên Lê Trung" w:date="2024-12-25T12:36:00Z" w16du:dateUtc="2024-12-25T05:36:00Z"/>
          <w:rFonts w:eastAsia="Times New Roman" w:cs="Times New Roman"/>
          <w:sz w:val="28"/>
          <w:szCs w:val="28"/>
        </w:rPr>
        <w:pPrChange w:id="3466" w:author="Kiên Lê Trung" w:date="2024-12-25T12:36:00Z" w16du:dateUtc="2024-12-25T05:36:00Z">
          <w:pPr/>
        </w:pPrChange>
      </w:pPr>
    </w:p>
    <w:p w14:paraId="73C91252" w14:textId="77777777" w:rsidR="007569A2" w:rsidRDefault="00CE686F">
      <w:pPr>
        <w:pStyle w:val="Heading3"/>
      </w:pPr>
      <w:bookmarkStart w:id="3467" w:name="_Toc185954673"/>
      <w:bookmarkStart w:id="3468" w:name="_Toc185955154"/>
      <w:bookmarkStart w:id="3469" w:name="_Toc186021580"/>
      <w:r>
        <w:t>2.1.2 Xác định và mô tả các ca sử dụng</w:t>
      </w:r>
      <w:bookmarkEnd w:id="3467"/>
      <w:bookmarkEnd w:id="3468"/>
      <w:bookmarkEnd w:id="3469"/>
      <w:r>
        <w:t xml:space="preserve"> </w:t>
      </w:r>
    </w:p>
    <w:p w14:paraId="49849AA3" w14:textId="4332A2FA" w:rsidR="00830ADE" w:rsidRPr="00C60A20" w:rsidRDefault="630CF71F" w:rsidP="00034C0F">
      <w:pPr>
        <w:pStyle w:val="Heading4"/>
        <w:rPr>
          <w:rFonts w:eastAsia="Times New Roman" w:cs="Times New Roman"/>
          <w:color w:val="auto"/>
          <w:sz w:val="28"/>
          <w:szCs w:val="28"/>
          <w:lang w:val="en-US"/>
        </w:rPr>
      </w:pPr>
      <w:bookmarkStart w:id="3470" w:name="_Toc185954674"/>
      <w:r w:rsidRPr="00C60A20">
        <w:rPr>
          <w:color w:val="auto"/>
        </w:rPr>
        <w:t>2.1.2.a.</w:t>
      </w:r>
      <w:r w:rsidRPr="00C60A20">
        <w:rPr>
          <w:color w:val="auto"/>
          <w:sz w:val="14"/>
          <w:szCs w:val="14"/>
        </w:rPr>
        <w:t xml:space="preserve">   </w:t>
      </w:r>
      <w:r w:rsidRPr="00C60A20">
        <w:rPr>
          <w:color w:val="auto"/>
        </w:rPr>
        <w:t xml:space="preserve">Danh sách các usecase cho </w:t>
      </w:r>
      <w:r w:rsidR="7AEB59DA" w:rsidRPr="00C60A20">
        <w:rPr>
          <w:color w:val="auto"/>
        </w:rPr>
        <w:t>Khách hàng</w:t>
      </w:r>
      <w:bookmarkEnd w:id="3470"/>
      <w:r w:rsidRPr="00C60A20">
        <w:rPr>
          <w:color w:val="auto"/>
        </w:rPr>
        <w:t xml:space="preserve"> </w:t>
      </w:r>
    </w:p>
    <w:p w14:paraId="6CFD1C7C" w14:textId="77777777" w:rsidR="00830ADE" w:rsidRPr="00034C0F" w:rsidRDefault="00830ADE">
      <w:pPr>
        <w:rPr>
          <w:rFonts w:ascii="Times New Roman" w:eastAsia="Times New Roman" w:hAnsi="Times New Roman" w:cs="Times New Roman"/>
          <w:sz w:val="28"/>
          <w:szCs w:val="28"/>
          <w:lang w:val="en-US"/>
        </w:rPr>
      </w:pPr>
    </w:p>
    <w:tbl>
      <w:tblPr>
        <w:tblW w:w="8625" w:type="dxa"/>
        <w:tblBorders>
          <w:top w:val="nil"/>
          <w:left w:val="nil"/>
          <w:bottom w:val="nil"/>
          <w:right w:val="nil"/>
          <w:insideH w:val="nil"/>
          <w:insideV w:val="nil"/>
        </w:tblBorders>
        <w:tblLayout w:type="fixed"/>
        <w:tblLook w:val="0600" w:firstRow="0" w:lastRow="0" w:firstColumn="0" w:lastColumn="0" w:noHBand="1" w:noVBand="1"/>
      </w:tblPr>
      <w:tblGrid>
        <w:gridCol w:w="1124"/>
        <w:gridCol w:w="2835"/>
        <w:gridCol w:w="4666"/>
      </w:tblGrid>
      <w:tr w:rsidR="007569A2" w14:paraId="056AD239" w14:textId="77777777" w:rsidTr="00034C0F">
        <w:trPr>
          <w:trHeight w:val="495"/>
        </w:trPr>
        <w:tc>
          <w:tcPr>
            <w:tcW w:w="112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458E715C" w14:textId="77777777" w:rsidR="007569A2" w:rsidRPr="004D61CC" w:rsidRDefault="00CE686F" w:rsidP="00C2094A">
            <w:pPr>
              <w:spacing w:before="100"/>
              <w:ind w:left="180"/>
              <w:jc w:val="center"/>
              <w:rPr>
                <w:rFonts w:ascii="Times New Roman" w:eastAsia="Times New Roman" w:hAnsi="Times New Roman" w:cs="Times New Roman"/>
                <w:b/>
                <w:sz w:val="24"/>
                <w:szCs w:val="24"/>
                <w:rPrChange w:id="3471" w:author="Kiên Lê Trung" w:date="2024-12-25T13:47:00Z" w16du:dateUtc="2024-12-25T06:47:00Z">
                  <w:rPr>
                    <w:rFonts w:ascii="Times New Roman" w:eastAsia="Times New Roman" w:hAnsi="Times New Roman" w:cs="Times New Roman"/>
                    <w:b/>
                    <w:sz w:val="26"/>
                    <w:szCs w:val="26"/>
                  </w:rPr>
                </w:rPrChange>
              </w:rPr>
            </w:pPr>
            <w:r w:rsidRPr="004D61CC">
              <w:rPr>
                <w:rFonts w:ascii="Times New Roman" w:eastAsia="Times New Roman" w:hAnsi="Times New Roman" w:cs="Times New Roman"/>
                <w:b/>
                <w:sz w:val="24"/>
                <w:szCs w:val="24"/>
                <w:rPrChange w:id="3472" w:author="Kiên Lê Trung" w:date="2024-12-25T13:47:00Z" w16du:dateUtc="2024-12-25T06:47:00Z">
                  <w:rPr>
                    <w:rFonts w:ascii="Times New Roman" w:eastAsia="Times New Roman" w:hAnsi="Times New Roman" w:cs="Times New Roman"/>
                    <w:b/>
                    <w:sz w:val="26"/>
                    <w:szCs w:val="26"/>
                  </w:rPr>
                </w:rPrChange>
              </w:rPr>
              <w:t>STT</w:t>
            </w:r>
          </w:p>
        </w:tc>
        <w:tc>
          <w:tcPr>
            <w:tcW w:w="2835" w:type="dxa"/>
            <w:tcBorders>
              <w:top w:val="single" w:sz="8" w:space="0" w:color="000000" w:themeColor="text1"/>
              <w:left w:val="nil"/>
              <w:bottom w:val="single" w:sz="8" w:space="0" w:color="000000" w:themeColor="text1"/>
              <w:right w:val="single" w:sz="8" w:space="0" w:color="000000" w:themeColor="text1"/>
            </w:tcBorders>
            <w:tcMar>
              <w:top w:w="0" w:type="dxa"/>
              <w:left w:w="0" w:type="dxa"/>
              <w:bottom w:w="0" w:type="dxa"/>
              <w:right w:w="0" w:type="dxa"/>
            </w:tcMar>
          </w:tcPr>
          <w:p w14:paraId="1430B6DD" w14:textId="77777777" w:rsidR="007569A2" w:rsidRPr="004D61CC" w:rsidRDefault="00CE686F" w:rsidP="00034C0F">
            <w:pPr>
              <w:spacing w:before="100"/>
              <w:ind w:left="287"/>
              <w:rPr>
                <w:rFonts w:ascii="Times New Roman" w:eastAsia="Times New Roman" w:hAnsi="Times New Roman" w:cs="Times New Roman"/>
                <w:b/>
                <w:sz w:val="24"/>
                <w:szCs w:val="24"/>
                <w:rPrChange w:id="3473" w:author="Kiên Lê Trung" w:date="2024-12-25T13:47:00Z" w16du:dateUtc="2024-12-25T06:47:00Z">
                  <w:rPr>
                    <w:rFonts w:ascii="Times New Roman" w:eastAsia="Times New Roman" w:hAnsi="Times New Roman" w:cs="Times New Roman"/>
                    <w:b/>
                    <w:sz w:val="26"/>
                    <w:szCs w:val="26"/>
                  </w:rPr>
                </w:rPrChange>
              </w:rPr>
            </w:pPr>
            <w:r w:rsidRPr="004D61CC">
              <w:rPr>
                <w:rFonts w:ascii="Times New Roman" w:eastAsia="Times New Roman" w:hAnsi="Times New Roman" w:cs="Times New Roman"/>
                <w:b/>
                <w:sz w:val="24"/>
                <w:szCs w:val="24"/>
                <w:rPrChange w:id="3474" w:author="Kiên Lê Trung" w:date="2024-12-25T13:47:00Z" w16du:dateUtc="2024-12-25T06:47:00Z">
                  <w:rPr>
                    <w:rFonts w:ascii="Times New Roman" w:eastAsia="Times New Roman" w:hAnsi="Times New Roman" w:cs="Times New Roman"/>
                    <w:b/>
                    <w:sz w:val="26"/>
                    <w:szCs w:val="26"/>
                  </w:rPr>
                </w:rPrChange>
              </w:rPr>
              <w:t>Tên usecase</w:t>
            </w:r>
          </w:p>
        </w:tc>
        <w:tc>
          <w:tcPr>
            <w:tcW w:w="4666" w:type="dxa"/>
            <w:tcBorders>
              <w:top w:val="single" w:sz="8" w:space="0" w:color="000000" w:themeColor="text1"/>
              <w:left w:val="nil"/>
              <w:bottom w:val="single" w:sz="8" w:space="0" w:color="000000" w:themeColor="text1"/>
              <w:right w:val="single" w:sz="8" w:space="0" w:color="000000" w:themeColor="text1"/>
            </w:tcBorders>
            <w:tcMar>
              <w:top w:w="0" w:type="dxa"/>
              <w:left w:w="0" w:type="dxa"/>
              <w:bottom w:w="0" w:type="dxa"/>
              <w:right w:w="0" w:type="dxa"/>
            </w:tcMar>
          </w:tcPr>
          <w:p w14:paraId="2AA2AC36" w14:textId="77777777" w:rsidR="007569A2" w:rsidRPr="004D61CC" w:rsidRDefault="00CE686F" w:rsidP="00034C0F">
            <w:pPr>
              <w:spacing w:before="100"/>
              <w:ind w:left="180"/>
              <w:rPr>
                <w:rFonts w:ascii="Times New Roman" w:eastAsia="Times New Roman" w:hAnsi="Times New Roman" w:cs="Times New Roman"/>
                <w:b/>
                <w:sz w:val="24"/>
                <w:szCs w:val="24"/>
                <w:rPrChange w:id="3475" w:author="Kiên Lê Trung" w:date="2024-12-25T13:47:00Z" w16du:dateUtc="2024-12-25T06:47:00Z">
                  <w:rPr>
                    <w:rFonts w:ascii="Times New Roman" w:eastAsia="Times New Roman" w:hAnsi="Times New Roman" w:cs="Times New Roman"/>
                    <w:b/>
                    <w:sz w:val="26"/>
                    <w:szCs w:val="26"/>
                  </w:rPr>
                </w:rPrChange>
              </w:rPr>
            </w:pPr>
            <w:r w:rsidRPr="004D61CC">
              <w:rPr>
                <w:rFonts w:ascii="Times New Roman" w:eastAsia="Times New Roman" w:hAnsi="Times New Roman" w:cs="Times New Roman"/>
                <w:b/>
                <w:sz w:val="24"/>
                <w:szCs w:val="24"/>
                <w:rPrChange w:id="3476" w:author="Kiên Lê Trung" w:date="2024-12-25T13:47:00Z" w16du:dateUtc="2024-12-25T06:47:00Z">
                  <w:rPr>
                    <w:rFonts w:ascii="Times New Roman" w:eastAsia="Times New Roman" w:hAnsi="Times New Roman" w:cs="Times New Roman"/>
                    <w:b/>
                    <w:sz w:val="26"/>
                    <w:szCs w:val="26"/>
                  </w:rPr>
                </w:rPrChange>
              </w:rPr>
              <w:t>Mô tả</w:t>
            </w:r>
          </w:p>
        </w:tc>
      </w:tr>
      <w:tr w:rsidR="002A26FC" w14:paraId="56B20A0C" w14:textId="77777777" w:rsidTr="002A26FC">
        <w:trPr>
          <w:trHeight w:val="944"/>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249FAAB8" w14:textId="77777777" w:rsidR="007569A2" w:rsidRPr="004D61CC" w:rsidRDefault="630CF71F" w:rsidP="00034C0F">
            <w:pPr>
              <w:spacing w:before="160"/>
              <w:ind w:left="-15"/>
              <w:jc w:val="center"/>
              <w:rPr>
                <w:rFonts w:ascii="Times New Roman" w:eastAsia="Times New Roman" w:hAnsi="Times New Roman" w:cs="Times New Roman"/>
                <w:sz w:val="24"/>
                <w:szCs w:val="24"/>
                <w:rPrChange w:id="3477" w:author="Kiên Lê Trung" w:date="2024-12-25T13:47:00Z" w16du:dateUtc="2024-12-25T06:47:00Z">
                  <w:rPr>
                    <w:rFonts w:ascii="Times New Roman" w:eastAsia="Times New Roman" w:hAnsi="Times New Roman" w:cs="Times New Roman"/>
                    <w:sz w:val="26"/>
                    <w:szCs w:val="26"/>
                  </w:rPr>
                </w:rPrChange>
              </w:rPr>
            </w:pPr>
            <w:r w:rsidRPr="004D61CC">
              <w:rPr>
                <w:rFonts w:ascii="Times New Roman" w:eastAsia="Times New Roman" w:hAnsi="Times New Roman" w:cs="Times New Roman"/>
                <w:sz w:val="24"/>
                <w:szCs w:val="24"/>
                <w:rPrChange w:id="3478" w:author="Kiên Lê Trung" w:date="2024-12-25T13:47:00Z" w16du:dateUtc="2024-12-25T06:47:00Z">
                  <w:rPr>
                    <w:rFonts w:ascii="Times New Roman" w:eastAsia="Times New Roman" w:hAnsi="Times New Roman" w:cs="Times New Roman"/>
                    <w:sz w:val="26"/>
                    <w:szCs w:val="26"/>
                  </w:rPr>
                </w:rPrChange>
              </w:rPr>
              <w:t>1</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75FBE423" w14:textId="5A7EF1A7" w:rsidR="007569A2" w:rsidRPr="004D61CC" w:rsidRDefault="2EB64552" w:rsidP="00034C0F">
            <w:pPr>
              <w:spacing w:before="160"/>
              <w:ind w:left="279" w:right="160"/>
              <w:rPr>
                <w:rFonts w:ascii="Times New Roman" w:eastAsia="Times New Roman" w:hAnsi="Times New Roman" w:cs="Times New Roman"/>
                <w:sz w:val="24"/>
                <w:szCs w:val="24"/>
                <w:rPrChange w:id="3479" w:author="Kiên Lê Trung" w:date="2024-12-25T13:47:00Z" w16du:dateUtc="2024-12-25T06:47:00Z">
                  <w:rPr>
                    <w:rFonts w:ascii="Times New Roman" w:eastAsia="Times New Roman" w:hAnsi="Times New Roman" w:cs="Times New Roman"/>
                    <w:sz w:val="26"/>
                    <w:szCs w:val="26"/>
                  </w:rPr>
                </w:rPrChange>
              </w:rPr>
            </w:pPr>
            <w:r w:rsidRPr="004D61CC">
              <w:rPr>
                <w:rFonts w:ascii="Times New Roman" w:eastAsia="Times New Roman" w:hAnsi="Times New Roman" w:cs="Times New Roman"/>
                <w:sz w:val="24"/>
                <w:szCs w:val="24"/>
                <w:rPrChange w:id="3480" w:author="Kiên Lê Trung" w:date="2024-12-25T13:47:00Z" w16du:dateUtc="2024-12-25T06:47:00Z">
                  <w:rPr>
                    <w:rFonts w:ascii="Times New Roman" w:eastAsia="Times New Roman" w:hAnsi="Times New Roman" w:cs="Times New Roman"/>
                    <w:sz w:val="26"/>
                    <w:szCs w:val="26"/>
                  </w:rPr>
                </w:rPrChange>
              </w:rPr>
              <w:t xml:space="preserve">Đăng ký </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2D3F0BEC" w14:textId="47B0CEB3" w:rsidR="007569A2" w:rsidRPr="004D61CC" w:rsidRDefault="5AAACF58" w:rsidP="00034C0F">
            <w:pPr>
              <w:spacing w:before="160"/>
              <w:ind w:left="280" w:right="100"/>
              <w:rPr>
                <w:rFonts w:ascii="Times New Roman" w:eastAsia="Times New Roman" w:hAnsi="Times New Roman" w:cs="Times New Roman"/>
                <w:sz w:val="24"/>
                <w:szCs w:val="24"/>
                <w:rPrChange w:id="3481" w:author="Kiên Lê Trung" w:date="2024-12-25T13:47:00Z" w16du:dateUtc="2024-12-25T06:47:00Z">
                  <w:rPr>
                    <w:rFonts w:ascii="Times New Roman" w:eastAsia="Times New Roman" w:hAnsi="Times New Roman" w:cs="Times New Roman"/>
                    <w:sz w:val="26"/>
                    <w:szCs w:val="26"/>
                  </w:rPr>
                </w:rPrChange>
              </w:rPr>
            </w:pPr>
            <w:r w:rsidRPr="004D61CC">
              <w:rPr>
                <w:rFonts w:ascii="Times New Roman" w:eastAsia="Times New Roman" w:hAnsi="Times New Roman" w:cs="Times New Roman"/>
                <w:sz w:val="24"/>
                <w:szCs w:val="24"/>
                <w:rPrChange w:id="3482" w:author="Kiên Lê Trung" w:date="2024-12-25T13:47:00Z" w16du:dateUtc="2024-12-25T06:47:00Z">
                  <w:rPr>
                    <w:rFonts w:ascii="Times New Roman" w:eastAsia="Times New Roman" w:hAnsi="Times New Roman" w:cs="Times New Roman"/>
                    <w:sz w:val="26"/>
                    <w:szCs w:val="26"/>
                  </w:rPr>
                </w:rPrChange>
              </w:rPr>
              <w:t xml:space="preserve">Cho </w:t>
            </w:r>
            <w:r w:rsidR="33E274EE" w:rsidRPr="004D61CC">
              <w:rPr>
                <w:rFonts w:ascii="Times New Roman" w:eastAsia="Times New Roman" w:hAnsi="Times New Roman" w:cs="Times New Roman"/>
                <w:sz w:val="24"/>
                <w:szCs w:val="24"/>
                <w:rPrChange w:id="3483" w:author="Kiên Lê Trung" w:date="2024-12-25T13:47:00Z" w16du:dateUtc="2024-12-25T06:47:00Z">
                  <w:rPr>
                    <w:rFonts w:ascii="Times New Roman" w:eastAsia="Times New Roman" w:hAnsi="Times New Roman" w:cs="Times New Roman"/>
                    <w:sz w:val="26"/>
                    <w:szCs w:val="26"/>
                  </w:rPr>
                </w:rPrChange>
              </w:rPr>
              <w:t>phép khách hàng đăng ký t</w:t>
            </w:r>
            <w:r w:rsidR="6498746E" w:rsidRPr="004D61CC">
              <w:rPr>
                <w:rFonts w:ascii="Times New Roman" w:eastAsia="Times New Roman" w:hAnsi="Times New Roman" w:cs="Times New Roman"/>
                <w:sz w:val="24"/>
                <w:szCs w:val="24"/>
                <w:rPrChange w:id="3484" w:author="Kiên Lê Trung" w:date="2024-12-25T13:47:00Z" w16du:dateUtc="2024-12-25T06:47:00Z">
                  <w:rPr>
                    <w:rFonts w:ascii="Times New Roman" w:eastAsia="Times New Roman" w:hAnsi="Times New Roman" w:cs="Times New Roman"/>
                    <w:sz w:val="26"/>
                    <w:szCs w:val="26"/>
                  </w:rPr>
                </w:rPrChange>
              </w:rPr>
              <w:t>ài khoản tại website</w:t>
            </w:r>
          </w:p>
        </w:tc>
      </w:tr>
      <w:tr w:rsidR="007569A2" w14:paraId="78E884CA" w14:textId="77777777" w:rsidTr="00034C0F">
        <w:trPr>
          <w:trHeight w:val="1000"/>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7842F596" w14:textId="77777777" w:rsidR="007569A2" w:rsidRPr="004D61CC" w:rsidRDefault="630CF71F" w:rsidP="00034C0F">
            <w:pPr>
              <w:spacing w:before="160"/>
              <w:ind w:left="-15"/>
              <w:jc w:val="center"/>
              <w:rPr>
                <w:rFonts w:ascii="Times New Roman" w:eastAsia="Times New Roman" w:hAnsi="Times New Roman" w:cs="Times New Roman"/>
                <w:sz w:val="24"/>
                <w:szCs w:val="24"/>
                <w:rPrChange w:id="3485" w:author="Kiên Lê Trung" w:date="2024-12-25T13:47:00Z" w16du:dateUtc="2024-12-25T06:47:00Z">
                  <w:rPr>
                    <w:rFonts w:ascii="Times New Roman" w:eastAsia="Times New Roman" w:hAnsi="Times New Roman" w:cs="Times New Roman"/>
                    <w:sz w:val="26"/>
                    <w:szCs w:val="26"/>
                  </w:rPr>
                </w:rPrChange>
              </w:rPr>
            </w:pPr>
            <w:r w:rsidRPr="004D61CC">
              <w:rPr>
                <w:rFonts w:ascii="Times New Roman" w:eastAsia="Times New Roman" w:hAnsi="Times New Roman" w:cs="Times New Roman"/>
                <w:sz w:val="24"/>
                <w:szCs w:val="24"/>
                <w:rPrChange w:id="3486" w:author="Kiên Lê Trung" w:date="2024-12-25T13:47:00Z" w16du:dateUtc="2024-12-25T06:47:00Z">
                  <w:rPr>
                    <w:rFonts w:ascii="Times New Roman" w:eastAsia="Times New Roman" w:hAnsi="Times New Roman" w:cs="Times New Roman"/>
                    <w:sz w:val="26"/>
                    <w:szCs w:val="26"/>
                  </w:rPr>
                </w:rPrChange>
              </w:rPr>
              <w:t>2</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75CF4315" w14:textId="7C8C8955" w:rsidR="007569A2" w:rsidRPr="004D61CC" w:rsidRDefault="562207D0" w:rsidP="00034C0F">
            <w:pPr>
              <w:spacing w:before="160"/>
              <w:ind w:left="279"/>
              <w:rPr>
                <w:rFonts w:ascii="Times New Roman" w:eastAsia="Times New Roman" w:hAnsi="Times New Roman" w:cs="Times New Roman"/>
                <w:sz w:val="24"/>
                <w:szCs w:val="24"/>
                <w:rPrChange w:id="3487" w:author="Kiên Lê Trung" w:date="2024-12-25T13:47:00Z" w16du:dateUtc="2024-12-25T06:47:00Z">
                  <w:rPr>
                    <w:rFonts w:ascii="Times New Roman" w:eastAsia="Times New Roman" w:hAnsi="Times New Roman" w:cs="Times New Roman"/>
                    <w:sz w:val="26"/>
                    <w:szCs w:val="26"/>
                  </w:rPr>
                </w:rPrChange>
              </w:rPr>
            </w:pPr>
            <w:r w:rsidRPr="004D61CC">
              <w:rPr>
                <w:rFonts w:ascii="Times New Roman" w:eastAsia="Times New Roman" w:hAnsi="Times New Roman" w:cs="Times New Roman"/>
                <w:sz w:val="24"/>
                <w:szCs w:val="24"/>
                <w:rPrChange w:id="3488" w:author="Kiên Lê Trung" w:date="2024-12-25T13:47:00Z" w16du:dateUtc="2024-12-25T06:47:00Z">
                  <w:rPr>
                    <w:rFonts w:ascii="Times New Roman" w:eastAsia="Times New Roman" w:hAnsi="Times New Roman" w:cs="Times New Roman"/>
                    <w:sz w:val="26"/>
                    <w:szCs w:val="26"/>
                  </w:rPr>
                </w:rPrChange>
              </w:rPr>
              <w:t>Đăng nhập</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CB648E9" w14:textId="0CDF1FC8" w:rsidR="007569A2" w:rsidRPr="004D61CC" w:rsidRDefault="07D8CEA7" w:rsidP="00034C0F">
            <w:pPr>
              <w:spacing w:before="160"/>
              <w:ind w:left="280"/>
              <w:rPr>
                <w:rFonts w:ascii="Times New Roman" w:eastAsia="Times New Roman" w:hAnsi="Times New Roman" w:cs="Times New Roman"/>
                <w:sz w:val="24"/>
                <w:szCs w:val="24"/>
                <w:rPrChange w:id="3489" w:author="Kiên Lê Trung" w:date="2024-12-25T13:47:00Z" w16du:dateUtc="2024-12-25T06:47:00Z">
                  <w:rPr>
                    <w:rFonts w:ascii="Times New Roman" w:eastAsia="Times New Roman" w:hAnsi="Times New Roman" w:cs="Times New Roman"/>
                    <w:sz w:val="26"/>
                    <w:szCs w:val="26"/>
                  </w:rPr>
                </w:rPrChange>
              </w:rPr>
            </w:pPr>
            <w:r w:rsidRPr="004D61CC">
              <w:rPr>
                <w:rFonts w:ascii="Times New Roman" w:eastAsia="Times New Roman" w:hAnsi="Times New Roman" w:cs="Times New Roman"/>
                <w:sz w:val="24"/>
                <w:szCs w:val="24"/>
                <w:rPrChange w:id="3490" w:author="Kiên Lê Trung" w:date="2024-12-25T13:47:00Z" w16du:dateUtc="2024-12-25T06:47:00Z">
                  <w:rPr>
                    <w:rFonts w:ascii="Times New Roman" w:eastAsia="Times New Roman" w:hAnsi="Times New Roman" w:cs="Times New Roman"/>
                    <w:sz w:val="26"/>
                    <w:szCs w:val="26"/>
                  </w:rPr>
                </w:rPrChange>
              </w:rPr>
              <w:t>Cho phép khách hàng đăng nhập vào hệ thống</w:t>
            </w:r>
          </w:p>
        </w:tc>
      </w:tr>
      <w:tr w:rsidR="004E4ECE" w14:paraId="41280A30" w14:textId="77777777" w:rsidTr="002A26FC">
        <w:trPr>
          <w:trHeight w:val="1000"/>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2FF40DEA" w14:textId="0F4C1F8D" w:rsidR="004E4ECE" w:rsidRPr="004D61CC" w:rsidRDefault="00DC2145" w:rsidP="00034C0F">
            <w:pPr>
              <w:spacing w:before="160"/>
              <w:ind w:left="-15"/>
              <w:jc w:val="center"/>
              <w:rPr>
                <w:rFonts w:ascii="Times New Roman" w:eastAsia="Times New Roman" w:hAnsi="Times New Roman" w:cs="Times New Roman"/>
                <w:sz w:val="24"/>
                <w:szCs w:val="24"/>
                <w:lang w:val="en-US"/>
                <w:rPrChange w:id="3491" w:author="Kiên Lê Trung" w:date="2024-12-25T13:47:00Z" w16du:dateUtc="2024-12-25T06:47:00Z">
                  <w:rPr>
                    <w:rFonts w:ascii="Times New Roman" w:eastAsia="Times New Roman" w:hAnsi="Times New Roman" w:cs="Times New Roman"/>
                    <w:sz w:val="26"/>
                    <w:szCs w:val="26"/>
                    <w:lang w:val="en-US"/>
                  </w:rPr>
                </w:rPrChange>
              </w:rPr>
            </w:pPr>
            <w:r w:rsidRPr="004D61CC">
              <w:rPr>
                <w:rFonts w:ascii="Times New Roman" w:eastAsia="Times New Roman" w:hAnsi="Times New Roman" w:cs="Times New Roman"/>
                <w:sz w:val="24"/>
                <w:szCs w:val="24"/>
                <w:lang w:val="en-US"/>
                <w:rPrChange w:id="3492" w:author="Kiên Lê Trung" w:date="2024-12-25T13:47:00Z" w16du:dateUtc="2024-12-25T06:47:00Z">
                  <w:rPr>
                    <w:rFonts w:ascii="Times New Roman" w:eastAsia="Times New Roman" w:hAnsi="Times New Roman" w:cs="Times New Roman"/>
                    <w:sz w:val="26"/>
                    <w:szCs w:val="26"/>
                    <w:lang w:val="en-US"/>
                  </w:rPr>
                </w:rPrChange>
              </w:rPr>
              <w:t>3</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40C69C5B" w14:textId="5949E58F" w:rsidR="004E4ECE" w:rsidRPr="004D61CC" w:rsidRDefault="002E7B00" w:rsidP="002A26FC">
            <w:pPr>
              <w:spacing w:before="160"/>
              <w:ind w:left="279"/>
              <w:rPr>
                <w:rFonts w:ascii="Times New Roman" w:eastAsia="Times New Roman" w:hAnsi="Times New Roman" w:cs="Times New Roman"/>
                <w:sz w:val="24"/>
                <w:szCs w:val="24"/>
                <w:rPrChange w:id="3493" w:author="Kiên Lê Trung" w:date="2024-12-25T13:47:00Z" w16du:dateUtc="2024-12-25T06:47:00Z">
                  <w:rPr>
                    <w:rFonts w:ascii="Times New Roman" w:eastAsia="Times New Roman" w:hAnsi="Times New Roman" w:cs="Times New Roman"/>
                    <w:sz w:val="26"/>
                    <w:szCs w:val="26"/>
                  </w:rPr>
                </w:rPrChange>
              </w:rPr>
            </w:pPr>
            <w:r w:rsidRPr="004D61CC">
              <w:rPr>
                <w:rFonts w:ascii="Times New Roman" w:eastAsia="Times New Roman" w:hAnsi="Times New Roman" w:cs="Times New Roman"/>
                <w:sz w:val="24"/>
                <w:szCs w:val="24"/>
                <w:lang w:val="vi-VN"/>
                <w:rPrChange w:id="3494" w:author="Kiên Lê Trung" w:date="2024-12-25T13:47:00Z" w16du:dateUtc="2024-12-25T06:47:00Z">
                  <w:rPr>
                    <w:rFonts w:ascii="Times New Roman" w:eastAsia="Times New Roman" w:hAnsi="Times New Roman" w:cs="Times New Roman"/>
                    <w:sz w:val="26"/>
                    <w:szCs w:val="26"/>
                    <w:lang w:val="vi-VN"/>
                  </w:rPr>
                </w:rPrChange>
              </w:rPr>
              <w:t>Quên mật khẩu</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1E691A70" w14:textId="18D69A65" w:rsidR="004E4ECE" w:rsidRPr="004D61CC" w:rsidRDefault="00A6167B" w:rsidP="002A26FC">
            <w:pPr>
              <w:spacing w:before="160"/>
              <w:ind w:left="280"/>
              <w:rPr>
                <w:rFonts w:ascii="Times New Roman" w:eastAsia="Times New Roman" w:hAnsi="Times New Roman" w:cs="Times New Roman"/>
                <w:sz w:val="24"/>
                <w:szCs w:val="24"/>
                <w:rPrChange w:id="3495" w:author="Kiên Lê Trung" w:date="2024-12-25T13:47:00Z" w16du:dateUtc="2024-12-25T06:47:00Z">
                  <w:rPr>
                    <w:rFonts w:ascii="Times New Roman" w:eastAsia="Times New Roman" w:hAnsi="Times New Roman" w:cs="Times New Roman"/>
                    <w:sz w:val="26"/>
                    <w:szCs w:val="26"/>
                  </w:rPr>
                </w:rPrChange>
              </w:rPr>
            </w:pPr>
            <w:r w:rsidRPr="004D61CC">
              <w:rPr>
                <w:rFonts w:ascii="Times New Roman" w:eastAsia="Times New Roman" w:hAnsi="Times New Roman" w:cs="Times New Roman"/>
                <w:sz w:val="24"/>
                <w:szCs w:val="24"/>
                <w:lang w:val="vi-VN"/>
                <w:rPrChange w:id="3496" w:author="Kiên Lê Trung" w:date="2024-12-25T13:47:00Z" w16du:dateUtc="2024-12-25T06:47:00Z">
                  <w:rPr>
                    <w:rFonts w:ascii="Times New Roman" w:eastAsia="Times New Roman" w:hAnsi="Times New Roman" w:cs="Times New Roman"/>
                    <w:sz w:val="26"/>
                    <w:szCs w:val="26"/>
                    <w:lang w:val="vi-VN"/>
                  </w:rPr>
                </w:rPrChange>
              </w:rPr>
              <w:t>Cho phép khách hàng khôi phục được mật khẩu đăng nhập</w:t>
            </w:r>
          </w:p>
        </w:tc>
      </w:tr>
      <w:tr w:rsidR="002A26FC" w14:paraId="7A036E3D" w14:textId="77777777" w:rsidTr="002A26FC">
        <w:trPr>
          <w:trHeight w:val="941"/>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68D9363B" w14:textId="7B38D8D7" w:rsidR="007569A2" w:rsidRPr="004D61CC" w:rsidRDefault="00DC2145" w:rsidP="00034C0F">
            <w:pPr>
              <w:spacing w:before="160"/>
              <w:ind w:left="-15"/>
              <w:jc w:val="center"/>
              <w:rPr>
                <w:rFonts w:ascii="Times New Roman" w:eastAsia="Times New Roman" w:hAnsi="Times New Roman" w:cs="Times New Roman"/>
                <w:sz w:val="24"/>
                <w:szCs w:val="24"/>
                <w:lang w:val="en-US"/>
                <w:rPrChange w:id="3497" w:author="Kiên Lê Trung" w:date="2024-12-25T13:47:00Z" w16du:dateUtc="2024-12-25T06:47:00Z">
                  <w:rPr>
                    <w:rFonts w:ascii="Times New Roman" w:eastAsia="Times New Roman" w:hAnsi="Times New Roman" w:cs="Times New Roman"/>
                    <w:sz w:val="26"/>
                    <w:szCs w:val="26"/>
                    <w:lang w:val="en-US"/>
                  </w:rPr>
                </w:rPrChange>
              </w:rPr>
            </w:pPr>
            <w:r w:rsidRPr="004D61CC">
              <w:rPr>
                <w:rFonts w:ascii="Times New Roman" w:eastAsia="Times New Roman" w:hAnsi="Times New Roman" w:cs="Times New Roman"/>
                <w:sz w:val="24"/>
                <w:szCs w:val="24"/>
                <w:lang w:val="en-US"/>
                <w:rPrChange w:id="3498" w:author="Kiên Lê Trung" w:date="2024-12-25T13:47:00Z" w16du:dateUtc="2024-12-25T06:47:00Z">
                  <w:rPr>
                    <w:rFonts w:ascii="Times New Roman" w:eastAsia="Times New Roman" w:hAnsi="Times New Roman" w:cs="Times New Roman"/>
                    <w:sz w:val="26"/>
                    <w:szCs w:val="26"/>
                    <w:lang w:val="en-US"/>
                  </w:rPr>
                </w:rPrChange>
              </w:rPr>
              <w:t>4</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0C178E9E" w14:textId="71EAAFEC" w:rsidR="007569A2" w:rsidRPr="004D61CC" w:rsidRDefault="1411180E" w:rsidP="00034C0F">
            <w:pPr>
              <w:spacing w:before="160"/>
              <w:ind w:left="279"/>
              <w:rPr>
                <w:rFonts w:ascii="Times New Roman" w:eastAsia="Times New Roman" w:hAnsi="Times New Roman" w:cs="Times New Roman"/>
                <w:sz w:val="24"/>
                <w:szCs w:val="24"/>
                <w:lang w:val="en-US"/>
                <w:rPrChange w:id="3499" w:author="Kiên Lê Trung" w:date="2024-12-25T13:47:00Z" w16du:dateUtc="2024-12-25T06:47:00Z">
                  <w:rPr>
                    <w:rFonts w:ascii="Times New Roman" w:eastAsia="Times New Roman" w:hAnsi="Times New Roman" w:cs="Times New Roman"/>
                    <w:sz w:val="26"/>
                    <w:szCs w:val="26"/>
                    <w:lang w:val="en-US"/>
                  </w:rPr>
                </w:rPrChange>
              </w:rPr>
            </w:pPr>
            <w:r w:rsidRPr="004D61CC">
              <w:rPr>
                <w:rFonts w:ascii="Times New Roman" w:eastAsia="Times New Roman" w:hAnsi="Times New Roman" w:cs="Times New Roman"/>
                <w:sz w:val="24"/>
                <w:szCs w:val="24"/>
                <w:rPrChange w:id="3500" w:author="Kiên Lê Trung" w:date="2024-12-25T13:47:00Z" w16du:dateUtc="2024-12-25T06:47:00Z">
                  <w:rPr>
                    <w:rFonts w:ascii="Times New Roman" w:eastAsia="Times New Roman" w:hAnsi="Times New Roman" w:cs="Times New Roman"/>
                    <w:sz w:val="26"/>
                    <w:szCs w:val="26"/>
                  </w:rPr>
                </w:rPrChange>
              </w:rPr>
              <w:t>Tìm kiếm</w:t>
            </w:r>
            <w:r w:rsidR="002D1A25" w:rsidRPr="004D61CC">
              <w:rPr>
                <w:rFonts w:ascii="Times New Roman" w:eastAsia="Times New Roman" w:hAnsi="Times New Roman" w:cs="Times New Roman"/>
                <w:sz w:val="24"/>
                <w:szCs w:val="24"/>
                <w:lang w:val="en-US"/>
                <w:rPrChange w:id="3501" w:author="Kiên Lê Trung" w:date="2024-12-25T13:47:00Z" w16du:dateUtc="2024-12-25T06:47:00Z">
                  <w:rPr>
                    <w:rFonts w:ascii="Times New Roman" w:eastAsia="Times New Roman" w:hAnsi="Times New Roman" w:cs="Times New Roman"/>
                    <w:sz w:val="26"/>
                    <w:szCs w:val="26"/>
                    <w:lang w:val="en-US"/>
                  </w:rPr>
                </w:rPrChange>
              </w:rPr>
              <w:t xml:space="preserve"> sản phẩm</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C0395D3" w14:textId="51BDEA72" w:rsidR="007569A2" w:rsidRPr="004D61CC" w:rsidRDefault="27BAF023" w:rsidP="00034C0F">
            <w:pPr>
              <w:spacing w:before="160"/>
              <w:ind w:left="280" w:right="100"/>
              <w:rPr>
                <w:rFonts w:ascii="Times New Roman" w:eastAsia="Times New Roman" w:hAnsi="Times New Roman" w:cs="Times New Roman"/>
                <w:sz w:val="24"/>
                <w:szCs w:val="24"/>
                <w:rPrChange w:id="3502" w:author="Kiên Lê Trung" w:date="2024-12-25T13:47:00Z" w16du:dateUtc="2024-12-25T06:47:00Z">
                  <w:rPr>
                    <w:rFonts w:ascii="Times New Roman" w:eastAsia="Times New Roman" w:hAnsi="Times New Roman" w:cs="Times New Roman"/>
                    <w:sz w:val="26"/>
                    <w:szCs w:val="26"/>
                  </w:rPr>
                </w:rPrChange>
              </w:rPr>
            </w:pPr>
            <w:r w:rsidRPr="004D61CC">
              <w:rPr>
                <w:rFonts w:ascii="Times New Roman" w:eastAsia="Times New Roman" w:hAnsi="Times New Roman" w:cs="Times New Roman"/>
                <w:sz w:val="24"/>
                <w:szCs w:val="24"/>
                <w:rPrChange w:id="3503" w:author="Kiên Lê Trung" w:date="2024-12-25T13:47:00Z" w16du:dateUtc="2024-12-25T06:47:00Z">
                  <w:rPr>
                    <w:rFonts w:ascii="Times New Roman" w:eastAsia="Times New Roman" w:hAnsi="Times New Roman" w:cs="Times New Roman"/>
                    <w:sz w:val="26"/>
                    <w:szCs w:val="26"/>
                  </w:rPr>
                </w:rPrChange>
              </w:rPr>
              <w:t>Cho phép khách hàng tìm kiếm sản phẩm theo nhu cầu bản thân</w:t>
            </w:r>
          </w:p>
        </w:tc>
      </w:tr>
      <w:tr w:rsidR="007569A2" w14:paraId="279935FF" w14:textId="77777777" w:rsidTr="00034C0F">
        <w:trPr>
          <w:trHeight w:val="984"/>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7C964D78" w14:textId="4EE3A31F" w:rsidR="007569A2" w:rsidRPr="004D61CC" w:rsidRDefault="006D6705" w:rsidP="00034C0F">
            <w:pPr>
              <w:spacing w:before="160"/>
              <w:ind w:left="-15"/>
              <w:jc w:val="center"/>
              <w:rPr>
                <w:rFonts w:ascii="Times New Roman" w:eastAsia="Times New Roman" w:hAnsi="Times New Roman" w:cs="Times New Roman"/>
                <w:sz w:val="24"/>
                <w:szCs w:val="24"/>
                <w:lang w:val="en-US"/>
                <w:rPrChange w:id="3504" w:author="Kiên Lê Trung" w:date="2024-12-25T13:47:00Z" w16du:dateUtc="2024-12-25T06:47:00Z">
                  <w:rPr>
                    <w:rFonts w:ascii="Times New Roman" w:eastAsia="Times New Roman" w:hAnsi="Times New Roman" w:cs="Times New Roman"/>
                    <w:sz w:val="26"/>
                    <w:szCs w:val="26"/>
                    <w:lang w:val="en-US"/>
                  </w:rPr>
                </w:rPrChange>
              </w:rPr>
            </w:pPr>
            <w:r w:rsidRPr="004D61CC">
              <w:rPr>
                <w:rFonts w:ascii="Times New Roman" w:eastAsia="Times New Roman" w:hAnsi="Times New Roman" w:cs="Times New Roman"/>
                <w:sz w:val="24"/>
                <w:szCs w:val="24"/>
                <w:lang w:val="en-US"/>
                <w:rPrChange w:id="3505" w:author="Kiên Lê Trung" w:date="2024-12-25T13:47:00Z" w16du:dateUtc="2024-12-25T06:47:00Z">
                  <w:rPr>
                    <w:rFonts w:ascii="Times New Roman" w:eastAsia="Times New Roman" w:hAnsi="Times New Roman" w:cs="Times New Roman"/>
                    <w:sz w:val="26"/>
                    <w:szCs w:val="26"/>
                    <w:lang w:val="en-US"/>
                  </w:rPr>
                </w:rPrChange>
              </w:rPr>
              <w:t>5</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254BC2F" w14:textId="0241DEE5" w:rsidR="006D7F72" w:rsidRPr="004D61CC" w:rsidRDefault="68B1B4A6" w:rsidP="00034C0F">
            <w:pPr>
              <w:spacing w:before="160"/>
              <w:ind w:left="279"/>
              <w:rPr>
                <w:rFonts w:ascii="Times New Roman" w:eastAsia="Times New Roman" w:hAnsi="Times New Roman" w:cs="Times New Roman"/>
                <w:sz w:val="24"/>
                <w:szCs w:val="24"/>
                <w:lang w:val="en-US"/>
                <w:rPrChange w:id="3506" w:author="Kiên Lê Trung" w:date="2024-12-25T13:47:00Z" w16du:dateUtc="2024-12-25T06:47:00Z">
                  <w:rPr>
                    <w:rFonts w:ascii="Times New Roman" w:eastAsia="Times New Roman" w:hAnsi="Times New Roman" w:cs="Times New Roman"/>
                    <w:sz w:val="26"/>
                    <w:szCs w:val="26"/>
                    <w:lang w:val="en-US"/>
                  </w:rPr>
                </w:rPrChange>
              </w:rPr>
            </w:pPr>
            <w:r w:rsidRPr="004D61CC">
              <w:rPr>
                <w:rFonts w:ascii="Times New Roman" w:eastAsia="Times New Roman" w:hAnsi="Times New Roman" w:cs="Times New Roman"/>
                <w:sz w:val="24"/>
                <w:szCs w:val="24"/>
                <w:rPrChange w:id="3507" w:author="Kiên Lê Trung" w:date="2024-12-25T13:47:00Z" w16du:dateUtc="2024-12-25T06:47:00Z">
                  <w:rPr>
                    <w:rFonts w:ascii="Times New Roman" w:eastAsia="Times New Roman" w:hAnsi="Times New Roman" w:cs="Times New Roman"/>
                    <w:sz w:val="26"/>
                    <w:szCs w:val="26"/>
                  </w:rPr>
                </w:rPrChange>
              </w:rPr>
              <w:t>Thêm sản phẩm vào giỏ hàng</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651E9592" w14:textId="2708DE6F" w:rsidR="00670EAB" w:rsidRPr="004D61CC" w:rsidRDefault="45BE39CE" w:rsidP="00034C0F">
            <w:pPr>
              <w:spacing w:before="160"/>
              <w:ind w:left="280"/>
              <w:rPr>
                <w:rFonts w:ascii="Times New Roman" w:eastAsia="Times New Roman" w:hAnsi="Times New Roman" w:cs="Times New Roman"/>
                <w:sz w:val="24"/>
                <w:szCs w:val="24"/>
                <w:lang w:val="en-US"/>
                <w:rPrChange w:id="3508" w:author="Kiên Lê Trung" w:date="2024-12-25T13:47:00Z" w16du:dateUtc="2024-12-25T06:47:00Z">
                  <w:rPr>
                    <w:rFonts w:ascii="Times New Roman" w:eastAsia="Times New Roman" w:hAnsi="Times New Roman" w:cs="Times New Roman"/>
                    <w:sz w:val="26"/>
                    <w:szCs w:val="26"/>
                    <w:lang w:val="en-US"/>
                  </w:rPr>
                </w:rPrChange>
              </w:rPr>
            </w:pPr>
            <w:r w:rsidRPr="004D61CC">
              <w:rPr>
                <w:rFonts w:ascii="Times New Roman" w:eastAsia="Times New Roman" w:hAnsi="Times New Roman" w:cs="Times New Roman"/>
                <w:sz w:val="24"/>
                <w:szCs w:val="24"/>
                <w:rPrChange w:id="3509" w:author="Kiên Lê Trung" w:date="2024-12-25T13:47:00Z" w16du:dateUtc="2024-12-25T06:47:00Z">
                  <w:rPr>
                    <w:rFonts w:ascii="Times New Roman" w:eastAsia="Times New Roman" w:hAnsi="Times New Roman" w:cs="Times New Roman"/>
                    <w:sz w:val="26"/>
                    <w:szCs w:val="26"/>
                  </w:rPr>
                </w:rPrChange>
              </w:rPr>
              <w:t>Cho phép khách hàng thêm sản phẩm vào giỏ hàng</w:t>
            </w:r>
          </w:p>
        </w:tc>
      </w:tr>
      <w:tr w:rsidR="00B26CAF" w14:paraId="53489D6A" w14:textId="77777777" w:rsidTr="00034C0F">
        <w:trPr>
          <w:trHeight w:val="984"/>
          <w:ins w:id="3510" w:author="Việt Lương" w:date="2024-12-25T18:30:00Z" w16du:dateUtc="2024-12-25T11:30:00Z"/>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77C08204" w14:textId="60F18CCA" w:rsidR="00B26CAF" w:rsidRPr="00B26CAF" w:rsidRDefault="00B26CAF" w:rsidP="00034C0F">
            <w:pPr>
              <w:spacing w:before="160"/>
              <w:ind w:left="-15"/>
              <w:jc w:val="center"/>
              <w:rPr>
                <w:ins w:id="3511" w:author="Việt Lương" w:date="2024-12-25T18:30:00Z" w16du:dateUtc="2024-12-25T11:30:00Z"/>
                <w:rFonts w:ascii="Times New Roman" w:eastAsia="Times New Roman" w:hAnsi="Times New Roman" w:cs="Times New Roman"/>
                <w:sz w:val="24"/>
                <w:szCs w:val="24"/>
                <w:lang w:val="en-US"/>
              </w:rPr>
            </w:pPr>
            <w:ins w:id="3512" w:author="Việt Lương" w:date="2024-12-25T18:30:00Z" w16du:dateUtc="2024-12-25T11:30:00Z">
              <w:r>
                <w:rPr>
                  <w:rFonts w:ascii="Times New Roman" w:eastAsia="Times New Roman" w:hAnsi="Times New Roman" w:cs="Times New Roman"/>
                  <w:sz w:val="24"/>
                  <w:szCs w:val="24"/>
                  <w:lang w:val="en-US"/>
                </w:rPr>
                <w:t>6</w:t>
              </w:r>
            </w:ins>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2F48C8F1" w14:textId="7A923A4C" w:rsidR="00B26CAF" w:rsidRPr="00B26CAF" w:rsidRDefault="00B26CAF" w:rsidP="00034C0F">
            <w:pPr>
              <w:spacing w:before="160"/>
              <w:ind w:left="279"/>
              <w:rPr>
                <w:ins w:id="3513" w:author="Việt Lương" w:date="2024-12-25T18:30:00Z" w16du:dateUtc="2024-12-25T11:30:00Z"/>
                <w:rFonts w:ascii="Times New Roman" w:eastAsia="Times New Roman" w:hAnsi="Times New Roman" w:cs="Times New Roman"/>
                <w:sz w:val="24"/>
                <w:szCs w:val="24"/>
                <w:lang w:val="en-US"/>
                <w:rPrChange w:id="3514" w:author="Việt Lương" w:date="2024-12-25T18:30:00Z" w16du:dateUtc="2024-12-25T11:30:00Z">
                  <w:rPr>
                    <w:ins w:id="3515" w:author="Việt Lương" w:date="2024-12-25T18:30:00Z" w16du:dateUtc="2024-12-25T11:30:00Z"/>
                    <w:rFonts w:ascii="Times New Roman" w:eastAsia="Times New Roman" w:hAnsi="Times New Roman" w:cs="Times New Roman"/>
                    <w:sz w:val="24"/>
                    <w:szCs w:val="24"/>
                  </w:rPr>
                </w:rPrChange>
              </w:rPr>
            </w:pPr>
            <w:ins w:id="3516" w:author="Việt Lương" w:date="2024-12-25T18:30:00Z" w16du:dateUtc="2024-12-25T11:30:00Z">
              <w:r>
                <w:rPr>
                  <w:rFonts w:ascii="Times New Roman" w:eastAsia="Times New Roman" w:hAnsi="Times New Roman" w:cs="Times New Roman"/>
                  <w:sz w:val="24"/>
                  <w:szCs w:val="24"/>
                  <w:lang w:val="en-US"/>
                </w:rPr>
                <w:t>Xoá sản phẩm khỏi giỏ hàng</w:t>
              </w:r>
            </w:ins>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16519833" w14:textId="541186A2" w:rsidR="00B26CAF" w:rsidRPr="00B26CAF" w:rsidRDefault="00B26CAF" w:rsidP="00034C0F">
            <w:pPr>
              <w:spacing w:before="160"/>
              <w:ind w:left="280"/>
              <w:rPr>
                <w:ins w:id="3517" w:author="Việt Lương" w:date="2024-12-25T18:30:00Z" w16du:dateUtc="2024-12-25T11:30:00Z"/>
                <w:rFonts w:ascii="Times New Roman" w:eastAsia="Times New Roman" w:hAnsi="Times New Roman" w:cs="Times New Roman"/>
                <w:sz w:val="24"/>
                <w:szCs w:val="24"/>
              </w:rPr>
            </w:pPr>
            <w:ins w:id="3518" w:author="Việt Lương" w:date="2024-12-25T18:31:00Z" w16du:dateUtc="2024-12-25T11:31:00Z">
              <w:r w:rsidRPr="00CD36C8">
                <w:rPr>
                  <w:rFonts w:ascii="Times New Roman" w:eastAsia="Times New Roman" w:hAnsi="Times New Roman" w:cs="Times New Roman"/>
                  <w:sz w:val="24"/>
                  <w:szCs w:val="24"/>
                </w:rPr>
                <w:t xml:space="preserve">Cho phép khách hàng </w:t>
              </w:r>
              <w:r>
                <w:rPr>
                  <w:rFonts w:ascii="Times New Roman" w:eastAsia="Times New Roman" w:hAnsi="Times New Roman" w:cs="Times New Roman"/>
                  <w:sz w:val="24"/>
                  <w:szCs w:val="24"/>
                  <w:lang w:val="en-US"/>
                </w:rPr>
                <w:t>xoá</w:t>
              </w:r>
              <w:r w:rsidRPr="00CD36C8">
                <w:rPr>
                  <w:rFonts w:ascii="Times New Roman" w:eastAsia="Times New Roman" w:hAnsi="Times New Roman" w:cs="Times New Roman"/>
                  <w:sz w:val="24"/>
                  <w:szCs w:val="24"/>
                </w:rPr>
                <w:t xml:space="preserve"> sản phẩm vào giỏ hàng</w:t>
              </w:r>
            </w:ins>
          </w:p>
        </w:tc>
      </w:tr>
      <w:tr w:rsidR="002A26FC" w14:paraId="78941E47" w14:textId="77777777" w:rsidTr="002A26FC">
        <w:trPr>
          <w:trHeight w:val="1081"/>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44240AAE" w14:textId="0DF5AF36" w:rsidR="007569A2" w:rsidRPr="004D61CC" w:rsidRDefault="006D6705" w:rsidP="00034C0F">
            <w:pPr>
              <w:spacing w:before="160"/>
              <w:ind w:left="-15"/>
              <w:jc w:val="center"/>
              <w:rPr>
                <w:rFonts w:ascii="Times New Roman" w:eastAsia="Times New Roman" w:hAnsi="Times New Roman" w:cs="Times New Roman"/>
                <w:sz w:val="24"/>
                <w:szCs w:val="24"/>
                <w:lang w:val="en-US"/>
                <w:rPrChange w:id="3519" w:author="Kiên Lê Trung" w:date="2024-12-25T13:47:00Z" w16du:dateUtc="2024-12-25T06:47:00Z">
                  <w:rPr>
                    <w:rFonts w:ascii="Times New Roman" w:eastAsia="Times New Roman" w:hAnsi="Times New Roman" w:cs="Times New Roman"/>
                    <w:sz w:val="26"/>
                    <w:szCs w:val="26"/>
                    <w:lang w:val="en-US"/>
                  </w:rPr>
                </w:rPrChange>
              </w:rPr>
            </w:pPr>
            <w:r w:rsidRPr="004D61CC">
              <w:rPr>
                <w:rFonts w:ascii="Times New Roman" w:eastAsia="Times New Roman" w:hAnsi="Times New Roman" w:cs="Times New Roman"/>
                <w:sz w:val="24"/>
                <w:szCs w:val="24"/>
                <w:lang w:val="en-US"/>
                <w:rPrChange w:id="3520" w:author="Kiên Lê Trung" w:date="2024-12-25T13:47:00Z" w16du:dateUtc="2024-12-25T06:47:00Z">
                  <w:rPr>
                    <w:rFonts w:ascii="Times New Roman" w:eastAsia="Times New Roman" w:hAnsi="Times New Roman" w:cs="Times New Roman"/>
                    <w:sz w:val="26"/>
                    <w:szCs w:val="26"/>
                    <w:lang w:val="en-US"/>
                  </w:rPr>
                </w:rPrChange>
              </w:rPr>
              <w:t>6</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269E314A" w14:textId="162469C7" w:rsidR="007569A2" w:rsidRPr="004D61CC" w:rsidRDefault="6E461BB3" w:rsidP="00034C0F">
            <w:pPr>
              <w:spacing w:before="160"/>
              <w:ind w:left="279"/>
              <w:rPr>
                <w:rFonts w:ascii="Times New Roman" w:eastAsia="Times New Roman" w:hAnsi="Times New Roman" w:cs="Times New Roman"/>
                <w:sz w:val="24"/>
                <w:szCs w:val="24"/>
                <w:rPrChange w:id="3521" w:author="Kiên Lê Trung" w:date="2024-12-25T13:47:00Z" w16du:dateUtc="2024-12-25T06:47:00Z">
                  <w:rPr>
                    <w:rFonts w:ascii="Times New Roman" w:eastAsia="Times New Roman" w:hAnsi="Times New Roman" w:cs="Times New Roman"/>
                    <w:sz w:val="26"/>
                    <w:szCs w:val="26"/>
                  </w:rPr>
                </w:rPrChange>
              </w:rPr>
            </w:pPr>
            <w:r w:rsidRPr="004D61CC">
              <w:rPr>
                <w:rFonts w:ascii="Times New Roman" w:eastAsia="Times New Roman" w:hAnsi="Times New Roman" w:cs="Times New Roman"/>
                <w:sz w:val="24"/>
                <w:szCs w:val="24"/>
                <w:rPrChange w:id="3522" w:author="Kiên Lê Trung" w:date="2024-12-25T13:47:00Z" w16du:dateUtc="2024-12-25T06:47:00Z">
                  <w:rPr>
                    <w:rFonts w:ascii="Times New Roman" w:eastAsia="Times New Roman" w:hAnsi="Times New Roman" w:cs="Times New Roman"/>
                    <w:sz w:val="26"/>
                    <w:szCs w:val="26"/>
                  </w:rPr>
                </w:rPrChange>
              </w:rPr>
              <w:t>Thanh toán</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47341341" w14:textId="45FBED34" w:rsidR="007569A2" w:rsidRPr="004D61CC" w:rsidRDefault="3C302A91" w:rsidP="00034C0F">
            <w:pPr>
              <w:spacing w:before="160"/>
              <w:ind w:left="280"/>
              <w:rPr>
                <w:rFonts w:ascii="Times New Roman" w:eastAsia="Times New Roman" w:hAnsi="Times New Roman" w:cs="Times New Roman"/>
                <w:sz w:val="24"/>
                <w:szCs w:val="24"/>
                <w:rPrChange w:id="3523" w:author="Kiên Lê Trung" w:date="2024-12-25T13:47:00Z" w16du:dateUtc="2024-12-25T06:47:00Z">
                  <w:rPr>
                    <w:rFonts w:ascii="Times New Roman" w:eastAsia="Times New Roman" w:hAnsi="Times New Roman" w:cs="Times New Roman"/>
                    <w:sz w:val="26"/>
                    <w:szCs w:val="26"/>
                  </w:rPr>
                </w:rPrChange>
              </w:rPr>
            </w:pPr>
            <w:r w:rsidRPr="004D61CC">
              <w:rPr>
                <w:rFonts w:ascii="Times New Roman" w:eastAsia="Times New Roman" w:hAnsi="Times New Roman" w:cs="Times New Roman"/>
                <w:sz w:val="24"/>
                <w:szCs w:val="24"/>
                <w:rPrChange w:id="3524" w:author="Kiên Lê Trung" w:date="2024-12-25T13:47:00Z" w16du:dateUtc="2024-12-25T06:47:00Z">
                  <w:rPr>
                    <w:rFonts w:ascii="Times New Roman" w:eastAsia="Times New Roman" w:hAnsi="Times New Roman" w:cs="Times New Roman"/>
                    <w:sz w:val="26"/>
                    <w:szCs w:val="26"/>
                  </w:rPr>
                </w:rPrChange>
              </w:rPr>
              <w:t>Cho phép khách hàng mua hàng với các hình thức thanh toán khác nhau</w:t>
            </w:r>
          </w:p>
        </w:tc>
      </w:tr>
      <w:tr w:rsidR="2895571A" w14:paraId="6A6A8F1B" w14:textId="77777777" w:rsidTr="00034C0F">
        <w:trPr>
          <w:trHeight w:val="720"/>
        </w:trPr>
        <w:tc>
          <w:tcPr>
            <w:tcW w:w="1124" w:type="dxa"/>
            <w:tcBorders>
              <w:top w:val="nil"/>
              <w:left w:val="single" w:sz="8" w:space="0" w:color="000000" w:themeColor="text1"/>
              <w:bottom w:val="single" w:sz="4" w:space="0" w:color="auto"/>
              <w:right w:val="single" w:sz="8" w:space="0" w:color="000000" w:themeColor="text1"/>
            </w:tcBorders>
            <w:tcMar>
              <w:top w:w="0" w:type="dxa"/>
              <w:left w:w="0" w:type="dxa"/>
              <w:bottom w:w="0" w:type="dxa"/>
              <w:right w:w="0" w:type="dxa"/>
            </w:tcMar>
          </w:tcPr>
          <w:p w14:paraId="3FE306DB" w14:textId="254F6104" w:rsidR="6E461BB3" w:rsidRPr="004D61CC" w:rsidRDefault="006D6705" w:rsidP="00034C0F">
            <w:pPr>
              <w:spacing w:before="160"/>
              <w:ind w:left="-15" w:hanging="269"/>
              <w:jc w:val="center"/>
              <w:rPr>
                <w:rFonts w:ascii="Times New Roman" w:eastAsia="Times New Roman" w:hAnsi="Times New Roman" w:cs="Times New Roman"/>
                <w:sz w:val="24"/>
                <w:szCs w:val="24"/>
                <w:lang w:val="en-US"/>
                <w:rPrChange w:id="3525" w:author="Kiên Lê Trung" w:date="2024-12-25T13:47:00Z" w16du:dateUtc="2024-12-25T06:47:00Z">
                  <w:rPr>
                    <w:rFonts w:ascii="Times New Roman" w:eastAsia="Times New Roman" w:hAnsi="Times New Roman" w:cs="Times New Roman"/>
                    <w:sz w:val="26"/>
                    <w:szCs w:val="26"/>
                    <w:lang w:val="en-US"/>
                  </w:rPr>
                </w:rPrChange>
              </w:rPr>
            </w:pPr>
            <w:r w:rsidRPr="004D61CC">
              <w:rPr>
                <w:rFonts w:ascii="Times New Roman" w:eastAsia="Times New Roman" w:hAnsi="Times New Roman" w:cs="Times New Roman"/>
                <w:sz w:val="24"/>
                <w:szCs w:val="24"/>
                <w:lang w:val="en-US"/>
                <w:rPrChange w:id="3526" w:author="Kiên Lê Trung" w:date="2024-12-25T13:47:00Z" w16du:dateUtc="2024-12-25T06:47:00Z">
                  <w:rPr>
                    <w:rFonts w:ascii="Times New Roman" w:eastAsia="Times New Roman" w:hAnsi="Times New Roman" w:cs="Times New Roman"/>
                    <w:sz w:val="26"/>
                    <w:szCs w:val="26"/>
                    <w:lang w:val="en-US"/>
                  </w:rPr>
                </w:rPrChange>
              </w:rPr>
              <w:t>7</w:t>
            </w:r>
          </w:p>
        </w:tc>
        <w:tc>
          <w:tcPr>
            <w:tcW w:w="2835" w:type="dxa"/>
            <w:tcBorders>
              <w:top w:val="nil"/>
              <w:left w:val="nil"/>
              <w:bottom w:val="single" w:sz="4" w:space="0" w:color="auto"/>
              <w:right w:val="single" w:sz="8" w:space="0" w:color="000000" w:themeColor="text1"/>
            </w:tcBorders>
            <w:tcMar>
              <w:top w:w="0" w:type="dxa"/>
              <w:left w:w="0" w:type="dxa"/>
              <w:bottom w:w="0" w:type="dxa"/>
              <w:right w:w="0" w:type="dxa"/>
            </w:tcMar>
          </w:tcPr>
          <w:p w14:paraId="37112C68" w14:textId="227901C5" w:rsidR="6E461BB3" w:rsidRPr="004D61CC" w:rsidRDefault="6E461BB3" w:rsidP="00034C0F">
            <w:pPr>
              <w:spacing w:before="160"/>
              <w:ind w:left="279"/>
              <w:rPr>
                <w:rFonts w:ascii="Times New Roman" w:eastAsia="Times New Roman" w:hAnsi="Times New Roman" w:cs="Times New Roman"/>
                <w:sz w:val="24"/>
                <w:szCs w:val="24"/>
                <w:rPrChange w:id="3527" w:author="Kiên Lê Trung" w:date="2024-12-25T13:47:00Z" w16du:dateUtc="2024-12-25T06:47:00Z">
                  <w:rPr>
                    <w:rFonts w:ascii="Times New Roman" w:eastAsia="Times New Roman" w:hAnsi="Times New Roman" w:cs="Times New Roman"/>
                    <w:sz w:val="26"/>
                    <w:szCs w:val="26"/>
                  </w:rPr>
                </w:rPrChange>
              </w:rPr>
            </w:pPr>
            <w:r w:rsidRPr="004D61CC">
              <w:rPr>
                <w:rFonts w:ascii="Times New Roman" w:eastAsia="Times New Roman" w:hAnsi="Times New Roman" w:cs="Times New Roman"/>
                <w:sz w:val="24"/>
                <w:szCs w:val="24"/>
                <w:rPrChange w:id="3528" w:author="Kiên Lê Trung" w:date="2024-12-25T13:47:00Z" w16du:dateUtc="2024-12-25T06:47:00Z">
                  <w:rPr>
                    <w:rFonts w:ascii="Times New Roman" w:eastAsia="Times New Roman" w:hAnsi="Times New Roman" w:cs="Times New Roman"/>
                    <w:sz w:val="26"/>
                    <w:szCs w:val="26"/>
                  </w:rPr>
                </w:rPrChange>
              </w:rPr>
              <w:t>Đánh giá và bình luận</w:t>
            </w:r>
          </w:p>
        </w:tc>
        <w:tc>
          <w:tcPr>
            <w:tcW w:w="4666" w:type="dxa"/>
            <w:tcBorders>
              <w:top w:val="nil"/>
              <w:left w:val="nil"/>
              <w:bottom w:val="single" w:sz="4" w:space="0" w:color="auto"/>
              <w:right w:val="single" w:sz="8" w:space="0" w:color="000000" w:themeColor="text1"/>
            </w:tcBorders>
            <w:tcMar>
              <w:top w:w="0" w:type="dxa"/>
              <w:left w:w="0" w:type="dxa"/>
              <w:bottom w:w="0" w:type="dxa"/>
              <w:right w:w="0" w:type="dxa"/>
            </w:tcMar>
          </w:tcPr>
          <w:p w14:paraId="161C30F8" w14:textId="116F1A5B" w:rsidR="1C055F7F" w:rsidRPr="004D61CC" w:rsidRDefault="1C055F7F" w:rsidP="00034C0F">
            <w:pPr>
              <w:spacing w:before="160"/>
              <w:ind w:left="270"/>
              <w:rPr>
                <w:rFonts w:ascii="Times New Roman" w:eastAsia="Times New Roman" w:hAnsi="Times New Roman" w:cs="Times New Roman"/>
                <w:sz w:val="24"/>
                <w:szCs w:val="24"/>
                <w:lang w:val="en-US"/>
                <w:rPrChange w:id="3529" w:author="Kiên Lê Trung" w:date="2024-12-25T13:47:00Z" w16du:dateUtc="2024-12-25T06:47:00Z">
                  <w:rPr>
                    <w:rFonts w:ascii="Times New Roman" w:eastAsia="Times New Roman" w:hAnsi="Times New Roman" w:cs="Times New Roman"/>
                    <w:sz w:val="26"/>
                    <w:szCs w:val="26"/>
                    <w:lang w:val="en-US"/>
                  </w:rPr>
                </w:rPrChange>
              </w:rPr>
            </w:pPr>
            <w:r w:rsidRPr="004D61CC">
              <w:rPr>
                <w:rFonts w:ascii="Times New Roman" w:eastAsia="Times New Roman" w:hAnsi="Times New Roman" w:cs="Times New Roman"/>
                <w:sz w:val="24"/>
                <w:szCs w:val="24"/>
                <w:rPrChange w:id="3530" w:author="Kiên Lê Trung" w:date="2024-12-25T13:47:00Z" w16du:dateUtc="2024-12-25T06:47:00Z">
                  <w:rPr>
                    <w:rFonts w:ascii="Times New Roman" w:eastAsia="Times New Roman" w:hAnsi="Times New Roman" w:cs="Times New Roman"/>
                    <w:sz w:val="26"/>
                    <w:szCs w:val="26"/>
                  </w:rPr>
                </w:rPrChange>
              </w:rPr>
              <w:t>Cho phép khách hàng đánh giá sản phẩm</w:t>
            </w:r>
            <w:ins w:id="3531" w:author="Việt Lương" w:date="2024-12-25T18:31:00Z" w16du:dateUtc="2024-12-25T11:31:00Z">
              <w:r w:rsidR="00B26CAF">
                <w:rPr>
                  <w:rFonts w:ascii="Times New Roman" w:eastAsia="Times New Roman" w:hAnsi="Times New Roman" w:cs="Times New Roman"/>
                  <w:sz w:val="24"/>
                  <w:szCs w:val="24"/>
                  <w:lang w:val="en-US"/>
                </w:rPr>
                <w:t xml:space="preserve"> đã mua</w:t>
              </w:r>
            </w:ins>
          </w:p>
        </w:tc>
      </w:tr>
      <w:tr w:rsidR="00BD2BF4" w14:paraId="156D88BE" w14:textId="77777777" w:rsidTr="00034C0F">
        <w:trPr>
          <w:trHeight w:val="1120"/>
        </w:trPr>
        <w:tc>
          <w:tcPr>
            <w:tcW w:w="1124"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2C5321D0" w14:textId="5C5A7302" w:rsidR="00BD2BF4" w:rsidRPr="004D61CC" w:rsidRDefault="00B91070" w:rsidP="00034C0F">
            <w:pPr>
              <w:spacing w:before="160"/>
              <w:ind w:left="-15" w:hanging="142"/>
              <w:jc w:val="center"/>
              <w:rPr>
                <w:rFonts w:ascii="Times New Roman" w:eastAsia="Times New Roman" w:hAnsi="Times New Roman" w:cs="Times New Roman"/>
                <w:sz w:val="24"/>
                <w:szCs w:val="24"/>
                <w:lang w:val="en-US"/>
                <w:rPrChange w:id="3532" w:author="Kiên Lê Trung" w:date="2024-12-25T13:47:00Z" w16du:dateUtc="2024-12-25T06:47:00Z">
                  <w:rPr>
                    <w:rFonts w:ascii="Times New Roman" w:eastAsia="Times New Roman" w:hAnsi="Times New Roman" w:cs="Times New Roman"/>
                    <w:sz w:val="26"/>
                    <w:szCs w:val="26"/>
                    <w:lang w:val="en-US"/>
                  </w:rPr>
                </w:rPrChange>
              </w:rPr>
            </w:pPr>
            <w:r w:rsidRPr="004D61CC">
              <w:rPr>
                <w:rFonts w:ascii="Times New Roman" w:eastAsia="Times New Roman" w:hAnsi="Times New Roman" w:cs="Times New Roman"/>
                <w:sz w:val="24"/>
                <w:szCs w:val="24"/>
                <w:lang w:val="en-US"/>
                <w:rPrChange w:id="3533" w:author="Kiên Lê Trung" w:date="2024-12-25T13:47:00Z" w16du:dateUtc="2024-12-25T06:47:00Z">
                  <w:rPr>
                    <w:rFonts w:ascii="Times New Roman" w:eastAsia="Times New Roman" w:hAnsi="Times New Roman" w:cs="Times New Roman"/>
                    <w:sz w:val="26"/>
                    <w:szCs w:val="26"/>
                    <w:lang w:val="en-US"/>
                  </w:rPr>
                </w:rPrChange>
              </w:rPr>
              <w:t>8</w:t>
            </w:r>
          </w:p>
        </w:tc>
        <w:tc>
          <w:tcPr>
            <w:tcW w:w="283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0C44F8D0" w14:textId="72EAB5E5" w:rsidR="00BD2BF4" w:rsidRPr="004D61CC" w:rsidRDefault="00662DDE" w:rsidP="002A26FC">
            <w:pPr>
              <w:spacing w:before="160"/>
              <w:ind w:left="279"/>
              <w:rPr>
                <w:rFonts w:ascii="Times New Roman" w:eastAsia="Times New Roman" w:hAnsi="Times New Roman" w:cs="Times New Roman"/>
                <w:sz w:val="24"/>
                <w:szCs w:val="24"/>
                <w:lang w:val="en-US"/>
                <w:rPrChange w:id="3534" w:author="Kiên Lê Trung" w:date="2024-12-25T13:47:00Z" w16du:dateUtc="2024-12-25T06:47:00Z">
                  <w:rPr>
                    <w:rFonts w:ascii="Times New Roman" w:eastAsia="Times New Roman" w:hAnsi="Times New Roman" w:cs="Times New Roman"/>
                    <w:sz w:val="26"/>
                    <w:szCs w:val="26"/>
                    <w:lang w:val="en-US"/>
                  </w:rPr>
                </w:rPrChange>
              </w:rPr>
            </w:pPr>
            <w:r w:rsidRPr="004D61CC">
              <w:rPr>
                <w:rFonts w:ascii="Times New Roman" w:eastAsia="Times New Roman" w:hAnsi="Times New Roman" w:cs="Times New Roman"/>
                <w:sz w:val="24"/>
                <w:szCs w:val="24"/>
                <w:lang w:val="en-US"/>
                <w:rPrChange w:id="3535" w:author="Kiên Lê Trung" w:date="2024-12-25T13:47:00Z" w16du:dateUtc="2024-12-25T06:47:00Z">
                  <w:rPr>
                    <w:rFonts w:ascii="Times New Roman" w:eastAsia="Times New Roman" w:hAnsi="Times New Roman" w:cs="Times New Roman"/>
                    <w:sz w:val="26"/>
                    <w:szCs w:val="26"/>
                    <w:lang w:val="en-US"/>
                  </w:rPr>
                </w:rPrChange>
              </w:rPr>
              <w:t>X</w:t>
            </w:r>
            <w:r w:rsidR="005B0C0C" w:rsidRPr="004D61CC">
              <w:rPr>
                <w:rFonts w:ascii="Times New Roman" w:eastAsia="Times New Roman" w:hAnsi="Times New Roman" w:cs="Times New Roman"/>
                <w:sz w:val="24"/>
                <w:szCs w:val="24"/>
                <w:lang w:val="en-US"/>
                <w:rPrChange w:id="3536" w:author="Kiên Lê Trung" w:date="2024-12-25T13:47:00Z" w16du:dateUtc="2024-12-25T06:47:00Z">
                  <w:rPr>
                    <w:rFonts w:ascii="Times New Roman" w:eastAsia="Times New Roman" w:hAnsi="Times New Roman" w:cs="Times New Roman"/>
                    <w:sz w:val="26"/>
                    <w:szCs w:val="26"/>
                    <w:lang w:val="en-US"/>
                  </w:rPr>
                </w:rPrChange>
              </w:rPr>
              <w:t xml:space="preserve">em </w:t>
            </w:r>
            <w:r w:rsidR="00320D8E" w:rsidRPr="004D61CC">
              <w:rPr>
                <w:rFonts w:ascii="Times New Roman" w:eastAsia="Times New Roman" w:hAnsi="Times New Roman" w:cs="Times New Roman"/>
                <w:sz w:val="24"/>
                <w:szCs w:val="24"/>
                <w:lang w:val="en-US"/>
                <w:rPrChange w:id="3537" w:author="Kiên Lê Trung" w:date="2024-12-25T13:47:00Z" w16du:dateUtc="2024-12-25T06:47:00Z">
                  <w:rPr>
                    <w:rFonts w:ascii="Times New Roman" w:eastAsia="Times New Roman" w:hAnsi="Times New Roman" w:cs="Times New Roman"/>
                    <w:sz w:val="26"/>
                    <w:szCs w:val="26"/>
                    <w:lang w:val="en-US"/>
                  </w:rPr>
                </w:rPrChange>
              </w:rPr>
              <w:t>sản phẩm</w:t>
            </w:r>
            <w:del w:id="3538" w:author="Việt Lương" w:date="2024-12-25T18:31:00Z" w16du:dateUtc="2024-12-25T11:31:00Z">
              <w:r w:rsidR="003B1E56" w:rsidRPr="004D61CC">
                <w:rPr>
                  <w:rFonts w:ascii="Times New Roman" w:eastAsia="Times New Roman" w:hAnsi="Times New Roman" w:cs="Times New Roman"/>
                  <w:sz w:val="24"/>
                  <w:szCs w:val="24"/>
                  <w:lang w:val="en-US"/>
                  <w:rPrChange w:id="3539" w:author="Kiên Lê Trung" w:date="2024-12-25T13:47:00Z" w16du:dateUtc="2024-12-25T06:47:00Z">
                    <w:rPr>
                      <w:rFonts w:ascii="Times New Roman" w:eastAsia="Times New Roman" w:hAnsi="Times New Roman" w:cs="Times New Roman"/>
                      <w:sz w:val="26"/>
                      <w:szCs w:val="26"/>
                      <w:lang w:val="en-US"/>
                    </w:rPr>
                  </w:rPrChange>
                </w:rPr>
                <w:delText xml:space="preserve"> </w:delText>
              </w:r>
            </w:del>
          </w:p>
        </w:tc>
        <w:tc>
          <w:tcPr>
            <w:tcW w:w="466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4D0A0BA5" w14:textId="371FFC6B" w:rsidR="00BD2BF4" w:rsidRPr="004D61CC" w:rsidRDefault="00A7510C" w:rsidP="00034C0F">
            <w:pPr>
              <w:spacing w:before="160"/>
              <w:ind w:left="280"/>
              <w:rPr>
                <w:rFonts w:ascii="Times New Roman" w:eastAsia="Times New Roman" w:hAnsi="Times New Roman" w:cs="Times New Roman"/>
                <w:sz w:val="24"/>
                <w:szCs w:val="24"/>
                <w:lang w:val="en-US"/>
                <w:rPrChange w:id="3540" w:author="Kiên Lê Trung" w:date="2024-12-25T13:47:00Z" w16du:dateUtc="2024-12-25T06:47:00Z">
                  <w:rPr>
                    <w:rFonts w:ascii="Times New Roman" w:eastAsia="Times New Roman" w:hAnsi="Times New Roman" w:cs="Times New Roman"/>
                    <w:sz w:val="26"/>
                    <w:szCs w:val="26"/>
                    <w:lang w:val="en-US"/>
                  </w:rPr>
                </w:rPrChange>
              </w:rPr>
            </w:pPr>
            <w:r w:rsidRPr="004D61CC">
              <w:rPr>
                <w:rFonts w:ascii="Times New Roman" w:eastAsia="Times New Roman" w:hAnsi="Times New Roman" w:cs="Times New Roman"/>
                <w:sz w:val="24"/>
                <w:szCs w:val="24"/>
                <w:lang w:val="en-US"/>
                <w:rPrChange w:id="3541" w:author="Kiên Lê Trung" w:date="2024-12-25T13:47:00Z" w16du:dateUtc="2024-12-25T06:47:00Z">
                  <w:rPr>
                    <w:rFonts w:ascii="Times New Roman" w:eastAsia="Times New Roman" w:hAnsi="Times New Roman" w:cs="Times New Roman"/>
                    <w:sz w:val="26"/>
                    <w:szCs w:val="26"/>
                    <w:lang w:val="en-US"/>
                  </w:rPr>
                </w:rPrChange>
              </w:rPr>
              <w:t>Cho p</w:t>
            </w:r>
            <w:r w:rsidR="00ED5696" w:rsidRPr="004D61CC">
              <w:rPr>
                <w:rFonts w:ascii="Times New Roman" w:eastAsia="Times New Roman" w:hAnsi="Times New Roman" w:cs="Times New Roman"/>
                <w:sz w:val="24"/>
                <w:szCs w:val="24"/>
                <w:lang w:val="en-US"/>
                <w:rPrChange w:id="3542" w:author="Kiên Lê Trung" w:date="2024-12-25T13:47:00Z" w16du:dateUtc="2024-12-25T06:47:00Z">
                  <w:rPr>
                    <w:rFonts w:ascii="Times New Roman" w:eastAsia="Times New Roman" w:hAnsi="Times New Roman" w:cs="Times New Roman"/>
                    <w:sz w:val="26"/>
                    <w:szCs w:val="26"/>
                    <w:lang w:val="en-US"/>
                  </w:rPr>
                </w:rPrChange>
              </w:rPr>
              <w:t>hép khách</w:t>
            </w:r>
            <w:r w:rsidR="00F24A84" w:rsidRPr="004D61CC">
              <w:rPr>
                <w:rFonts w:ascii="Times New Roman" w:eastAsia="Times New Roman" w:hAnsi="Times New Roman" w:cs="Times New Roman"/>
                <w:sz w:val="24"/>
                <w:szCs w:val="24"/>
                <w:lang w:val="en-US"/>
                <w:rPrChange w:id="3543" w:author="Kiên Lê Trung" w:date="2024-12-25T13:47:00Z" w16du:dateUtc="2024-12-25T06:47:00Z">
                  <w:rPr>
                    <w:rFonts w:ascii="Times New Roman" w:eastAsia="Times New Roman" w:hAnsi="Times New Roman" w:cs="Times New Roman"/>
                    <w:sz w:val="26"/>
                    <w:szCs w:val="26"/>
                    <w:lang w:val="en-US"/>
                  </w:rPr>
                </w:rPrChange>
              </w:rPr>
              <w:t xml:space="preserve"> hàng xem chi tiết</w:t>
            </w:r>
            <w:r w:rsidR="00C05820" w:rsidRPr="004D61CC">
              <w:rPr>
                <w:rFonts w:ascii="Times New Roman" w:eastAsia="Times New Roman" w:hAnsi="Times New Roman" w:cs="Times New Roman"/>
                <w:sz w:val="24"/>
                <w:szCs w:val="24"/>
                <w:lang w:val="en-US"/>
                <w:rPrChange w:id="3544" w:author="Kiên Lê Trung" w:date="2024-12-25T13:47:00Z" w16du:dateUtc="2024-12-25T06:47:00Z">
                  <w:rPr>
                    <w:rFonts w:ascii="Times New Roman" w:eastAsia="Times New Roman" w:hAnsi="Times New Roman" w:cs="Times New Roman"/>
                    <w:sz w:val="26"/>
                    <w:szCs w:val="26"/>
                    <w:lang w:val="en-US"/>
                  </w:rPr>
                </w:rPrChange>
              </w:rPr>
              <w:t xml:space="preserve"> sản phẩm</w:t>
            </w:r>
          </w:p>
        </w:tc>
      </w:tr>
      <w:tr w:rsidR="00507A4B" w14:paraId="26160E19" w14:textId="77777777" w:rsidTr="00034C0F">
        <w:trPr>
          <w:trHeight w:val="979"/>
        </w:trPr>
        <w:tc>
          <w:tcPr>
            <w:tcW w:w="1124"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68C9C869" w14:textId="2FEA60D6" w:rsidR="00507A4B" w:rsidRPr="004D61CC" w:rsidRDefault="0061256E" w:rsidP="00034C0F">
            <w:pPr>
              <w:spacing w:before="160"/>
              <w:ind w:left="-15" w:hanging="142"/>
              <w:jc w:val="center"/>
              <w:rPr>
                <w:rFonts w:ascii="Times New Roman" w:eastAsia="Times New Roman" w:hAnsi="Times New Roman" w:cs="Times New Roman"/>
                <w:sz w:val="24"/>
                <w:szCs w:val="24"/>
                <w:lang w:val="en-US"/>
                <w:rPrChange w:id="3545" w:author="Kiên Lê Trung" w:date="2024-12-25T13:47:00Z" w16du:dateUtc="2024-12-25T06:47:00Z">
                  <w:rPr>
                    <w:rFonts w:ascii="Times New Roman" w:eastAsia="Times New Roman" w:hAnsi="Times New Roman" w:cs="Times New Roman"/>
                    <w:sz w:val="26"/>
                    <w:szCs w:val="26"/>
                    <w:lang w:val="en-US"/>
                  </w:rPr>
                </w:rPrChange>
              </w:rPr>
            </w:pPr>
            <w:r w:rsidRPr="004D61CC">
              <w:rPr>
                <w:rFonts w:ascii="Times New Roman" w:eastAsia="Times New Roman" w:hAnsi="Times New Roman" w:cs="Times New Roman"/>
                <w:sz w:val="24"/>
                <w:szCs w:val="24"/>
                <w:lang w:val="en-US"/>
                <w:rPrChange w:id="3546" w:author="Kiên Lê Trung" w:date="2024-12-25T13:47:00Z" w16du:dateUtc="2024-12-25T06:47:00Z">
                  <w:rPr>
                    <w:rFonts w:ascii="Times New Roman" w:eastAsia="Times New Roman" w:hAnsi="Times New Roman" w:cs="Times New Roman"/>
                    <w:sz w:val="26"/>
                    <w:szCs w:val="26"/>
                    <w:lang w:val="en-US"/>
                  </w:rPr>
                </w:rPrChange>
              </w:rPr>
              <w:t>9</w:t>
            </w:r>
          </w:p>
        </w:tc>
        <w:tc>
          <w:tcPr>
            <w:tcW w:w="283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201A6001" w14:textId="0BCCD070" w:rsidR="00507A4B" w:rsidRPr="004D61CC" w:rsidRDefault="00450D55" w:rsidP="002A26FC">
            <w:pPr>
              <w:spacing w:before="160"/>
              <w:ind w:left="279"/>
              <w:rPr>
                <w:rFonts w:ascii="Times New Roman" w:eastAsia="Times New Roman" w:hAnsi="Times New Roman" w:cs="Times New Roman"/>
                <w:sz w:val="24"/>
                <w:szCs w:val="24"/>
                <w:lang w:val="en-US"/>
                <w:rPrChange w:id="3547" w:author="Kiên Lê Trung" w:date="2024-12-25T13:47:00Z" w16du:dateUtc="2024-12-25T06:47:00Z">
                  <w:rPr>
                    <w:rFonts w:ascii="Times New Roman" w:eastAsia="Times New Roman" w:hAnsi="Times New Roman" w:cs="Times New Roman"/>
                    <w:sz w:val="26"/>
                    <w:szCs w:val="26"/>
                    <w:lang w:val="en-US"/>
                  </w:rPr>
                </w:rPrChange>
              </w:rPr>
            </w:pPr>
            <w:r w:rsidRPr="004D61CC">
              <w:rPr>
                <w:rFonts w:ascii="Times New Roman" w:eastAsia="Times New Roman" w:hAnsi="Times New Roman" w:cs="Times New Roman"/>
                <w:sz w:val="24"/>
                <w:szCs w:val="24"/>
                <w:lang w:val="en-US"/>
                <w:rPrChange w:id="3548" w:author="Kiên Lê Trung" w:date="2024-12-25T13:47:00Z" w16du:dateUtc="2024-12-25T06:47:00Z">
                  <w:rPr>
                    <w:rFonts w:ascii="Times New Roman" w:eastAsia="Times New Roman" w:hAnsi="Times New Roman" w:cs="Times New Roman"/>
                    <w:sz w:val="26"/>
                    <w:szCs w:val="26"/>
                    <w:lang w:val="en-US"/>
                  </w:rPr>
                </w:rPrChange>
              </w:rPr>
              <w:t>Theo dõi đơn hàng</w:t>
            </w:r>
          </w:p>
        </w:tc>
        <w:tc>
          <w:tcPr>
            <w:tcW w:w="466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2EE1C382" w14:textId="297BC24D" w:rsidR="00507A4B" w:rsidRPr="004D61CC" w:rsidRDefault="00450D55" w:rsidP="002A26FC">
            <w:pPr>
              <w:spacing w:before="160"/>
              <w:ind w:left="270"/>
              <w:rPr>
                <w:rFonts w:ascii="Times New Roman" w:eastAsia="Times New Roman" w:hAnsi="Times New Roman" w:cs="Times New Roman"/>
                <w:sz w:val="24"/>
                <w:szCs w:val="24"/>
                <w:lang w:val="en-US"/>
                <w:rPrChange w:id="3549" w:author="Kiên Lê Trung" w:date="2024-12-25T13:47:00Z" w16du:dateUtc="2024-12-25T06:47:00Z">
                  <w:rPr>
                    <w:rFonts w:ascii="Times New Roman" w:eastAsia="Times New Roman" w:hAnsi="Times New Roman" w:cs="Times New Roman"/>
                    <w:sz w:val="26"/>
                    <w:szCs w:val="26"/>
                    <w:lang w:val="en-US"/>
                  </w:rPr>
                </w:rPrChange>
              </w:rPr>
            </w:pPr>
            <w:r w:rsidRPr="004D61CC">
              <w:rPr>
                <w:rFonts w:ascii="Times New Roman" w:eastAsia="Times New Roman" w:hAnsi="Times New Roman" w:cs="Times New Roman"/>
                <w:sz w:val="24"/>
                <w:szCs w:val="24"/>
                <w:lang w:val="en-US"/>
                <w:rPrChange w:id="3550" w:author="Kiên Lê Trung" w:date="2024-12-25T13:47:00Z" w16du:dateUtc="2024-12-25T06:47:00Z">
                  <w:rPr>
                    <w:rFonts w:ascii="Times New Roman" w:eastAsia="Times New Roman" w:hAnsi="Times New Roman" w:cs="Times New Roman"/>
                    <w:sz w:val="26"/>
                    <w:szCs w:val="26"/>
                    <w:lang w:val="en-US"/>
                  </w:rPr>
                </w:rPrChange>
              </w:rPr>
              <w:t>Cho phép khách hàng xem được trạng thái đơn hàng</w:t>
            </w:r>
          </w:p>
        </w:tc>
      </w:tr>
      <w:tr w:rsidR="00507A4B" w14:paraId="5953394B" w14:textId="77777777" w:rsidTr="00034C0F">
        <w:trPr>
          <w:trHeight w:val="980"/>
        </w:trPr>
        <w:tc>
          <w:tcPr>
            <w:tcW w:w="1124"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511D6ABE" w14:textId="6B2CEC37" w:rsidR="00507A4B" w:rsidRPr="004D61CC" w:rsidRDefault="00EF01CF" w:rsidP="00034C0F">
            <w:pPr>
              <w:spacing w:before="160"/>
              <w:ind w:left="-15" w:hanging="142"/>
              <w:jc w:val="center"/>
              <w:rPr>
                <w:rFonts w:ascii="Times New Roman" w:eastAsia="Times New Roman" w:hAnsi="Times New Roman" w:cs="Times New Roman"/>
                <w:sz w:val="24"/>
                <w:szCs w:val="24"/>
                <w:lang w:val="en-US"/>
                <w:rPrChange w:id="3551" w:author="Kiên Lê Trung" w:date="2024-12-25T13:47:00Z" w16du:dateUtc="2024-12-25T06:47:00Z">
                  <w:rPr>
                    <w:rFonts w:ascii="Times New Roman" w:eastAsia="Times New Roman" w:hAnsi="Times New Roman" w:cs="Times New Roman"/>
                    <w:sz w:val="26"/>
                    <w:szCs w:val="26"/>
                    <w:lang w:val="en-US"/>
                  </w:rPr>
                </w:rPrChange>
              </w:rPr>
            </w:pPr>
            <w:r w:rsidRPr="004D61CC">
              <w:rPr>
                <w:rFonts w:ascii="Times New Roman" w:eastAsia="Times New Roman" w:hAnsi="Times New Roman" w:cs="Times New Roman"/>
                <w:sz w:val="24"/>
                <w:szCs w:val="24"/>
                <w:lang w:val="en-US"/>
                <w:rPrChange w:id="3552" w:author="Kiên Lê Trung" w:date="2024-12-25T13:47:00Z" w16du:dateUtc="2024-12-25T06:47:00Z">
                  <w:rPr>
                    <w:rFonts w:ascii="Times New Roman" w:eastAsia="Times New Roman" w:hAnsi="Times New Roman" w:cs="Times New Roman"/>
                    <w:sz w:val="26"/>
                    <w:szCs w:val="26"/>
                    <w:lang w:val="en-US"/>
                  </w:rPr>
                </w:rPrChange>
              </w:rPr>
              <w:t>1</w:t>
            </w:r>
            <w:r w:rsidR="00537915" w:rsidRPr="004D61CC">
              <w:rPr>
                <w:rFonts w:ascii="Times New Roman" w:eastAsia="Times New Roman" w:hAnsi="Times New Roman" w:cs="Times New Roman"/>
                <w:sz w:val="24"/>
                <w:szCs w:val="24"/>
                <w:lang w:val="en-US"/>
                <w:rPrChange w:id="3553" w:author="Kiên Lê Trung" w:date="2024-12-25T13:47:00Z" w16du:dateUtc="2024-12-25T06:47:00Z">
                  <w:rPr>
                    <w:rFonts w:ascii="Times New Roman" w:eastAsia="Times New Roman" w:hAnsi="Times New Roman" w:cs="Times New Roman"/>
                    <w:sz w:val="26"/>
                    <w:szCs w:val="26"/>
                    <w:lang w:val="en-US"/>
                  </w:rPr>
                </w:rPrChange>
              </w:rPr>
              <w:t>0</w:t>
            </w:r>
          </w:p>
        </w:tc>
        <w:tc>
          <w:tcPr>
            <w:tcW w:w="283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7094D3A9" w14:textId="4D7881CC" w:rsidR="00507A4B" w:rsidRPr="004D61CC" w:rsidRDefault="00450D55" w:rsidP="002A26FC">
            <w:pPr>
              <w:spacing w:before="160"/>
              <w:ind w:left="279"/>
              <w:rPr>
                <w:rFonts w:ascii="Times New Roman" w:eastAsia="Times New Roman" w:hAnsi="Times New Roman" w:cs="Times New Roman"/>
                <w:sz w:val="24"/>
                <w:szCs w:val="24"/>
                <w:lang w:val="en-US"/>
                <w:rPrChange w:id="3554" w:author="Kiên Lê Trung" w:date="2024-12-25T13:47:00Z" w16du:dateUtc="2024-12-25T06:47:00Z">
                  <w:rPr>
                    <w:rFonts w:ascii="Times New Roman" w:eastAsia="Times New Roman" w:hAnsi="Times New Roman" w:cs="Times New Roman"/>
                    <w:sz w:val="26"/>
                    <w:szCs w:val="26"/>
                    <w:lang w:val="en-US"/>
                  </w:rPr>
                </w:rPrChange>
              </w:rPr>
            </w:pPr>
            <w:r w:rsidRPr="004D61CC">
              <w:rPr>
                <w:rFonts w:ascii="Times New Roman" w:eastAsia="Times New Roman" w:hAnsi="Times New Roman" w:cs="Times New Roman"/>
                <w:sz w:val="24"/>
                <w:szCs w:val="24"/>
                <w:lang w:val="en-US"/>
                <w:rPrChange w:id="3555" w:author="Kiên Lê Trung" w:date="2024-12-25T13:47:00Z" w16du:dateUtc="2024-12-25T06:47:00Z">
                  <w:rPr>
                    <w:rFonts w:ascii="Times New Roman" w:eastAsia="Times New Roman" w:hAnsi="Times New Roman" w:cs="Times New Roman"/>
                    <w:sz w:val="26"/>
                    <w:szCs w:val="26"/>
                    <w:lang w:val="en-US"/>
                  </w:rPr>
                </w:rPrChange>
              </w:rPr>
              <w:t>Chỉnh sửa thông tin</w:t>
            </w:r>
          </w:p>
        </w:tc>
        <w:tc>
          <w:tcPr>
            <w:tcW w:w="466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1888F607" w14:textId="1D7FDC7E" w:rsidR="00507A4B" w:rsidRPr="004D61CC" w:rsidRDefault="00450D55" w:rsidP="002A26FC">
            <w:pPr>
              <w:spacing w:before="160"/>
              <w:ind w:left="270"/>
              <w:rPr>
                <w:rFonts w:ascii="Times New Roman" w:eastAsia="Times New Roman" w:hAnsi="Times New Roman" w:cs="Times New Roman"/>
                <w:sz w:val="24"/>
                <w:szCs w:val="24"/>
                <w:lang w:val="en-US"/>
                <w:rPrChange w:id="3556" w:author="Kiên Lê Trung" w:date="2024-12-25T13:47:00Z" w16du:dateUtc="2024-12-25T06:47:00Z">
                  <w:rPr>
                    <w:rFonts w:ascii="Times New Roman" w:eastAsia="Times New Roman" w:hAnsi="Times New Roman" w:cs="Times New Roman"/>
                    <w:sz w:val="26"/>
                    <w:szCs w:val="26"/>
                    <w:lang w:val="en-US"/>
                  </w:rPr>
                </w:rPrChange>
              </w:rPr>
            </w:pPr>
            <w:r w:rsidRPr="004D61CC">
              <w:rPr>
                <w:rFonts w:ascii="Times New Roman" w:eastAsia="Times New Roman" w:hAnsi="Times New Roman" w:cs="Times New Roman"/>
                <w:sz w:val="24"/>
                <w:szCs w:val="24"/>
                <w:lang w:val="en-US"/>
                <w:rPrChange w:id="3557" w:author="Kiên Lê Trung" w:date="2024-12-25T13:47:00Z" w16du:dateUtc="2024-12-25T06:47:00Z">
                  <w:rPr>
                    <w:rFonts w:ascii="Times New Roman" w:eastAsia="Times New Roman" w:hAnsi="Times New Roman" w:cs="Times New Roman"/>
                    <w:sz w:val="26"/>
                    <w:szCs w:val="26"/>
                    <w:lang w:val="en-US"/>
                  </w:rPr>
                </w:rPrChange>
              </w:rPr>
              <w:t>Cho phép khách hàng chỉnh sửa được thông tin cá nhân của khách hàng</w:t>
            </w:r>
          </w:p>
        </w:tc>
      </w:tr>
    </w:tbl>
    <w:p w14:paraId="42EF2083" w14:textId="77777777" w:rsidR="007569A2" w:rsidRDefault="007569A2">
      <w:pPr>
        <w:rPr>
          <w:rFonts w:ascii="Times New Roman" w:eastAsia="Times New Roman" w:hAnsi="Times New Roman" w:cs="Times New Roman"/>
          <w:sz w:val="28"/>
          <w:szCs w:val="28"/>
          <w:lang w:val="en-US"/>
        </w:rPr>
      </w:pPr>
    </w:p>
    <w:p w14:paraId="22EAD380" w14:textId="04693152" w:rsidR="006C0442" w:rsidRPr="0021019E" w:rsidRDefault="0021019E" w:rsidP="0021019E">
      <w:pPr>
        <w:pStyle w:val="Caption"/>
        <w:rPr>
          <w:rFonts w:eastAsia="Times New Roman" w:cs="Times New Roman"/>
          <w:sz w:val="28"/>
          <w:szCs w:val="28"/>
          <w:lang w:val="en-US"/>
        </w:rPr>
        <w:pPrChange w:id="3558" w:author="Kiên Lê Trung" w:date="2024-12-25T12:38:00Z" w16du:dateUtc="2024-12-25T05:38:00Z">
          <w:pPr/>
        </w:pPrChange>
      </w:pPr>
      <w:bookmarkStart w:id="3559" w:name="_Toc186028227"/>
      <w:ins w:id="3560" w:author="Kiên Lê Trung" w:date="2024-12-25T12:38:00Z" w16du:dateUtc="2024-12-25T05:38:00Z">
        <w:r>
          <w:t xml:space="preserve">Bảng </w:t>
        </w:r>
      </w:ins>
      <w:ins w:id="3561" w:author="Kiên Lê Trung" w:date="2024-12-25T12:56:00Z" w16du:dateUtc="2024-12-25T05:56:00Z">
        <w:r w:rsidR="00115DF8">
          <w:fldChar w:fldCharType="begin"/>
        </w:r>
        <w:r w:rsidR="00115DF8">
          <w:instrText xml:space="preserve"> STYLEREF 1 \s </w:instrText>
        </w:r>
      </w:ins>
      <w:r w:rsidR="00115DF8">
        <w:fldChar w:fldCharType="separate"/>
      </w:r>
      <w:r w:rsidR="00115DF8">
        <w:rPr>
          <w:noProof/>
        </w:rPr>
        <w:t>2</w:t>
      </w:r>
      <w:ins w:id="3562" w:author="Kiên Lê Trung" w:date="2024-12-25T12:56:00Z" w16du:dateUtc="2024-12-25T05:56:00Z">
        <w:r w:rsidR="00115DF8">
          <w:fldChar w:fldCharType="end"/>
        </w:r>
        <w:r w:rsidR="00115DF8">
          <w:t>.</w:t>
        </w:r>
        <w:r w:rsidR="00115DF8">
          <w:fldChar w:fldCharType="begin"/>
        </w:r>
        <w:r w:rsidR="00115DF8">
          <w:instrText xml:space="preserve"> SEQ Bảng \* ARABIC \s 1 </w:instrText>
        </w:r>
      </w:ins>
      <w:r w:rsidR="00115DF8">
        <w:fldChar w:fldCharType="separate"/>
      </w:r>
      <w:ins w:id="3563" w:author="Kiên Lê Trung" w:date="2024-12-25T12:56:00Z" w16du:dateUtc="2024-12-25T05:56:00Z">
        <w:r w:rsidR="00115DF8">
          <w:rPr>
            <w:noProof/>
          </w:rPr>
          <w:t>2</w:t>
        </w:r>
        <w:r w:rsidR="00115DF8">
          <w:fldChar w:fldCharType="end"/>
        </w:r>
      </w:ins>
      <w:ins w:id="3564" w:author="Kiên Lê Trung" w:date="2024-12-25T12:38:00Z" w16du:dateUtc="2024-12-25T05:38:00Z">
        <w:r>
          <w:rPr>
            <w:lang w:val="en-US"/>
          </w:rPr>
          <w:t xml:space="preserve"> Bảng danh sách Usecase cho khách hàng</w:t>
        </w:r>
      </w:ins>
      <w:bookmarkEnd w:id="3559"/>
    </w:p>
    <w:p w14:paraId="1C4C317D" w14:textId="77777777" w:rsidR="007569A2" w:rsidDel="0021019E" w:rsidRDefault="00CE686F">
      <w:pPr>
        <w:ind w:left="720" w:firstLine="720"/>
        <w:rPr>
          <w:del w:id="3565" w:author="Kiên Lê Trung" w:date="2024-12-25T12:38:00Z" w16du:dateUtc="2024-12-25T05:38:00Z"/>
          <w:rFonts w:ascii="Times New Roman" w:eastAsia="Times New Roman" w:hAnsi="Times New Roman" w:cs="Times New Roman"/>
          <w:sz w:val="28"/>
          <w:szCs w:val="28"/>
        </w:rPr>
      </w:pPr>
      <w:del w:id="3566" w:author="Kiên Lê Trung" w:date="2024-12-25T12:38:00Z" w16du:dateUtc="2024-12-25T05:38:00Z">
        <w:r w:rsidDel="0021019E">
          <w:rPr>
            <w:rFonts w:ascii="Times New Roman" w:eastAsia="Times New Roman" w:hAnsi="Times New Roman" w:cs="Times New Roman"/>
            <w:i/>
            <w:sz w:val="26"/>
            <w:szCs w:val="26"/>
          </w:rPr>
          <w:delText>Bảng 2.1.2. Danh sách usecase cho người dùng</w:delText>
        </w:r>
      </w:del>
    </w:p>
    <w:p w14:paraId="616EA273" w14:textId="747ED831" w:rsidR="007569A2" w:rsidRPr="00C60A20" w:rsidRDefault="00CE686F" w:rsidP="002C0E01">
      <w:pPr>
        <w:pStyle w:val="Heading4"/>
        <w:rPr>
          <w:color w:val="auto"/>
          <w:lang w:val="en-US"/>
        </w:rPr>
      </w:pPr>
      <w:bookmarkStart w:id="3567" w:name="_Toc185954675"/>
      <w:r w:rsidRPr="00C60A20">
        <w:rPr>
          <w:color w:val="auto"/>
        </w:rPr>
        <w:t>2.1.2.b.</w:t>
      </w:r>
      <w:r w:rsidRPr="00C60A20">
        <w:rPr>
          <w:color w:val="auto"/>
          <w:sz w:val="14"/>
          <w:szCs w:val="14"/>
        </w:rPr>
        <w:t xml:space="preserve">   </w:t>
      </w:r>
      <w:r w:rsidRPr="00C60A20">
        <w:rPr>
          <w:color w:val="auto"/>
        </w:rPr>
        <w:t xml:space="preserve">Danh sách các usecase cho Người </w:t>
      </w:r>
      <w:r w:rsidR="00DD0859" w:rsidRPr="00C60A20">
        <w:rPr>
          <w:color w:val="auto"/>
          <w:lang w:val="en-US"/>
        </w:rPr>
        <w:t>bán</w:t>
      </w:r>
      <w:bookmarkEnd w:id="3567"/>
    </w:p>
    <w:p w14:paraId="57E1E664" w14:textId="77777777" w:rsidR="002C0E01" w:rsidRPr="00034C0F" w:rsidRDefault="002C0E01" w:rsidP="00034C0F">
      <w:pPr>
        <w:rPr>
          <w:lang w:val="en-US"/>
        </w:rPr>
      </w:pPr>
    </w:p>
    <w:tbl>
      <w:tblPr>
        <w:tblStyle w:val="TableGrid"/>
        <w:tblW w:w="0" w:type="auto"/>
        <w:tblLayout w:type="fixed"/>
        <w:tblLook w:val="06A0" w:firstRow="1" w:lastRow="0" w:firstColumn="1" w:lastColumn="0" w:noHBand="1" w:noVBand="1"/>
      </w:tblPr>
      <w:tblGrid>
        <w:gridCol w:w="988"/>
        <w:gridCol w:w="2976"/>
        <w:gridCol w:w="4678"/>
      </w:tblGrid>
      <w:tr w:rsidR="27172C3D" w14:paraId="16A1678D" w14:textId="77777777" w:rsidTr="00034C0F">
        <w:trPr>
          <w:trHeight w:val="688"/>
        </w:trPr>
        <w:tc>
          <w:tcPr>
            <w:tcW w:w="988" w:type="dxa"/>
          </w:tcPr>
          <w:p w14:paraId="47CD8CFF" w14:textId="2AEE2AA1" w:rsidR="02C261AF" w:rsidRPr="004D61CC" w:rsidRDefault="02C261AF" w:rsidP="00034C0F">
            <w:pPr>
              <w:pStyle w:val="TableParagraph"/>
              <w:spacing w:before="203"/>
              <w:ind w:left="108"/>
              <w:rPr>
                <w:b/>
                <w:sz w:val="24"/>
                <w:szCs w:val="24"/>
                <w:rPrChange w:id="3568" w:author="Kiên Lê Trung" w:date="2024-12-25T13:47:00Z" w16du:dateUtc="2024-12-25T06:47:00Z">
                  <w:rPr>
                    <w:b/>
                    <w:sz w:val="26"/>
                  </w:rPr>
                </w:rPrChange>
              </w:rPr>
            </w:pPr>
            <w:r w:rsidRPr="004D61CC">
              <w:rPr>
                <w:b/>
                <w:sz w:val="24"/>
                <w:szCs w:val="24"/>
                <w:rPrChange w:id="3569" w:author="Kiên Lê Trung" w:date="2024-12-25T13:47:00Z" w16du:dateUtc="2024-12-25T06:47:00Z">
                  <w:rPr>
                    <w:b/>
                    <w:sz w:val="26"/>
                  </w:rPr>
                </w:rPrChange>
              </w:rPr>
              <w:t>STT</w:t>
            </w:r>
          </w:p>
        </w:tc>
        <w:tc>
          <w:tcPr>
            <w:tcW w:w="2976" w:type="dxa"/>
          </w:tcPr>
          <w:p w14:paraId="5F0F6599" w14:textId="1A0B3252" w:rsidR="02C261AF" w:rsidRPr="004D61CC" w:rsidRDefault="02C261AF" w:rsidP="00034C0F">
            <w:pPr>
              <w:pStyle w:val="TableParagraph"/>
              <w:spacing w:before="203"/>
              <w:ind w:left="108"/>
              <w:rPr>
                <w:b/>
                <w:sz w:val="24"/>
                <w:szCs w:val="24"/>
                <w:rPrChange w:id="3570" w:author="Kiên Lê Trung" w:date="2024-12-25T13:47:00Z" w16du:dateUtc="2024-12-25T06:47:00Z">
                  <w:rPr>
                    <w:b/>
                    <w:sz w:val="26"/>
                  </w:rPr>
                </w:rPrChange>
              </w:rPr>
            </w:pPr>
            <w:r w:rsidRPr="004D61CC">
              <w:rPr>
                <w:b/>
                <w:sz w:val="24"/>
                <w:szCs w:val="24"/>
                <w:rPrChange w:id="3571" w:author="Kiên Lê Trung" w:date="2024-12-25T13:47:00Z" w16du:dateUtc="2024-12-25T06:47:00Z">
                  <w:rPr>
                    <w:b/>
                    <w:sz w:val="26"/>
                  </w:rPr>
                </w:rPrChange>
              </w:rPr>
              <w:t>Tên Usecase</w:t>
            </w:r>
          </w:p>
        </w:tc>
        <w:tc>
          <w:tcPr>
            <w:tcW w:w="4678" w:type="dxa"/>
          </w:tcPr>
          <w:p w14:paraId="555355A3" w14:textId="085FACC8" w:rsidR="02C261AF" w:rsidRPr="004D61CC" w:rsidRDefault="02C261AF" w:rsidP="00034C0F">
            <w:pPr>
              <w:pStyle w:val="TableParagraph"/>
              <w:spacing w:before="203"/>
              <w:ind w:left="108"/>
              <w:rPr>
                <w:b/>
                <w:sz w:val="24"/>
                <w:szCs w:val="24"/>
                <w:rPrChange w:id="3572" w:author="Kiên Lê Trung" w:date="2024-12-25T13:47:00Z" w16du:dateUtc="2024-12-25T06:47:00Z">
                  <w:rPr>
                    <w:b/>
                    <w:sz w:val="26"/>
                  </w:rPr>
                </w:rPrChange>
              </w:rPr>
            </w:pPr>
            <w:r w:rsidRPr="004D61CC">
              <w:rPr>
                <w:b/>
                <w:sz w:val="24"/>
                <w:szCs w:val="24"/>
                <w:rPrChange w:id="3573" w:author="Kiên Lê Trung" w:date="2024-12-25T13:47:00Z" w16du:dateUtc="2024-12-25T06:47:00Z">
                  <w:rPr>
                    <w:b/>
                    <w:sz w:val="26"/>
                  </w:rPr>
                </w:rPrChange>
              </w:rPr>
              <w:t>Mô tả</w:t>
            </w:r>
          </w:p>
        </w:tc>
      </w:tr>
      <w:tr w:rsidR="27172C3D" w14:paraId="415BD7B4" w14:textId="77777777" w:rsidTr="00034C0F">
        <w:trPr>
          <w:trHeight w:val="981"/>
        </w:trPr>
        <w:tc>
          <w:tcPr>
            <w:tcW w:w="988" w:type="dxa"/>
          </w:tcPr>
          <w:p w14:paraId="0DF98F8E" w14:textId="0FDC29CE" w:rsidR="02C261AF" w:rsidRPr="004D61CC" w:rsidRDefault="02C261AF" w:rsidP="00034C0F">
            <w:pPr>
              <w:pStyle w:val="TableParagraph"/>
              <w:spacing w:before="203"/>
              <w:ind w:left="22"/>
              <w:jc w:val="center"/>
              <w:rPr>
                <w:sz w:val="24"/>
                <w:szCs w:val="24"/>
                <w:rPrChange w:id="3574" w:author="Kiên Lê Trung" w:date="2024-12-25T13:47:00Z" w16du:dateUtc="2024-12-25T06:47:00Z">
                  <w:rPr>
                    <w:sz w:val="26"/>
                  </w:rPr>
                </w:rPrChange>
              </w:rPr>
            </w:pPr>
            <w:r w:rsidRPr="004D61CC">
              <w:rPr>
                <w:sz w:val="24"/>
                <w:szCs w:val="24"/>
                <w:rPrChange w:id="3575" w:author="Kiên Lê Trung" w:date="2024-12-25T13:47:00Z" w16du:dateUtc="2024-12-25T06:47:00Z">
                  <w:rPr>
                    <w:sz w:val="26"/>
                  </w:rPr>
                </w:rPrChange>
              </w:rPr>
              <w:t>1</w:t>
            </w:r>
          </w:p>
        </w:tc>
        <w:tc>
          <w:tcPr>
            <w:tcW w:w="2976" w:type="dxa"/>
          </w:tcPr>
          <w:p w14:paraId="269941FD" w14:textId="35F773C9" w:rsidR="27172C3D" w:rsidRPr="004D61CC" w:rsidRDefault="002C6B7C" w:rsidP="00034C0F">
            <w:pPr>
              <w:pStyle w:val="TableParagraph"/>
              <w:spacing w:before="203"/>
              <w:ind w:left="108"/>
              <w:rPr>
                <w:sz w:val="24"/>
                <w:szCs w:val="24"/>
                <w:rPrChange w:id="3576" w:author="Kiên Lê Trung" w:date="2024-12-25T13:47:00Z" w16du:dateUtc="2024-12-25T06:47:00Z">
                  <w:rPr>
                    <w:sz w:val="26"/>
                  </w:rPr>
                </w:rPrChange>
              </w:rPr>
            </w:pPr>
            <w:r w:rsidRPr="004D61CC">
              <w:rPr>
                <w:sz w:val="24"/>
                <w:szCs w:val="24"/>
                <w:rPrChange w:id="3577" w:author="Kiên Lê Trung" w:date="2024-12-25T13:47:00Z" w16du:dateUtc="2024-12-25T06:47:00Z">
                  <w:rPr>
                    <w:sz w:val="26"/>
                  </w:rPr>
                </w:rPrChange>
              </w:rPr>
              <w:t>Quản lý sản phẩm</w:t>
            </w:r>
          </w:p>
        </w:tc>
        <w:tc>
          <w:tcPr>
            <w:tcW w:w="4678" w:type="dxa"/>
          </w:tcPr>
          <w:p w14:paraId="1F39C969" w14:textId="62EC8504" w:rsidR="27172C3D" w:rsidRPr="004D61CC" w:rsidRDefault="00DD0859" w:rsidP="00034C0F">
            <w:pPr>
              <w:pStyle w:val="TableParagraph"/>
              <w:spacing w:before="203" w:line="360" w:lineRule="auto"/>
              <w:ind w:left="108"/>
              <w:rPr>
                <w:sz w:val="24"/>
                <w:szCs w:val="24"/>
                <w:rPrChange w:id="3578" w:author="Kiên Lê Trung" w:date="2024-12-25T13:47:00Z" w16du:dateUtc="2024-12-25T06:47:00Z">
                  <w:rPr>
                    <w:sz w:val="26"/>
                  </w:rPr>
                </w:rPrChange>
              </w:rPr>
            </w:pPr>
            <w:r w:rsidRPr="004D61CC">
              <w:rPr>
                <w:sz w:val="24"/>
                <w:szCs w:val="24"/>
                <w:rPrChange w:id="3579" w:author="Kiên Lê Trung" w:date="2024-12-25T13:47:00Z" w16du:dateUtc="2024-12-25T06:47:00Z">
                  <w:rPr>
                    <w:sz w:val="26"/>
                  </w:rPr>
                </w:rPrChange>
              </w:rPr>
              <w:t>Cho ph</w:t>
            </w:r>
            <w:r w:rsidR="00F72E4F" w:rsidRPr="004D61CC">
              <w:rPr>
                <w:sz w:val="24"/>
                <w:szCs w:val="24"/>
                <w:rPrChange w:id="3580" w:author="Kiên Lê Trung" w:date="2024-12-25T13:47:00Z" w16du:dateUtc="2024-12-25T06:47:00Z">
                  <w:rPr>
                    <w:sz w:val="26"/>
                  </w:rPr>
                </w:rPrChange>
              </w:rPr>
              <w:t xml:space="preserve">ép </w:t>
            </w:r>
            <w:r w:rsidR="0077271F" w:rsidRPr="004D61CC">
              <w:rPr>
                <w:sz w:val="24"/>
                <w:szCs w:val="24"/>
                <w:rPrChange w:id="3581" w:author="Kiên Lê Trung" w:date="2024-12-25T13:47:00Z" w16du:dateUtc="2024-12-25T06:47:00Z">
                  <w:rPr>
                    <w:sz w:val="26"/>
                  </w:rPr>
                </w:rPrChange>
              </w:rPr>
              <w:t>Người bán có thể</w:t>
            </w:r>
            <w:r w:rsidR="00DA64B1" w:rsidRPr="004D61CC">
              <w:rPr>
                <w:sz w:val="24"/>
                <w:szCs w:val="24"/>
                <w:rPrChange w:id="3582" w:author="Kiên Lê Trung" w:date="2024-12-25T13:47:00Z" w16du:dateUtc="2024-12-25T06:47:00Z">
                  <w:rPr>
                    <w:sz w:val="26"/>
                  </w:rPr>
                </w:rPrChange>
              </w:rPr>
              <w:t xml:space="preserve"> xem danh sách, thêm mới, cập nhật, xóa sản phẩm</w:t>
            </w:r>
          </w:p>
        </w:tc>
      </w:tr>
      <w:tr w:rsidR="27172C3D" w14:paraId="06936FA3" w14:textId="77777777" w:rsidTr="00034C0F">
        <w:trPr>
          <w:trHeight w:val="1265"/>
        </w:trPr>
        <w:tc>
          <w:tcPr>
            <w:tcW w:w="988" w:type="dxa"/>
          </w:tcPr>
          <w:p w14:paraId="76BBB89E" w14:textId="050824C9" w:rsidR="02C261AF" w:rsidRPr="004D61CC" w:rsidRDefault="02C261AF" w:rsidP="00034C0F">
            <w:pPr>
              <w:pStyle w:val="TableParagraph"/>
              <w:spacing w:before="203"/>
              <w:ind w:left="22"/>
              <w:jc w:val="center"/>
              <w:rPr>
                <w:sz w:val="24"/>
                <w:szCs w:val="24"/>
                <w:rPrChange w:id="3583" w:author="Kiên Lê Trung" w:date="2024-12-25T13:47:00Z" w16du:dateUtc="2024-12-25T06:47:00Z">
                  <w:rPr>
                    <w:sz w:val="26"/>
                  </w:rPr>
                </w:rPrChange>
              </w:rPr>
            </w:pPr>
            <w:r w:rsidRPr="004D61CC">
              <w:rPr>
                <w:sz w:val="24"/>
                <w:szCs w:val="24"/>
                <w:rPrChange w:id="3584" w:author="Kiên Lê Trung" w:date="2024-12-25T13:47:00Z" w16du:dateUtc="2024-12-25T06:47:00Z">
                  <w:rPr>
                    <w:sz w:val="26"/>
                  </w:rPr>
                </w:rPrChange>
              </w:rPr>
              <w:t>2</w:t>
            </w:r>
          </w:p>
        </w:tc>
        <w:tc>
          <w:tcPr>
            <w:tcW w:w="2976" w:type="dxa"/>
          </w:tcPr>
          <w:p w14:paraId="0A8A26C6" w14:textId="29AD195B" w:rsidR="27172C3D" w:rsidRPr="004D61CC" w:rsidRDefault="0069397D" w:rsidP="00034C0F">
            <w:pPr>
              <w:pStyle w:val="TableParagraph"/>
              <w:spacing w:before="203"/>
              <w:ind w:left="108"/>
              <w:rPr>
                <w:sz w:val="24"/>
                <w:szCs w:val="24"/>
                <w:rPrChange w:id="3585" w:author="Kiên Lê Trung" w:date="2024-12-25T13:47:00Z" w16du:dateUtc="2024-12-25T06:47:00Z">
                  <w:rPr>
                    <w:sz w:val="26"/>
                  </w:rPr>
                </w:rPrChange>
              </w:rPr>
            </w:pPr>
            <w:r w:rsidRPr="004D61CC">
              <w:rPr>
                <w:sz w:val="24"/>
                <w:szCs w:val="24"/>
                <w:rPrChange w:id="3586" w:author="Kiên Lê Trung" w:date="2024-12-25T13:47:00Z" w16du:dateUtc="2024-12-25T06:47:00Z">
                  <w:rPr>
                    <w:sz w:val="26"/>
                  </w:rPr>
                </w:rPrChange>
              </w:rPr>
              <w:t>Quản lý</w:t>
            </w:r>
            <w:r w:rsidR="00B5766C" w:rsidRPr="004D61CC">
              <w:rPr>
                <w:sz w:val="24"/>
                <w:szCs w:val="24"/>
                <w:rPrChange w:id="3587" w:author="Kiên Lê Trung" w:date="2024-12-25T13:47:00Z" w16du:dateUtc="2024-12-25T06:47:00Z">
                  <w:rPr>
                    <w:sz w:val="26"/>
                  </w:rPr>
                </w:rPrChange>
              </w:rPr>
              <w:t xml:space="preserve"> </w:t>
            </w:r>
            <w:r w:rsidR="00C62E02" w:rsidRPr="004D61CC">
              <w:rPr>
                <w:sz w:val="24"/>
                <w:szCs w:val="24"/>
                <w:rPrChange w:id="3588" w:author="Kiên Lê Trung" w:date="2024-12-25T13:47:00Z" w16du:dateUtc="2024-12-25T06:47:00Z">
                  <w:rPr>
                    <w:sz w:val="26"/>
                  </w:rPr>
                </w:rPrChange>
              </w:rPr>
              <w:t>đơn hàng</w:t>
            </w:r>
          </w:p>
        </w:tc>
        <w:tc>
          <w:tcPr>
            <w:tcW w:w="4678" w:type="dxa"/>
          </w:tcPr>
          <w:p w14:paraId="6343BB3F" w14:textId="6AF9B103" w:rsidR="27172C3D" w:rsidRPr="004D61CC" w:rsidRDefault="00BD66D1" w:rsidP="00034C0F">
            <w:pPr>
              <w:pStyle w:val="TableParagraph"/>
              <w:spacing w:before="203" w:line="360" w:lineRule="auto"/>
              <w:ind w:left="108"/>
              <w:rPr>
                <w:sz w:val="24"/>
                <w:szCs w:val="24"/>
                <w:rPrChange w:id="3589" w:author="Kiên Lê Trung" w:date="2024-12-25T13:47:00Z" w16du:dateUtc="2024-12-25T06:47:00Z">
                  <w:rPr>
                    <w:sz w:val="26"/>
                  </w:rPr>
                </w:rPrChange>
              </w:rPr>
            </w:pPr>
            <w:r w:rsidRPr="004D61CC">
              <w:rPr>
                <w:sz w:val="24"/>
                <w:szCs w:val="24"/>
                <w:rPrChange w:id="3590" w:author="Kiên Lê Trung" w:date="2024-12-25T13:47:00Z" w16du:dateUtc="2024-12-25T06:47:00Z">
                  <w:rPr>
                    <w:sz w:val="26"/>
                  </w:rPr>
                </w:rPrChange>
              </w:rPr>
              <w:t>Cho phép Người bán có thể xem danh sách các đơn hàng, c</w:t>
            </w:r>
            <w:r w:rsidR="00F618C3" w:rsidRPr="004D61CC">
              <w:rPr>
                <w:sz w:val="24"/>
                <w:szCs w:val="24"/>
                <w:rPrChange w:id="3591" w:author="Kiên Lê Trung" w:date="2024-12-25T13:47:00Z" w16du:dateUtc="2024-12-25T06:47:00Z">
                  <w:rPr>
                    <w:sz w:val="26"/>
                  </w:rPr>
                </w:rPrChange>
              </w:rPr>
              <w:t>ập nhật trạng thái, xóa hoặc hủy đơn hàng</w:t>
            </w:r>
          </w:p>
        </w:tc>
      </w:tr>
      <w:tr w:rsidR="27172C3D" w14:paraId="32B95EEB" w14:textId="77777777" w:rsidTr="00034C0F">
        <w:trPr>
          <w:trHeight w:val="300"/>
        </w:trPr>
        <w:tc>
          <w:tcPr>
            <w:tcW w:w="988" w:type="dxa"/>
          </w:tcPr>
          <w:p w14:paraId="0E1867D0" w14:textId="7D218B51" w:rsidR="02C261AF" w:rsidRPr="004D61CC" w:rsidRDefault="02C261AF" w:rsidP="00034C0F">
            <w:pPr>
              <w:pStyle w:val="TableParagraph"/>
              <w:spacing w:before="203"/>
              <w:ind w:left="22"/>
              <w:jc w:val="center"/>
              <w:rPr>
                <w:sz w:val="24"/>
                <w:szCs w:val="24"/>
                <w:rPrChange w:id="3592" w:author="Kiên Lê Trung" w:date="2024-12-25T13:47:00Z" w16du:dateUtc="2024-12-25T06:47:00Z">
                  <w:rPr>
                    <w:sz w:val="26"/>
                  </w:rPr>
                </w:rPrChange>
              </w:rPr>
            </w:pPr>
            <w:r w:rsidRPr="004D61CC">
              <w:rPr>
                <w:sz w:val="24"/>
                <w:szCs w:val="24"/>
                <w:rPrChange w:id="3593" w:author="Kiên Lê Trung" w:date="2024-12-25T13:47:00Z" w16du:dateUtc="2024-12-25T06:47:00Z">
                  <w:rPr>
                    <w:sz w:val="26"/>
                  </w:rPr>
                </w:rPrChange>
              </w:rPr>
              <w:t>3</w:t>
            </w:r>
          </w:p>
        </w:tc>
        <w:tc>
          <w:tcPr>
            <w:tcW w:w="2976" w:type="dxa"/>
          </w:tcPr>
          <w:p w14:paraId="0359A4DC" w14:textId="4DA3F7AD" w:rsidR="000B2EF0" w:rsidRPr="004D61CC" w:rsidRDefault="00C62E02" w:rsidP="00034C0F">
            <w:pPr>
              <w:pStyle w:val="TableParagraph"/>
              <w:spacing w:before="203"/>
              <w:ind w:left="108"/>
              <w:rPr>
                <w:sz w:val="24"/>
                <w:szCs w:val="24"/>
                <w:rPrChange w:id="3594" w:author="Kiên Lê Trung" w:date="2024-12-25T13:47:00Z" w16du:dateUtc="2024-12-25T06:47:00Z">
                  <w:rPr>
                    <w:sz w:val="26"/>
                  </w:rPr>
                </w:rPrChange>
              </w:rPr>
            </w:pPr>
            <w:r w:rsidRPr="004D61CC">
              <w:rPr>
                <w:sz w:val="24"/>
                <w:szCs w:val="24"/>
                <w:rPrChange w:id="3595" w:author="Kiên Lê Trung" w:date="2024-12-25T13:47:00Z" w16du:dateUtc="2024-12-25T06:47:00Z">
                  <w:rPr>
                    <w:sz w:val="26"/>
                  </w:rPr>
                </w:rPrChange>
              </w:rPr>
              <w:t xml:space="preserve">Quản lý </w:t>
            </w:r>
            <w:r w:rsidR="000B2EF0" w:rsidRPr="004D61CC">
              <w:rPr>
                <w:sz w:val="24"/>
                <w:szCs w:val="24"/>
                <w:rPrChange w:id="3596" w:author="Kiên Lê Trung" w:date="2024-12-25T13:47:00Z" w16du:dateUtc="2024-12-25T06:47:00Z">
                  <w:rPr>
                    <w:sz w:val="26"/>
                  </w:rPr>
                </w:rPrChange>
              </w:rPr>
              <w:t>khuyến mãi</w:t>
            </w:r>
          </w:p>
        </w:tc>
        <w:tc>
          <w:tcPr>
            <w:tcW w:w="4678" w:type="dxa"/>
          </w:tcPr>
          <w:p w14:paraId="4F0FDD84" w14:textId="538ED9CB" w:rsidR="27172C3D" w:rsidRPr="004D61CC" w:rsidRDefault="003418FB" w:rsidP="00034C0F">
            <w:pPr>
              <w:pStyle w:val="TableParagraph"/>
              <w:spacing w:before="203" w:line="360" w:lineRule="auto"/>
              <w:ind w:left="108"/>
              <w:rPr>
                <w:sz w:val="24"/>
                <w:szCs w:val="24"/>
                <w:rPrChange w:id="3597" w:author="Kiên Lê Trung" w:date="2024-12-25T13:47:00Z" w16du:dateUtc="2024-12-25T06:47:00Z">
                  <w:rPr>
                    <w:sz w:val="26"/>
                  </w:rPr>
                </w:rPrChange>
              </w:rPr>
            </w:pPr>
            <w:r w:rsidRPr="004D61CC">
              <w:rPr>
                <w:sz w:val="24"/>
                <w:szCs w:val="24"/>
                <w:rPrChange w:id="3598" w:author="Kiên Lê Trung" w:date="2024-12-25T13:47:00Z" w16du:dateUtc="2024-12-25T06:47:00Z">
                  <w:rPr>
                    <w:sz w:val="26"/>
                  </w:rPr>
                </w:rPrChange>
              </w:rPr>
              <w:t>Cho phép Người bán có</w:t>
            </w:r>
            <w:r w:rsidR="002C6F52" w:rsidRPr="004D61CC">
              <w:rPr>
                <w:sz w:val="24"/>
                <w:szCs w:val="24"/>
                <w:rPrChange w:id="3599" w:author="Kiên Lê Trung" w:date="2024-12-25T13:47:00Z" w16du:dateUtc="2024-12-25T06:47:00Z">
                  <w:rPr>
                    <w:sz w:val="26"/>
                  </w:rPr>
                </w:rPrChange>
              </w:rPr>
              <w:t xml:space="preserve"> thể</w:t>
            </w:r>
            <w:r w:rsidRPr="004D61CC">
              <w:rPr>
                <w:sz w:val="24"/>
                <w:szCs w:val="24"/>
                <w:rPrChange w:id="3600" w:author="Kiên Lê Trung" w:date="2024-12-25T13:47:00Z" w16du:dateUtc="2024-12-25T06:47:00Z">
                  <w:rPr>
                    <w:sz w:val="26"/>
                  </w:rPr>
                </w:rPrChange>
              </w:rPr>
              <w:t xml:space="preserve"> </w:t>
            </w:r>
            <w:r w:rsidR="00D24340" w:rsidRPr="004D61CC">
              <w:rPr>
                <w:sz w:val="24"/>
                <w:szCs w:val="24"/>
                <w:rPrChange w:id="3601" w:author="Kiên Lê Trung" w:date="2024-12-25T13:47:00Z" w16du:dateUtc="2024-12-25T06:47:00Z">
                  <w:rPr>
                    <w:sz w:val="26"/>
                  </w:rPr>
                </w:rPrChange>
              </w:rPr>
              <w:t>xem danh sách, thêm mới, c</w:t>
            </w:r>
            <w:r w:rsidR="007805D2" w:rsidRPr="004D61CC">
              <w:rPr>
                <w:sz w:val="24"/>
                <w:szCs w:val="24"/>
                <w:rPrChange w:id="3602" w:author="Kiên Lê Trung" w:date="2024-12-25T13:47:00Z" w16du:dateUtc="2024-12-25T06:47:00Z">
                  <w:rPr>
                    <w:sz w:val="26"/>
                  </w:rPr>
                </w:rPrChange>
              </w:rPr>
              <w:t>ập nhật</w:t>
            </w:r>
            <w:r w:rsidR="00106C9F" w:rsidRPr="004D61CC">
              <w:rPr>
                <w:sz w:val="24"/>
                <w:szCs w:val="24"/>
                <w:rPrChange w:id="3603" w:author="Kiên Lê Trung" w:date="2024-12-25T13:47:00Z" w16du:dateUtc="2024-12-25T06:47:00Z">
                  <w:rPr>
                    <w:sz w:val="26"/>
                  </w:rPr>
                </w:rPrChange>
              </w:rPr>
              <w:t>, xóa mã giảm giá</w:t>
            </w:r>
          </w:p>
        </w:tc>
      </w:tr>
      <w:tr w:rsidR="27172C3D" w14:paraId="74240580" w14:textId="77777777" w:rsidTr="00034C0F">
        <w:trPr>
          <w:trHeight w:val="300"/>
        </w:trPr>
        <w:tc>
          <w:tcPr>
            <w:tcW w:w="988" w:type="dxa"/>
          </w:tcPr>
          <w:p w14:paraId="70A76A7A" w14:textId="5E5EF867" w:rsidR="02C261AF" w:rsidRPr="004D61CC" w:rsidRDefault="02C261AF" w:rsidP="00034C0F">
            <w:pPr>
              <w:pStyle w:val="TableParagraph"/>
              <w:spacing w:before="203"/>
              <w:ind w:left="22"/>
              <w:jc w:val="center"/>
              <w:rPr>
                <w:sz w:val="24"/>
                <w:szCs w:val="24"/>
                <w:rPrChange w:id="3604" w:author="Kiên Lê Trung" w:date="2024-12-25T13:47:00Z" w16du:dateUtc="2024-12-25T06:47:00Z">
                  <w:rPr>
                    <w:sz w:val="26"/>
                  </w:rPr>
                </w:rPrChange>
              </w:rPr>
            </w:pPr>
            <w:r w:rsidRPr="004D61CC">
              <w:rPr>
                <w:sz w:val="24"/>
                <w:szCs w:val="24"/>
                <w:rPrChange w:id="3605" w:author="Kiên Lê Trung" w:date="2024-12-25T13:47:00Z" w16du:dateUtc="2024-12-25T06:47:00Z">
                  <w:rPr>
                    <w:sz w:val="26"/>
                  </w:rPr>
                </w:rPrChange>
              </w:rPr>
              <w:t>4</w:t>
            </w:r>
          </w:p>
        </w:tc>
        <w:tc>
          <w:tcPr>
            <w:tcW w:w="2976" w:type="dxa"/>
          </w:tcPr>
          <w:p w14:paraId="35888514" w14:textId="78B76A65" w:rsidR="27172C3D" w:rsidRPr="004D61CC" w:rsidRDefault="00B46EFC" w:rsidP="00034C0F">
            <w:pPr>
              <w:pStyle w:val="TableParagraph"/>
              <w:spacing w:before="203"/>
              <w:ind w:left="108"/>
              <w:rPr>
                <w:sz w:val="24"/>
                <w:szCs w:val="24"/>
                <w:rPrChange w:id="3606" w:author="Kiên Lê Trung" w:date="2024-12-25T13:47:00Z" w16du:dateUtc="2024-12-25T06:47:00Z">
                  <w:rPr>
                    <w:sz w:val="26"/>
                  </w:rPr>
                </w:rPrChange>
              </w:rPr>
            </w:pPr>
            <w:r w:rsidRPr="004D61CC">
              <w:rPr>
                <w:sz w:val="24"/>
                <w:szCs w:val="24"/>
                <w:rPrChange w:id="3607" w:author="Kiên Lê Trung" w:date="2024-12-25T13:47:00Z" w16du:dateUtc="2024-12-25T06:47:00Z">
                  <w:rPr>
                    <w:sz w:val="26"/>
                  </w:rPr>
                </w:rPrChange>
              </w:rPr>
              <w:t>Quản lý nhà cung cấp</w:t>
            </w:r>
          </w:p>
        </w:tc>
        <w:tc>
          <w:tcPr>
            <w:tcW w:w="4678" w:type="dxa"/>
          </w:tcPr>
          <w:p w14:paraId="174F58A5" w14:textId="1B0A11B4" w:rsidR="27172C3D" w:rsidRPr="004D61CC" w:rsidRDefault="00106C9F" w:rsidP="00034C0F">
            <w:pPr>
              <w:pStyle w:val="TableParagraph"/>
              <w:spacing w:before="203" w:line="360" w:lineRule="auto"/>
              <w:ind w:left="108"/>
              <w:rPr>
                <w:sz w:val="24"/>
                <w:szCs w:val="24"/>
                <w:rPrChange w:id="3608" w:author="Kiên Lê Trung" w:date="2024-12-25T13:47:00Z" w16du:dateUtc="2024-12-25T06:47:00Z">
                  <w:rPr>
                    <w:sz w:val="26"/>
                  </w:rPr>
                </w:rPrChange>
              </w:rPr>
            </w:pPr>
            <w:r w:rsidRPr="004D61CC">
              <w:rPr>
                <w:sz w:val="24"/>
                <w:szCs w:val="24"/>
                <w:rPrChange w:id="3609" w:author="Kiên Lê Trung" w:date="2024-12-25T13:47:00Z" w16du:dateUtc="2024-12-25T06:47:00Z">
                  <w:rPr>
                    <w:sz w:val="26"/>
                  </w:rPr>
                </w:rPrChange>
              </w:rPr>
              <w:t xml:space="preserve">Cho phép Người bán có </w:t>
            </w:r>
            <w:r w:rsidR="006C2B07" w:rsidRPr="004D61CC">
              <w:rPr>
                <w:sz w:val="24"/>
                <w:szCs w:val="24"/>
                <w:rPrChange w:id="3610" w:author="Kiên Lê Trung" w:date="2024-12-25T13:47:00Z" w16du:dateUtc="2024-12-25T06:47:00Z">
                  <w:rPr>
                    <w:sz w:val="26"/>
                  </w:rPr>
                </w:rPrChange>
              </w:rPr>
              <w:t>thể</w:t>
            </w:r>
            <w:r w:rsidR="006C057A" w:rsidRPr="004D61CC">
              <w:rPr>
                <w:sz w:val="24"/>
                <w:szCs w:val="24"/>
                <w:rPrChange w:id="3611" w:author="Kiên Lê Trung" w:date="2024-12-25T13:47:00Z" w16du:dateUtc="2024-12-25T06:47:00Z">
                  <w:rPr>
                    <w:sz w:val="26"/>
                  </w:rPr>
                </w:rPrChange>
              </w:rPr>
              <w:t xml:space="preserve"> </w:t>
            </w:r>
            <w:r w:rsidR="00B03358" w:rsidRPr="004D61CC">
              <w:rPr>
                <w:sz w:val="24"/>
                <w:szCs w:val="24"/>
                <w:rPrChange w:id="3612" w:author="Kiên Lê Trung" w:date="2024-12-25T13:47:00Z" w16du:dateUtc="2024-12-25T06:47:00Z">
                  <w:rPr>
                    <w:sz w:val="26"/>
                  </w:rPr>
                </w:rPrChange>
              </w:rPr>
              <w:t>xem danh sách, thêm mới, cập nhật, xóa mã giảm giá</w:t>
            </w:r>
          </w:p>
        </w:tc>
      </w:tr>
      <w:tr w:rsidR="27172C3D" w14:paraId="4C89BD14" w14:textId="77777777" w:rsidTr="00034C0F">
        <w:trPr>
          <w:trHeight w:val="300"/>
        </w:trPr>
        <w:tc>
          <w:tcPr>
            <w:tcW w:w="988" w:type="dxa"/>
          </w:tcPr>
          <w:p w14:paraId="2C1A0A1E" w14:textId="61F352D7" w:rsidR="02C261AF" w:rsidRPr="004D61CC" w:rsidRDefault="02C261AF" w:rsidP="00034C0F">
            <w:pPr>
              <w:pStyle w:val="TableParagraph"/>
              <w:spacing w:before="203"/>
              <w:ind w:left="22"/>
              <w:jc w:val="center"/>
              <w:rPr>
                <w:sz w:val="24"/>
                <w:szCs w:val="24"/>
                <w:rPrChange w:id="3613" w:author="Kiên Lê Trung" w:date="2024-12-25T13:47:00Z" w16du:dateUtc="2024-12-25T06:47:00Z">
                  <w:rPr>
                    <w:sz w:val="26"/>
                  </w:rPr>
                </w:rPrChange>
              </w:rPr>
            </w:pPr>
            <w:r w:rsidRPr="004D61CC">
              <w:rPr>
                <w:sz w:val="24"/>
                <w:szCs w:val="24"/>
                <w:rPrChange w:id="3614" w:author="Kiên Lê Trung" w:date="2024-12-25T13:47:00Z" w16du:dateUtc="2024-12-25T06:47:00Z">
                  <w:rPr>
                    <w:sz w:val="26"/>
                  </w:rPr>
                </w:rPrChange>
              </w:rPr>
              <w:t>5</w:t>
            </w:r>
          </w:p>
        </w:tc>
        <w:tc>
          <w:tcPr>
            <w:tcW w:w="2976" w:type="dxa"/>
          </w:tcPr>
          <w:p w14:paraId="41E25BF5" w14:textId="5C2A9B0F" w:rsidR="27172C3D" w:rsidRPr="004D61CC" w:rsidRDefault="00B46EFC" w:rsidP="00034C0F">
            <w:pPr>
              <w:pStyle w:val="TableParagraph"/>
              <w:spacing w:before="203"/>
              <w:ind w:left="108"/>
              <w:rPr>
                <w:sz w:val="24"/>
                <w:szCs w:val="24"/>
                <w:rPrChange w:id="3615" w:author="Kiên Lê Trung" w:date="2024-12-25T13:47:00Z" w16du:dateUtc="2024-12-25T06:47:00Z">
                  <w:rPr>
                    <w:sz w:val="26"/>
                  </w:rPr>
                </w:rPrChange>
              </w:rPr>
            </w:pPr>
            <w:r w:rsidRPr="004D61CC">
              <w:rPr>
                <w:sz w:val="24"/>
                <w:szCs w:val="24"/>
                <w:rPrChange w:id="3616" w:author="Kiên Lê Trung" w:date="2024-12-25T13:47:00Z" w16du:dateUtc="2024-12-25T06:47:00Z">
                  <w:rPr>
                    <w:sz w:val="26"/>
                  </w:rPr>
                </w:rPrChange>
              </w:rPr>
              <w:t xml:space="preserve">Quản lý </w:t>
            </w:r>
            <w:r w:rsidR="00A336C0" w:rsidRPr="004D61CC">
              <w:rPr>
                <w:sz w:val="24"/>
                <w:szCs w:val="24"/>
                <w:rPrChange w:id="3617" w:author="Kiên Lê Trung" w:date="2024-12-25T13:47:00Z" w16du:dateUtc="2024-12-25T06:47:00Z">
                  <w:rPr>
                    <w:sz w:val="26"/>
                  </w:rPr>
                </w:rPrChange>
              </w:rPr>
              <w:t>nhập hàng</w:t>
            </w:r>
          </w:p>
        </w:tc>
        <w:tc>
          <w:tcPr>
            <w:tcW w:w="4678" w:type="dxa"/>
          </w:tcPr>
          <w:p w14:paraId="506ABF7B" w14:textId="6DA82A69" w:rsidR="27172C3D" w:rsidRPr="004D61CC" w:rsidRDefault="00B25526" w:rsidP="00034C0F">
            <w:pPr>
              <w:pStyle w:val="TableParagraph"/>
              <w:spacing w:before="203" w:line="360" w:lineRule="auto"/>
              <w:ind w:left="108"/>
              <w:rPr>
                <w:sz w:val="24"/>
                <w:szCs w:val="24"/>
                <w:rPrChange w:id="3618" w:author="Kiên Lê Trung" w:date="2024-12-25T13:47:00Z" w16du:dateUtc="2024-12-25T06:47:00Z">
                  <w:rPr>
                    <w:sz w:val="26"/>
                  </w:rPr>
                </w:rPrChange>
              </w:rPr>
            </w:pPr>
            <w:r w:rsidRPr="004D61CC">
              <w:rPr>
                <w:sz w:val="24"/>
                <w:szCs w:val="24"/>
                <w:rPrChange w:id="3619" w:author="Kiên Lê Trung" w:date="2024-12-25T13:47:00Z" w16du:dateUtc="2024-12-25T06:47:00Z">
                  <w:rPr>
                    <w:sz w:val="26"/>
                  </w:rPr>
                </w:rPrChange>
              </w:rPr>
              <w:t xml:space="preserve">Cho phép Người bán có thể nhập hàng </w:t>
            </w:r>
          </w:p>
        </w:tc>
      </w:tr>
      <w:tr w:rsidR="00A3338E" w14:paraId="13FDC12C" w14:textId="77777777" w:rsidTr="00034C0F">
        <w:trPr>
          <w:trHeight w:val="300"/>
        </w:trPr>
        <w:tc>
          <w:tcPr>
            <w:tcW w:w="988" w:type="dxa"/>
          </w:tcPr>
          <w:p w14:paraId="0CAEDD37" w14:textId="07DEBDAB" w:rsidR="00A3338E" w:rsidRPr="004D61CC" w:rsidRDefault="00A336C0" w:rsidP="00034C0F">
            <w:pPr>
              <w:pStyle w:val="TableParagraph"/>
              <w:spacing w:before="203"/>
              <w:ind w:left="22"/>
              <w:jc w:val="center"/>
              <w:rPr>
                <w:sz w:val="24"/>
                <w:szCs w:val="24"/>
                <w:rPrChange w:id="3620" w:author="Kiên Lê Trung" w:date="2024-12-25T13:47:00Z" w16du:dateUtc="2024-12-25T06:47:00Z">
                  <w:rPr>
                    <w:sz w:val="26"/>
                  </w:rPr>
                </w:rPrChange>
              </w:rPr>
            </w:pPr>
            <w:r w:rsidRPr="004D61CC">
              <w:rPr>
                <w:sz w:val="24"/>
                <w:szCs w:val="24"/>
                <w:rPrChange w:id="3621" w:author="Kiên Lê Trung" w:date="2024-12-25T13:47:00Z" w16du:dateUtc="2024-12-25T06:47:00Z">
                  <w:rPr>
                    <w:sz w:val="26"/>
                  </w:rPr>
                </w:rPrChange>
              </w:rPr>
              <w:t>6</w:t>
            </w:r>
          </w:p>
        </w:tc>
        <w:tc>
          <w:tcPr>
            <w:tcW w:w="2976" w:type="dxa"/>
          </w:tcPr>
          <w:p w14:paraId="2B692BC6" w14:textId="00964C5D" w:rsidR="00A3338E" w:rsidRPr="004D61CC" w:rsidRDefault="00A336C0" w:rsidP="00034C0F">
            <w:pPr>
              <w:pStyle w:val="TableParagraph"/>
              <w:spacing w:before="203"/>
              <w:ind w:left="108"/>
              <w:rPr>
                <w:sz w:val="24"/>
                <w:szCs w:val="24"/>
                <w:rPrChange w:id="3622" w:author="Kiên Lê Trung" w:date="2024-12-25T13:47:00Z" w16du:dateUtc="2024-12-25T06:47:00Z">
                  <w:rPr>
                    <w:sz w:val="26"/>
                  </w:rPr>
                </w:rPrChange>
              </w:rPr>
            </w:pPr>
            <w:r w:rsidRPr="004D61CC">
              <w:rPr>
                <w:sz w:val="24"/>
                <w:szCs w:val="24"/>
                <w:rPrChange w:id="3623" w:author="Kiên Lê Trung" w:date="2024-12-25T13:47:00Z" w16du:dateUtc="2024-12-25T06:47:00Z">
                  <w:rPr>
                    <w:sz w:val="26"/>
                  </w:rPr>
                </w:rPrChange>
              </w:rPr>
              <w:t xml:space="preserve">Quản lý </w:t>
            </w:r>
            <w:r w:rsidR="00FC52DB" w:rsidRPr="004D61CC">
              <w:rPr>
                <w:sz w:val="24"/>
                <w:szCs w:val="24"/>
                <w:rPrChange w:id="3624" w:author="Kiên Lê Trung" w:date="2024-12-25T13:47:00Z" w16du:dateUtc="2024-12-25T06:47:00Z">
                  <w:rPr>
                    <w:sz w:val="26"/>
                  </w:rPr>
                </w:rPrChange>
              </w:rPr>
              <w:t>hàng tồn kho</w:t>
            </w:r>
          </w:p>
        </w:tc>
        <w:tc>
          <w:tcPr>
            <w:tcW w:w="4678" w:type="dxa"/>
          </w:tcPr>
          <w:p w14:paraId="7CC10585" w14:textId="11E10CA3" w:rsidR="00A3338E" w:rsidRPr="004D61CC" w:rsidRDefault="00B25526" w:rsidP="00034C0F">
            <w:pPr>
              <w:pStyle w:val="TableParagraph"/>
              <w:spacing w:before="203" w:line="360" w:lineRule="auto"/>
              <w:ind w:left="108"/>
              <w:rPr>
                <w:sz w:val="24"/>
                <w:szCs w:val="24"/>
                <w:rPrChange w:id="3625" w:author="Kiên Lê Trung" w:date="2024-12-25T13:47:00Z" w16du:dateUtc="2024-12-25T06:47:00Z">
                  <w:rPr>
                    <w:sz w:val="26"/>
                  </w:rPr>
                </w:rPrChange>
              </w:rPr>
            </w:pPr>
            <w:r w:rsidRPr="004D61CC">
              <w:rPr>
                <w:sz w:val="24"/>
                <w:szCs w:val="24"/>
                <w:rPrChange w:id="3626" w:author="Kiên Lê Trung" w:date="2024-12-25T13:47:00Z" w16du:dateUtc="2024-12-25T06:47:00Z">
                  <w:rPr>
                    <w:sz w:val="26"/>
                  </w:rPr>
                </w:rPrChange>
              </w:rPr>
              <w:t>Cho phép Người bán có thể xem số lượng hàng tồn kho</w:t>
            </w:r>
          </w:p>
        </w:tc>
      </w:tr>
      <w:tr w:rsidR="00FC52DB" w14:paraId="245B66FE" w14:textId="77777777" w:rsidTr="00034C0F">
        <w:trPr>
          <w:trHeight w:val="300"/>
        </w:trPr>
        <w:tc>
          <w:tcPr>
            <w:tcW w:w="988" w:type="dxa"/>
          </w:tcPr>
          <w:p w14:paraId="63458194" w14:textId="781760E0" w:rsidR="00FC52DB" w:rsidRPr="004D61CC" w:rsidRDefault="00FC52DB" w:rsidP="00034C0F">
            <w:pPr>
              <w:pStyle w:val="TableParagraph"/>
              <w:spacing w:before="203"/>
              <w:ind w:left="22"/>
              <w:jc w:val="center"/>
              <w:rPr>
                <w:sz w:val="24"/>
                <w:szCs w:val="24"/>
                <w:rPrChange w:id="3627" w:author="Kiên Lê Trung" w:date="2024-12-25T13:47:00Z" w16du:dateUtc="2024-12-25T06:47:00Z">
                  <w:rPr>
                    <w:sz w:val="26"/>
                  </w:rPr>
                </w:rPrChange>
              </w:rPr>
            </w:pPr>
            <w:r w:rsidRPr="004D61CC">
              <w:rPr>
                <w:sz w:val="24"/>
                <w:szCs w:val="24"/>
                <w:rPrChange w:id="3628" w:author="Kiên Lê Trung" w:date="2024-12-25T13:47:00Z" w16du:dateUtc="2024-12-25T06:47:00Z">
                  <w:rPr>
                    <w:sz w:val="26"/>
                  </w:rPr>
                </w:rPrChange>
              </w:rPr>
              <w:t>7</w:t>
            </w:r>
          </w:p>
        </w:tc>
        <w:tc>
          <w:tcPr>
            <w:tcW w:w="2976" w:type="dxa"/>
          </w:tcPr>
          <w:p w14:paraId="7C89075E" w14:textId="06D63478" w:rsidR="00FC52DB" w:rsidRPr="004D61CC" w:rsidRDefault="00FC52DB" w:rsidP="00034C0F">
            <w:pPr>
              <w:pStyle w:val="TableParagraph"/>
              <w:spacing w:before="203"/>
              <w:ind w:left="108"/>
              <w:rPr>
                <w:sz w:val="24"/>
                <w:szCs w:val="24"/>
                <w:rPrChange w:id="3629" w:author="Kiên Lê Trung" w:date="2024-12-25T13:47:00Z" w16du:dateUtc="2024-12-25T06:47:00Z">
                  <w:rPr>
                    <w:sz w:val="26"/>
                  </w:rPr>
                </w:rPrChange>
              </w:rPr>
            </w:pPr>
            <w:r w:rsidRPr="004D61CC">
              <w:rPr>
                <w:sz w:val="24"/>
                <w:szCs w:val="24"/>
                <w:rPrChange w:id="3630" w:author="Kiên Lê Trung" w:date="2024-12-25T13:47:00Z" w16du:dateUtc="2024-12-25T06:47:00Z">
                  <w:rPr>
                    <w:sz w:val="26"/>
                  </w:rPr>
                </w:rPrChange>
              </w:rPr>
              <w:t>Quản lý thống kê</w:t>
            </w:r>
          </w:p>
        </w:tc>
        <w:tc>
          <w:tcPr>
            <w:tcW w:w="4678" w:type="dxa"/>
          </w:tcPr>
          <w:p w14:paraId="2FECA3F9" w14:textId="6FD4DF27" w:rsidR="00FC52DB" w:rsidRPr="004D61CC" w:rsidRDefault="00B25526" w:rsidP="00034C0F">
            <w:pPr>
              <w:pStyle w:val="TableParagraph"/>
              <w:spacing w:before="203" w:line="360" w:lineRule="auto"/>
              <w:ind w:left="108"/>
              <w:rPr>
                <w:sz w:val="24"/>
                <w:szCs w:val="24"/>
                <w:rPrChange w:id="3631" w:author="Kiên Lê Trung" w:date="2024-12-25T13:47:00Z" w16du:dateUtc="2024-12-25T06:47:00Z">
                  <w:rPr>
                    <w:sz w:val="26"/>
                  </w:rPr>
                </w:rPrChange>
              </w:rPr>
            </w:pPr>
            <w:r w:rsidRPr="004D61CC">
              <w:rPr>
                <w:sz w:val="24"/>
                <w:szCs w:val="24"/>
                <w:rPrChange w:id="3632" w:author="Kiên Lê Trung" w:date="2024-12-25T13:47:00Z" w16du:dateUtc="2024-12-25T06:47:00Z">
                  <w:rPr>
                    <w:sz w:val="26"/>
                  </w:rPr>
                </w:rPrChange>
              </w:rPr>
              <w:t xml:space="preserve">Cho </w:t>
            </w:r>
            <w:r w:rsidR="006C60C2" w:rsidRPr="004D61CC">
              <w:rPr>
                <w:sz w:val="24"/>
                <w:szCs w:val="24"/>
                <w:rPrChange w:id="3633" w:author="Kiên Lê Trung" w:date="2024-12-25T13:47:00Z" w16du:dateUtc="2024-12-25T06:47:00Z">
                  <w:rPr>
                    <w:sz w:val="26"/>
                  </w:rPr>
                </w:rPrChange>
              </w:rPr>
              <w:t>phép Người bán có thể xem báo cáo thống kê doanh thu sản phẩm, đơn hàng</w:t>
            </w:r>
            <w:r w:rsidR="00B84166" w:rsidRPr="004D61CC">
              <w:rPr>
                <w:sz w:val="24"/>
                <w:szCs w:val="24"/>
                <w:rPrChange w:id="3634" w:author="Kiên Lê Trung" w:date="2024-12-25T13:47:00Z" w16du:dateUtc="2024-12-25T06:47:00Z">
                  <w:rPr>
                    <w:sz w:val="26"/>
                  </w:rPr>
                </w:rPrChange>
              </w:rPr>
              <w:t>….</w:t>
            </w:r>
          </w:p>
        </w:tc>
      </w:tr>
    </w:tbl>
    <w:p w14:paraId="054B4CB0" w14:textId="4CCAFE17" w:rsidR="00ED3C15" w:rsidRPr="0021019E" w:rsidRDefault="0021019E" w:rsidP="004D61CC">
      <w:pPr>
        <w:pStyle w:val="Caption"/>
        <w:spacing w:before="240"/>
        <w:rPr>
          <w:lang w:val="en-US"/>
        </w:rPr>
        <w:pPrChange w:id="3635" w:author="Kiên Lê Trung" w:date="2024-12-25T13:46:00Z" w16du:dateUtc="2024-12-25T06:46:00Z">
          <w:pPr/>
        </w:pPrChange>
      </w:pPr>
      <w:bookmarkStart w:id="3636" w:name="_Toc186028228"/>
      <w:ins w:id="3637" w:author="Kiên Lê Trung" w:date="2024-12-25T12:38:00Z" w16du:dateUtc="2024-12-25T05:38:00Z">
        <w:r>
          <w:t xml:space="preserve">Bảng </w:t>
        </w:r>
      </w:ins>
      <w:ins w:id="3638" w:author="Kiên Lê Trung" w:date="2024-12-25T12:56:00Z" w16du:dateUtc="2024-12-25T05:56:00Z">
        <w:r w:rsidR="00115DF8">
          <w:fldChar w:fldCharType="begin"/>
        </w:r>
        <w:r w:rsidR="00115DF8">
          <w:instrText xml:space="preserve"> STYLEREF 1 \s </w:instrText>
        </w:r>
      </w:ins>
      <w:r w:rsidR="00115DF8">
        <w:fldChar w:fldCharType="separate"/>
      </w:r>
      <w:r w:rsidR="00115DF8">
        <w:rPr>
          <w:noProof/>
        </w:rPr>
        <w:t>2</w:t>
      </w:r>
      <w:ins w:id="3639" w:author="Kiên Lê Trung" w:date="2024-12-25T12:56:00Z" w16du:dateUtc="2024-12-25T05:56:00Z">
        <w:r w:rsidR="00115DF8">
          <w:fldChar w:fldCharType="end"/>
        </w:r>
        <w:r w:rsidR="00115DF8">
          <w:t>.</w:t>
        </w:r>
        <w:r w:rsidR="00115DF8">
          <w:fldChar w:fldCharType="begin"/>
        </w:r>
        <w:r w:rsidR="00115DF8">
          <w:instrText xml:space="preserve"> SEQ Bảng \* ARABIC \s 1 </w:instrText>
        </w:r>
      </w:ins>
      <w:r w:rsidR="00115DF8">
        <w:fldChar w:fldCharType="separate"/>
      </w:r>
      <w:ins w:id="3640" w:author="Kiên Lê Trung" w:date="2024-12-25T12:56:00Z" w16du:dateUtc="2024-12-25T05:56:00Z">
        <w:r w:rsidR="00115DF8">
          <w:rPr>
            <w:noProof/>
          </w:rPr>
          <w:t>3</w:t>
        </w:r>
        <w:r w:rsidR="00115DF8">
          <w:fldChar w:fldCharType="end"/>
        </w:r>
      </w:ins>
      <w:ins w:id="3641" w:author="Kiên Lê Trung" w:date="2024-12-25T12:38:00Z" w16du:dateUtc="2024-12-25T05:38:00Z">
        <w:r>
          <w:rPr>
            <w:lang w:val="en-US"/>
          </w:rPr>
          <w:t xml:space="preserve"> Bảng </w:t>
        </w:r>
        <w:r w:rsidR="00A57D48">
          <w:rPr>
            <w:lang w:val="en-US"/>
          </w:rPr>
          <w:t xml:space="preserve">danh sách Usecase cho </w:t>
        </w:r>
      </w:ins>
      <w:ins w:id="3642" w:author="Kiên Lê Trung" w:date="2024-12-25T12:39:00Z" w16du:dateUtc="2024-12-25T05:39:00Z">
        <w:r w:rsidR="00A57D48">
          <w:rPr>
            <w:lang w:val="en-US"/>
          </w:rPr>
          <w:t>Người bán</w:t>
        </w:r>
      </w:ins>
      <w:bookmarkEnd w:id="3636"/>
    </w:p>
    <w:p w14:paraId="3FA92145" w14:textId="13D7C515" w:rsidR="007569A2" w:rsidRPr="00C60A20" w:rsidRDefault="00CE686F" w:rsidP="002C0E01">
      <w:pPr>
        <w:pStyle w:val="Heading4"/>
        <w:rPr>
          <w:color w:val="auto"/>
          <w:lang w:val="en-US"/>
        </w:rPr>
      </w:pPr>
      <w:bookmarkStart w:id="3643" w:name="_Toc185954676"/>
      <w:r w:rsidRPr="00C60A20">
        <w:rPr>
          <w:color w:val="auto"/>
        </w:rPr>
        <w:t xml:space="preserve">2.1.2.c.   Danh sách các usecase cho Người </w:t>
      </w:r>
      <w:r w:rsidR="00DD0859" w:rsidRPr="00C60A20">
        <w:rPr>
          <w:color w:val="auto"/>
        </w:rPr>
        <w:t>quản trị</w:t>
      </w:r>
      <w:bookmarkEnd w:id="3643"/>
      <w:r w:rsidR="00DD0859" w:rsidRPr="00C60A20">
        <w:rPr>
          <w:color w:val="auto"/>
        </w:rPr>
        <w:t xml:space="preserve"> </w:t>
      </w:r>
    </w:p>
    <w:p w14:paraId="52474810" w14:textId="77777777" w:rsidR="002C0E01" w:rsidRPr="00034C0F" w:rsidRDefault="002C0E01" w:rsidP="00034C0F">
      <w:pPr>
        <w:rPr>
          <w:lang w:val="en-US"/>
        </w:rPr>
      </w:pPr>
    </w:p>
    <w:tbl>
      <w:tblPr>
        <w:tblStyle w:val="a2"/>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3644" w:author="Kiên Lê Trung" w:date="2024-12-21T17:37:00Z" w16du:dateUtc="2024-12-21T10:37:00Z">
          <w:tblPr>
            <w:tblStyle w:val="a2"/>
            <w:tblW w:w="0" w:type="auto"/>
            <w:tblInd w:w="10" w:type="dxa"/>
            <w:tblLayout w:type="fixed"/>
            <w:tblLook w:val="04A0" w:firstRow="1" w:lastRow="0" w:firstColumn="1" w:lastColumn="0" w:noHBand="0" w:noVBand="1"/>
          </w:tblPr>
        </w:tblPrChange>
      </w:tblPr>
      <w:tblGrid>
        <w:gridCol w:w="960"/>
        <w:gridCol w:w="2994"/>
        <w:gridCol w:w="4680"/>
        <w:tblGridChange w:id="3645">
          <w:tblGrid>
            <w:gridCol w:w="5"/>
            <w:gridCol w:w="955"/>
            <w:gridCol w:w="5"/>
            <w:gridCol w:w="2994"/>
            <w:gridCol w:w="1"/>
            <w:gridCol w:w="4679"/>
            <w:gridCol w:w="1"/>
          </w:tblGrid>
        </w:tblGridChange>
      </w:tblGrid>
      <w:tr w:rsidR="00D870EE" w:rsidRPr="000E70CB" w14:paraId="118CBEF5" w14:textId="77777777" w:rsidTr="00947AE6">
        <w:trPr>
          <w:trHeight w:val="300"/>
          <w:trPrChange w:id="3646" w:author="Kiên Lê Trung" w:date="2024-12-21T17:37:00Z" w16du:dateUtc="2024-12-21T10:37:00Z">
            <w:trPr>
              <w:trHeight w:val="300"/>
            </w:trPr>
          </w:trPrChange>
        </w:trPr>
        <w:tc>
          <w:tcPr>
            <w:tcW w:w="960" w:type="dxa"/>
            <w:tcPrChange w:id="3647" w:author="Kiên Lê Trung" w:date="2024-12-21T17:37:00Z" w16du:dateUtc="2024-12-21T10:37:00Z">
              <w:tcPr>
                <w:tcW w:w="960" w:type="dxa"/>
                <w:gridSpan w:val="2"/>
              </w:tcPr>
            </w:tcPrChange>
          </w:tcPr>
          <w:p w14:paraId="1D150026" w14:textId="77777777" w:rsidR="00D870EE" w:rsidRPr="004D61CC" w:rsidRDefault="00D870EE">
            <w:pPr>
              <w:jc w:val="center"/>
              <w:rPr>
                <w:rFonts w:ascii="Times New Roman" w:eastAsia="Times New Roman" w:hAnsi="Times New Roman" w:cs="Times New Roman"/>
                <w:b/>
                <w:sz w:val="24"/>
                <w:szCs w:val="24"/>
                <w:rPrChange w:id="3648" w:author="Kiên Lê Trung" w:date="2024-12-25T13:48:00Z" w16du:dateUtc="2024-12-25T06:48:00Z">
                  <w:rPr>
                    <w:rFonts w:ascii="Times New Roman" w:eastAsia="Times New Roman" w:hAnsi="Times New Roman" w:cs="Times New Roman"/>
                    <w:b/>
                    <w:sz w:val="26"/>
                    <w:szCs w:val="26"/>
                  </w:rPr>
                </w:rPrChange>
              </w:rPr>
            </w:pPr>
            <w:r w:rsidRPr="004D61CC">
              <w:rPr>
                <w:rFonts w:ascii="Times New Roman" w:eastAsia="Times New Roman" w:hAnsi="Times New Roman" w:cs="Times New Roman"/>
                <w:b/>
                <w:sz w:val="24"/>
                <w:szCs w:val="24"/>
                <w:rPrChange w:id="3649" w:author="Kiên Lê Trung" w:date="2024-12-25T13:48:00Z" w16du:dateUtc="2024-12-25T06:48:00Z">
                  <w:rPr>
                    <w:rFonts w:ascii="Times New Roman" w:eastAsia="Times New Roman" w:hAnsi="Times New Roman" w:cs="Times New Roman"/>
                    <w:b/>
                    <w:sz w:val="26"/>
                    <w:szCs w:val="26"/>
                  </w:rPr>
                </w:rPrChange>
              </w:rPr>
              <w:t>STT</w:t>
            </w:r>
          </w:p>
        </w:tc>
        <w:tc>
          <w:tcPr>
            <w:tcW w:w="2994" w:type="dxa"/>
            <w:tcPrChange w:id="3650" w:author="Kiên Lê Trung" w:date="2024-12-21T17:37:00Z" w16du:dateUtc="2024-12-21T10:37:00Z">
              <w:tcPr>
                <w:tcW w:w="3000" w:type="dxa"/>
                <w:gridSpan w:val="3"/>
              </w:tcPr>
            </w:tcPrChange>
          </w:tcPr>
          <w:p w14:paraId="49B385CD" w14:textId="77777777" w:rsidR="00D870EE" w:rsidRPr="004D61CC" w:rsidRDefault="00D870EE">
            <w:pPr>
              <w:jc w:val="center"/>
              <w:rPr>
                <w:rFonts w:ascii="Times New Roman" w:eastAsia="Times New Roman" w:hAnsi="Times New Roman" w:cs="Times New Roman"/>
                <w:b/>
                <w:sz w:val="24"/>
                <w:szCs w:val="24"/>
                <w:rPrChange w:id="3651" w:author="Kiên Lê Trung" w:date="2024-12-25T13:48:00Z" w16du:dateUtc="2024-12-25T06:48:00Z">
                  <w:rPr>
                    <w:rFonts w:ascii="Times New Roman" w:eastAsia="Times New Roman" w:hAnsi="Times New Roman" w:cs="Times New Roman"/>
                    <w:b/>
                    <w:sz w:val="26"/>
                    <w:szCs w:val="26"/>
                  </w:rPr>
                </w:rPrChange>
              </w:rPr>
            </w:pPr>
            <w:r w:rsidRPr="004D61CC">
              <w:rPr>
                <w:rFonts w:ascii="Times New Roman" w:eastAsia="Times New Roman" w:hAnsi="Times New Roman" w:cs="Times New Roman"/>
                <w:b/>
                <w:sz w:val="24"/>
                <w:szCs w:val="24"/>
                <w:rPrChange w:id="3652" w:author="Kiên Lê Trung" w:date="2024-12-25T13:48:00Z" w16du:dateUtc="2024-12-25T06:48:00Z">
                  <w:rPr>
                    <w:rFonts w:ascii="Times New Roman" w:eastAsia="Times New Roman" w:hAnsi="Times New Roman" w:cs="Times New Roman"/>
                    <w:b/>
                    <w:sz w:val="26"/>
                    <w:szCs w:val="26"/>
                  </w:rPr>
                </w:rPrChange>
              </w:rPr>
              <w:t>Tên Usecase</w:t>
            </w:r>
          </w:p>
        </w:tc>
        <w:tc>
          <w:tcPr>
            <w:tcW w:w="4680" w:type="dxa"/>
            <w:tcPrChange w:id="3653" w:author="Kiên Lê Trung" w:date="2024-12-21T17:37:00Z" w16du:dateUtc="2024-12-21T10:37:00Z">
              <w:tcPr>
                <w:tcW w:w="4680" w:type="dxa"/>
                <w:gridSpan w:val="2"/>
              </w:tcPr>
            </w:tcPrChange>
          </w:tcPr>
          <w:p w14:paraId="0720D4B4" w14:textId="77777777" w:rsidR="00D870EE" w:rsidRPr="004D61CC" w:rsidRDefault="00D870EE">
            <w:pPr>
              <w:jc w:val="center"/>
              <w:rPr>
                <w:rFonts w:ascii="Times New Roman" w:eastAsia="Times New Roman" w:hAnsi="Times New Roman" w:cs="Times New Roman"/>
                <w:b/>
                <w:sz w:val="24"/>
                <w:szCs w:val="24"/>
                <w:rPrChange w:id="3654" w:author="Kiên Lê Trung" w:date="2024-12-25T13:48:00Z" w16du:dateUtc="2024-12-25T06:48:00Z">
                  <w:rPr>
                    <w:rFonts w:ascii="Times New Roman" w:eastAsia="Times New Roman" w:hAnsi="Times New Roman" w:cs="Times New Roman"/>
                    <w:b/>
                    <w:sz w:val="26"/>
                    <w:szCs w:val="26"/>
                  </w:rPr>
                </w:rPrChange>
              </w:rPr>
            </w:pPr>
            <w:r w:rsidRPr="004D61CC">
              <w:rPr>
                <w:rFonts w:ascii="Times New Roman" w:eastAsia="Times New Roman" w:hAnsi="Times New Roman" w:cs="Times New Roman"/>
                <w:b/>
                <w:sz w:val="24"/>
                <w:szCs w:val="24"/>
                <w:rPrChange w:id="3655" w:author="Kiên Lê Trung" w:date="2024-12-25T13:48:00Z" w16du:dateUtc="2024-12-25T06:48:00Z">
                  <w:rPr>
                    <w:rFonts w:ascii="Times New Roman" w:eastAsia="Times New Roman" w:hAnsi="Times New Roman" w:cs="Times New Roman"/>
                    <w:b/>
                    <w:sz w:val="26"/>
                    <w:szCs w:val="26"/>
                  </w:rPr>
                </w:rPrChange>
              </w:rPr>
              <w:t>Mô tả</w:t>
            </w:r>
          </w:p>
        </w:tc>
      </w:tr>
      <w:tr w:rsidR="00D870EE" w:rsidRPr="000E70CB" w14:paraId="48382F50" w14:textId="77777777" w:rsidTr="00947AE6">
        <w:trPr>
          <w:trHeight w:val="300"/>
          <w:trPrChange w:id="3656" w:author="Kiên Lê Trung" w:date="2024-12-21T17:37:00Z" w16du:dateUtc="2024-12-21T10:37:00Z">
            <w:trPr>
              <w:trHeight w:val="300"/>
            </w:trPr>
          </w:trPrChange>
        </w:trPr>
        <w:tc>
          <w:tcPr>
            <w:tcW w:w="960" w:type="dxa"/>
            <w:tcPrChange w:id="3657" w:author="Kiên Lê Trung" w:date="2024-12-21T17:37:00Z" w16du:dateUtc="2024-12-21T10:37:00Z">
              <w:tcPr>
                <w:tcW w:w="960" w:type="dxa"/>
                <w:gridSpan w:val="2"/>
              </w:tcPr>
            </w:tcPrChange>
          </w:tcPr>
          <w:p w14:paraId="5F866E01" w14:textId="77777777" w:rsidR="00D870EE" w:rsidRPr="004D61CC" w:rsidRDefault="00D870EE" w:rsidP="00034C0F">
            <w:pPr>
              <w:spacing w:line="360" w:lineRule="auto"/>
              <w:jc w:val="center"/>
              <w:rPr>
                <w:rFonts w:ascii="Times New Roman" w:eastAsia="Times New Roman" w:hAnsi="Times New Roman" w:cs="Times New Roman"/>
                <w:sz w:val="24"/>
                <w:szCs w:val="24"/>
                <w:rPrChange w:id="3658" w:author="Kiên Lê Trung" w:date="2024-12-25T13:48:00Z" w16du:dateUtc="2024-12-25T06:48:00Z">
                  <w:rPr>
                    <w:rFonts w:ascii="Times New Roman" w:eastAsia="Times New Roman" w:hAnsi="Times New Roman" w:cs="Times New Roman"/>
                    <w:sz w:val="26"/>
                    <w:szCs w:val="26"/>
                  </w:rPr>
                </w:rPrChange>
              </w:rPr>
            </w:pPr>
            <w:r w:rsidRPr="004D61CC">
              <w:rPr>
                <w:rFonts w:ascii="Times New Roman" w:eastAsia="Times New Roman" w:hAnsi="Times New Roman" w:cs="Times New Roman"/>
                <w:sz w:val="24"/>
                <w:szCs w:val="24"/>
                <w:rPrChange w:id="3659" w:author="Kiên Lê Trung" w:date="2024-12-25T13:48:00Z" w16du:dateUtc="2024-12-25T06:48:00Z">
                  <w:rPr>
                    <w:rFonts w:ascii="Times New Roman" w:eastAsia="Times New Roman" w:hAnsi="Times New Roman" w:cs="Times New Roman"/>
                    <w:sz w:val="26"/>
                    <w:szCs w:val="26"/>
                  </w:rPr>
                </w:rPrChange>
              </w:rPr>
              <w:t>1</w:t>
            </w:r>
          </w:p>
        </w:tc>
        <w:tc>
          <w:tcPr>
            <w:tcW w:w="2994" w:type="dxa"/>
            <w:tcPrChange w:id="3660" w:author="Kiên Lê Trung" w:date="2024-12-21T17:37:00Z" w16du:dateUtc="2024-12-21T10:37:00Z">
              <w:tcPr>
                <w:tcW w:w="3000" w:type="dxa"/>
                <w:gridSpan w:val="3"/>
              </w:tcPr>
            </w:tcPrChange>
          </w:tcPr>
          <w:p w14:paraId="433714A0" w14:textId="43EB442F" w:rsidR="00D870EE" w:rsidRPr="004D61CC" w:rsidRDefault="00D870EE" w:rsidP="00034C0F">
            <w:pPr>
              <w:spacing w:line="360" w:lineRule="auto"/>
              <w:rPr>
                <w:rFonts w:ascii="Times New Roman" w:eastAsia="Times New Roman" w:hAnsi="Times New Roman" w:cs="Times New Roman"/>
                <w:sz w:val="24"/>
                <w:szCs w:val="24"/>
                <w:lang w:val="en-US"/>
                <w:rPrChange w:id="3661" w:author="Kiên Lê Trung" w:date="2024-12-25T13:48:00Z" w16du:dateUtc="2024-12-25T06:48:00Z">
                  <w:rPr>
                    <w:rFonts w:ascii="Times New Roman" w:eastAsia="Times New Roman" w:hAnsi="Times New Roman" w:cs="Times New Roman"/>
                    <w:sz w:val="26"/>
                    <w:szCs w:val="26"/>
                    <w:lang w:val="en-US"/>
                  </w:rPr>
                </w:rPrChange>
              </w:rPr>
            </w:pPr>
            <w:r w:rsidRPr="004D61CC">
              <w:rPr>
                <w:rFonts w:ascii="Times New Roman" w:eastAsia="Times New Roman" w:hAnsi="Times New Roman" w:cs="Times New Roman"/>
                <w:sz w:val="24"/>
                <w:szCs w:val="24"/>
                <w:rPrChange w:id="3662" w:author="Kiên Lê Trung" w:date="2024-12-25T13:48:00Z" w16du:dateUtc="2024-12-25T06:48:00Z">
                  <w:rPr>
                    <w:rFonts w:ascii="Times New Roman" w:eastAsia="Times New Roman" w:hAnsi="Times New Roman" w:cs="Times New Roman"/>
                    <w:sz w:val="26"/>
                    <w:szCs w:val="26"/>
                  </w:rPr>
                </w:rPrChange>
              </w:rPr>
              <w:t>Qu</w:t>
            </w:r>
            <w:r w:rsidRPr="004D61CC">
              <w:rPr>
                <w:rFonts w:ascii="Times New Roman" w:eastAsia="Times New Roman" w:hAnsi="Times New Roman" w:cs="Times New Roman"/>
                <w:sz w:val="24"/>
                <w:szCs w:val="24"/>
                <w:lang w:val="vi-VN"/>
                <w:rPrChange w:id="3663" w:author="Kiên Lê Trung" w:date="2024-12-25T13:48:00Z" w16du:dateUtc="2024-12-25T06:48:00Z">
                  <w:rPr>
                    <w:rFonts w:ascii="Times New Roman" w:eastAsia="Times New Roman" w:hAnsi="Times New Roman" w:cs="Times New Roman"/>
                    <w:sz w:val="26"/>
                    <w:szCs w:val="26"/>
                    <w:lang w:val="vi-VN"/>
                  </w:rPr>
                </w:rPrChange>
              </w:rPr>
              <w:t xml:space="preserve">ản lý </w:t>
            </w:r>
            <w:r w:rsidR="00A31761" w:rsidRPr="004D61CC">
              <w:rPr>
                <w:rFonts w:ascii="Times New Roman" w:eastAsia="Times New Roman" w:hAnsi="Times New Roman" w:cs="Times New Roman"/>
                <w:sz w:val="24"/>
                <w:szCs w:val="24"/>
                <w:lang w:val="en-US"/>
                <w:rPrChange w:id="3664" w:author="Kiên Lê Trung" w:date="2024-12-25T13:48:00Z" w16du:dateUtc="2024-12-25T06:48:00Z">
                  <w:rPr>
                    <w:rFonts w:ascii="Times New Roman" w:eastAsia="Times New Roman" w:hAnsi="Times New Roman" w:cs="Times New Roman"/>
                    <w:sz w:val="26"/>
                    <w:szCs w:val="26"/>
                    <w:lang w:val="en-US"/>
                  </w:rPr>
                </w:rPrChange>
              </w:rPr>
              <w:t>tài khoản khách hàng</w:t>
            </w:r>
          </w:p>
        </w:tc>
        <w:tc>
          <w:tcPr>
            <w:tcW w:w="4680" w:type="dxa"/>
            <w:tcPrChange w:id="3665" w:author="Kiên Lê Trung" w:date="2024-12-21T17:37:00Z" w16du:dateUtc="2024-12-21T10:37:00Z">
              <w:tcPr>
                <w:tcW w:w="4680" w:type="dxa"/>
                <w:gridSpan w:val="2"/>
              </w:tcPr>
            </w:tcPrChange>
          </w:tcPr>
          <w:p w14:paraId="331F060F" w14:textId="0BB81B7D" w:rsidR="00D870EE" w:rsidRPr="004D61CC" w:rsidRDefault="00D870EE" w:rsidP="00034C0F">
            <w:pPr>
              <w:spacing w:line="360" w:lineRule="auto"/>
              <w:rPr>
                <w:rFonts w:ascii="Times New Roman" w:eastAsia="Times New Roman" w:hAnsi="Times New Roman" w:cs="Times New Roman"/>
                <w:sz w:val="24"/>
                <w:szCs w:val="24"/>
                <w:lang w:val="en-US"/>
                <w:rPrChange w:id="3666" w:author="Kiên Lê Trung" w:date="2024-12-25T13:48:00Z" w16du:dateUtc="2024-12-25T06:48:00Z">
                  <w:rPr>
                    <w:rFonts w:ascii="Times New Roman" w:eastAsia="Times New Roman" w:hAnsi="Times New Roman" w:cs="Times New Roman"/>
                    <w:sz w:val="26"/>
                    <w:szCs w:val="26"/>
                    <w:lang w:val="en-US"/>
                  </w:rPr>
                </w:rPrChange>
              </w:rPr>
            </w:pPr>
            <w:r w:rsidRPr="004D61CC">
              <w:rPr>
                <w:rFonts w:ascii="Times New Roman" w:eastAsia="Times New Roman" w:hAnsi="Times New Roman" w:cs="Times New Roman"/>
                <w:sz w:val="24"/>
                <w:szCs w:val="24"/>
                <w:lang w:val="en-US"/>
                <w:rPrChange w:id="3667" w:author="Kiên Lê Trung" w:date="2024-12-25T13:48:00Z" w16du:dateUtc="2024-12-25T06:48:00Z">
                  <w:rPr>
                    <w:rFonts w:ascii="Times New Roman" w:eastAsia="Times New Roman" w:hAnsi="Times New Roman" w:cs="Times New Roman"/>
                    <w:sz w:val="26"/>
                    <w:szCs w:val="26"/>
                    <w:lang w:val="en-US"/>
                  </w:rPr>
                </w:rPrChange>
              </w:rPr>
              <w:t xml:space="preserve">Cho phép Người </w:t>
            </w:r>
            <w:r w:rsidR="00795955" w:rsidRPr="004D61CC">
              <w:rPr>
                <w:rFonts w:ascii="Times New Roman" w:eastAsia="Times New Roman" w:hAnsi="Times New Roman" w:cs="Times New Roman"/>
                <w:sz w:val="24"/>
                <w:szCs w:val="24"/>
                <w:lang w:val="en-US"/>
                <w:rPrChange w:id="3668" w:author="Kiên Lê Trung" w:date="2024-12-25T13:48:00Z" w16du:dateUtc="2024-12-25T06:48:00Z">
                  <w:rPr>
                    <w:rFonts w:ascii="Times New Roman" w:eastAsia="Times New Roman" w:hAnsi="Times New Roman" w:cs="Times New Roman"/>
                    <w:sz w:val="26"/>
                    <w:szCs w:val="26"/>
                    <w:lang w:val="en-US"/>
                  </w:rPr>
                </w:rPrChange>
              </w:rPr>
              <w:t>quản trị</w:t>
            </w:r>
            <w:r w:rsidRPr="004D61CC">
              <w:rPr>
                <w:rFonts w:ascii="Times New Roman" w:eastAsia="Times New Roman" w:hAnsi="Times New Roman" w:cs="Times New Roman"/>
                <w:sz w:val="24"/>
                <w:szCs w:val="24"/>
                <w:lang w:val="en-US"/>
                <w:rPrChange w:id="3669" w:author="Kiên Lê Trung" w:date="2024-12-25T13:48:00Z" w16du:dateUtc="2024-12-25T06:48:00Z">
                  <w:rPr>
                    <w:rFonts w:ascii="Times New Roman" w:eastAsia="Times New Roman" w:hAnsi="Times New Roman" w:cs="Times New Roman"/>
                    <w:sz w:val="26"/>
                    <w:szCs w:val="26"/>
                    <w:lang w:val="en-US"/>
                  </w:rPr>
                </w:rPrChange>
              </w:rPr>
              <w:t xml:space="preserve"> có thể xem danh sách</w:t>
            </w:r>
            <w:r w:rsidR="00B435D0" w:rsidRPr="004D61CC">
              <w:rPr>
                <w:rFonts w:ascii="Times New Roman" w:eastAsia="Times New Roman" w:hAnsi="Times New Roman" w:cs="Times New Roman"/>
                <w:sz w:val="24"/>
                <w:szCs w:val="24"/>
                <w:lang w:val="en-US"/>
                <w:rPrChange w:id="3670" w:author="Kiên Lê Trung" w:date="2024-12-25T13:48:00Z" w16du:dateUtc="2024-12-25T06:48:00Z">
                  <w:rPr>
                    <w:rFonts w:ascii="Times New Roman" w:eastAsia="Times New Roman" w:hAnsi="Times New Roman" w:cs="Times New Roman"/>
                    <w:sz w:val="26"/>
                    <w:szCs w:val="26"/>
                    <w:lang w:val="en-US"/>
                  </w:rPr>
                </w:rPrChange>
              </w:rPr>
              <w:t xml:space="preserve">, chỉnh sửa trạng thái </w:t>
            </w:r>
            <w:r w:rsidR="00962C0B" w:rsidRPr="004D61CC">
              <w:rPr>
                <w:rFonts w:ascii="Times New Roman" w:eastAsia="Times New Roman" w:hAnsi="Times New Roman" w:cs="Times New Roman"/>
                <w:sz w:val="24"/>
                <w:szCs w:val="24"/>
                <w:lang w:val="en-US"/>
                <w:rPrChange w:id="3671" w:author="Kiên Lê Trung" w:date="2024-12-25T13:48:00Z" w16du:dateUtc="2024-12-25T06:48:00Z">
                  <w:rPr>
                    <w:rFonts w:ascii="Times New Roman" w:eastAsia="Times New Roman" w:hAnsi="Times New Roman" w:cs="Times New Roman"/>
                    <w:sz w:val="26"/>
                    <w:szCs w:val="26"/>
                    <w:lang w:val="en-US"/>
                  </w:rPr>
                </w:rPrChange>
              </w:rPr>
              <w:t>của khách hàng</w:t>
            </w:r>
          </w:p>
        </w:tc>
      </w:tr>
      <w:tr w:rsidR="00D870EE" w:rsidRPr="000E70CB" w14:paraId="70281208" w14:textId="77777777" w:rsidTr="00947AE6">
        <w:trPr>
          <w:trHeight w:val="300"/>
          <w:trPrChange w:id="3672" w:author="Kiên Lê Trung" w:date="2024-12-21T17:37:00Z" w16du:dateUtc="2024-12-21T10:37:00Z">
            <w:trPr>
              <w:trHeight w:val="300"/>
            </w:trPr>
          </w:trPrChange>
        </w:trPr>
        <w:tc>
          <w:tcPr>
            <w:tcW w:w="960" w:type="dxa"/>
            <w:tcPrChange w:id="3673" w:author="Kiên Lê Trung" w:date="2024-12-21T17:37:00Z" w16du:dateUtc="2024-12-21T10:37:00Z">
              <w:tcPr>
                <w:tcW w:w="960" w:type="dxa"/>
                <w:gridSpan w:val="2"/>
              </w:tcPr>
            </w:tcPrChange>
          </w:tcPr>
          <w:p w14:paraId="2E7BDCF1" w14:textId="77777777" w:rsidR="00D870EE" w:rsidRPr="004D61CC" w:rsidRDefault="00D870EE" w:rsidP="00034C0F">
            <w:pPr>
              <w:spacing w:line="360" w:lineRule="auto"/>
              <w:jc w:val="center"/>
              <w:rPr>
                <w:rFonts w:ascii="Times New Roman" w:eastAsia="Times New Roman" w:hAnsi="Times New Roman" w:cs="Times New Roman"/>
                <w:sz w:val="24"/>
                <w:szCs w:val="24"/>
                <w:rPrChange w:id="3674" w:author="Kiên Lê Trung" w:date="2024-12-25T13:48:00Z" w16du:dateUtc="2024-12-25T06:48:00Z">
                  <w:rPr>
                    <w:rFonts w:ascii="Times New Roman" w:eastAsia="Times New Roman" w:hAnsi="Times New Roman" w:cs="Times New Roman"/>
                    <w:sz w:val="26"/>
                    <w:szCs w:val="26"/>
                  </w:rPr>
                </w:rPrChange>
              </w:rPr>
            </w:pPr>
            <w:r w:rsidRPr="004D61CC">
              <w:rPr>
                <w:rFonts w:ascii="Times New Roman" w:eastAsia="Times New Roman" w:hAnsi="Times New Roman" w:cs="Times New Roman"/>
                <w:sz w:val="24"/>
                <w:szCs w:val="24"/>
                <w:rPrChange w:id="3675" w:author="Kiên Lê Trung" w:date="2024-12-25T13:48:00Z" w16du:dateUtc="2024-12-25T06:48:00Z">
                  <w:rPr>
                    <w:rFonts w:ascii="Times New Roman" w:eastAsia="Times New Roman" w:hAnsi="Times New Roman" w:cs="Times New Roman"/>
                    <w:sz w:val="26"/>
                    <w:szCs w:val="26"/>
                  </w:rPr>
                </w:rPrChange>
              </w:rPr>
              <w:t>2</w:t>
            </w:r>
          </w:p>
        </w:tc>
        <w:tc>
          <w:tcPr>
            <w:tcW w:w="2994" w:type="dxa"/>
            <w:tcPrChange w:id="3676" w:author="Kiên Lê Trung" w:date="2024-12-21T17:37:00Z" w16du:dateUtc="2024-12-21T10:37:00Z">
              <w:tcPr>
                <w:tcW w:w="3000" w:type="dxa"/>
                <w:gridSpan w:val="3"/>
              </w:tcPr>
            </w:tcPrChange>
          </w:tcPr>
          <w:p w14:paraId="60D7CAF6" w14:textId="26D6F9AE" w:rsidR="00D870EE" w:rsidRPr="004D61CC" w:rsidRDefault="00D870EE" w:rsidP="00034C0F">
            <w:pPr>
              <w:spacing w:line="360" w:lineRule="auto"/>
              <w:rPr>
                <w:rFonts w:ascii="Times New Roman" w:eastAsia="Times New Roman" w:hAnsi="Times New Roman" w:cs="Times New Roman"/>
                <w:sz w:val="24"/>
                <w:szCs w:val="24"/>
                <w:lang w:val="en-US"/>
                <w:rPrChange w:id="3677" w:author="Kiên Lê Trung" w:date="2024-12-25T13:48:00Z" w16du:dateUtc="2024-12-25T06:48:00Z">
                  <w:rPr>
                    <w:rFonts w:ascii="Times New Roman" w:eastAsia="Times New Roman" w:hAnsi="Times New Roman" w:cs="Times New Roman"/>
                    <w:sz w:val="26"/>
                    <w:szCs w:val="26"/>
                    <w:lang w:val="en-US"/>
                  </w:rPr>
                </w:rPrChange>
              </w:rPr>
            </w:pPr>
            <w:r w:rsidRPr="004D61CC">
              <w:rPr>
                <w:rFonts w:ascii="Times New Roman" w:eastAsia="Times New Roman" w:hAnsi="Times New Roman" w:cs="Times New Roman"/>
                <w:sz w:val="24"/>
                <w:szCs w:val="24"/>
                <w:lang w:val="en-US"/>
                <w:rPrChange w:id="3678" w:author="Kiên Lê Trung" w:date="2024-12-25T13:48:00Z" w16du:dateUtc="2024-12-25T06:48:00Z">
                  <w:rPr>
                    <w:rFonts w:ascii="Times New Roman" w:eastAsia="Times New Roman" w:hAnsi="Times New Roman" w:cs="Times New Roman"/>
                    <w:sz w:val="26"/>
                    <w:szCs w:val="26"/>
                    <w:lang w:val="en-US"/>
                  </w:rPr>
                </w:rPrChange>
              </w:rPr>
              <w:t xml:space="preserve">Quản lý </w:t>
            </w:r>
            <w:r w:rsidR="00A31761" w:rsidRPr="004D61CC">
              <w:rPr>
                <w:rFonts w:ascii="Times New Roman" w:eastAsia="Times New Roman" w:hAnsi="Times New Roman" w:cs="Times New Roman"/>
                <w:sz w:val="24"/>
                <w:szCs w:val="24"/>
                <w:lang w:val="en-US"/>
                <w:rPrChange w:id="3679" w:author="Kiên Lê Trung" w:date="2024-12-25T13:48:00Z" w16du:dateUtc="2024-12-25T06:48:00Z">
                  <w:rPr>
                    <w:rFonts w:ascii="Times New Roman" w:eastAsia="Times New Roman" w:hAnsi="Times New Roman" w:cs="Times New Roman"/>
                    <w:sz w:val="26"/>
                    <w:szCs w:val="26"/>
                    <w:lang w:val="en-US"/>
                  </w:rPr>
                </w:rPrChange>
              </w:rPr>
              <w:t>tài khoản người bán</w:t>
            </w:r>
          </w:p>
        </w:tc>
        <w:tc>
          <w:tcPr>
            <w:tcW w:w="4680" w:type="dxa"/>
            <w:tcPrChange w:id="3680" w:author="Kiên Lê Trung" w:date="2024-12-21T17:37:00Z" w16du:dateUtc="2024-12-21T10:37:00Z">
              <w:tcPr>
                <w:tcW w:w="4680" w:type="dxa"/>
                <w:gridSpan w:val="2"/>
              </w:tcPr>
            </w:tcPrChange>
          </w:tcPr>
          <w:p w14:paraId="51922F29" w14:textId="567BCBC0" w:rsidR="00D870EE" w:rsidRPr="004D61CC" w:rsidRDefault="00D870EE" w:rsidP="00034C0F">
            <w:pPr>
              <w:spacing w:line="360" w:lineRule="auto"/>
              <w:rPr>
                <w:rFonts w:ascii="Times New Roman" w:eastAsia="Times New Roman" w:hAnsi="Times New Roman" w:cs="Times New Roman"/>
                <w:sz w:val="24"/>
                <w:szCs w:val="24"/>
                <w:lang w:val="en-US"/>
                <w:rPrChange w:id="3681" w:author="Kiên Lê Trung" w:date="2024-12-25T13:48:00Z" w16du:dateUtc="2024-12-25T06:48:00Z">
                  <w:rPr>
                    <w:rFonts w:ascii="Times New Roman" w:eastAsia="Times New Roman" w:hAnsi="Times New Roman" w:cs="Times New Roman"/>
                    <w:sz w:val="26"/>
                    <w:szCs w:val="26"/>
                    <w:lang w:val="en-US"/>
                  </w:rPr>
                </w:rPrChange>
              </w:rPr>
            </w:pPr>
            <w:r w:rsidRPr="004D61CC">
              <w:rPr>
                <w:rFonts w:ascii="Times New Roman" w:eastAsia="Times New Roman" w:hAnsi="Times New Roman" w:cs="Times New Roman"/>
                <w:sz w:val="24"/>
                <w:szCs w:val="24"/>
                <w:lang w:val="en-US"/>
                <w:rPrChange w:id="3682" w:author="Kiên Lê Trung" w:date="2024-12-25T13:48:00Z" w16du:dateUtc="2024-12-25T06:48:00Z">
                  <w:rPr>
                    <w:rFonts w:ascii="Times New Roman" w:eastAsia="Times New Roman" w:hAnsi="Times New Roman" w:cs="Times New Roman"/>
                    <w:sz w:val="26"/>
                    <w:szCs w:val="26"/>
                    <w:lang w:val="en-US"/>
                  </w:rPr>
                </w:rPrChange>
              </w:rPr>
              <w:t xml:space="preserve">Cho phép Người </w:t>
            </w:r>
            <w:r w:rsidR="00962C0B" w:rsidRPr="004D61CC">
              <w:rPr>
                <w:rFonts w:ascii="Times New Roman" w:eastAsia="Times New Roman" w:hAnsi="Times New Roman" w:cs="Times New Roman"/>
                <w:sz w:val="24"/>
                <w:szCs w:val="24"/>
                <w:lang w:val="en-US"/>
                <w:rPrChange w:id="3683" w:author="Kiên Lê Trung" w:date="2024-12-25T13:48:00Z" w16du:dateUtc="2024-12-25T06:48:00Z">
                  <w:rPr>
                    <w:rFonts w:ascii="Times New Roman" w:eastAsia="Times New Roman" w:hAnsi="Times New Roman" w:cs="Times New Roman"/>
                    <w:sz w:val="26"/>
                    <w:szCs w:val="26"/>
                    <w:lang w:val="en-US"/>
                  </w:rPr>
                </w:rPrChange>
              </w:rPr>
              <w:t>quản trị có thể xem danh sách</w:t>
            </w:r>
            <w:r w:rsidR="006772EE" w:rsidRPr="004D61CC">
              <w:rPr>
                <w:rFonts w:ascii="Times New Roman" w:eastAsia="Times New Roman" w:hAnsi="Times New Roman" w:cs="Times New Roman"/>
                <w:sz w:val="24"/>
                <w:szCs w:val="24"/>
                <w:lang w:val="en-US"/>
                <w:rPrChange w:id="3684" w:author="Kiên Lê Trung" w:date="2024-12-25T13:48:00Z" w16du:dateUtc="2024-12-25T06:48:00Z">
                  <w:rPr>
                    <w:rFonts w:ascii="Times New Roman" w:eastAsia="Times New Roman" w:hAnsi="Times New Roman" w:cs="Times New Roman"/>
                    <w:sz w:val="26"/>
                    <w:szCs w:val="26"/>
                    <w:lang w:val="en-US"/>
                  </w:rPr>
                </w:rPrChange>
              </w:rPr>
              <w:t>, xem chi tiết và chỉnh sửa trạng thái của người bán</w:t>
            </w:r>
          </w:p>
        </w:tc>
      </w:tr>
      <w:tr w:rsidR="00D870EE" w:rsidRPr="000E70CB" w14:paraId="7CBD9E70" w14:textId="77777777" w:rsidTr="00947AE6">
        <w:trPr>
          <w:trHeight w:val="300"/>
          <w:trPrChange w:id="3685" w:author="Kiên Lê Trung" w:date="2024-12-21T17:37:00Z" w16du:dateUtc="2024-12-21T10:37:00Z">
            <w:trPr>
              <w:trHeight w:val="300"/>
            </w:trPr>
          </w:trPrChange>
        </w:trPr>
        <w:tc>
          <w:tcPr>
            <w:tcW w:w="960" w:type="dxa"/>
            <w:tcPrChange w:id="3686" w:author="Kiên Lê Trung" w:date="2024-12-21T17:37:00Z" w16du:dateUtc="2024-12-21T10:37:00Z">
              <w:tcPr>
                <w:tcW w:w="960" w:type="dxa"/>
                <w:gridSpan w:val="2"/>
              </w:tcPr>
            </w:tcPrChange>
          </w:tcPr>
          <w:p w14:paraId="4C48AA73" w14:textId="77777777" w:rsidR="00D870EE" w:rsidRPr="004D61CC" w:rsidRDefault="00D870EE" w:rsidP="00034C0F">
            <w:pPr>
              <w:spacing w:line="360" w:lineRule="auto"/>
              <w:jc w:val="center"/>
              <w:rPr>
                <w:rFonts w:ascii="Times New Roman" w:eastAsia="Times New Roman" w:hAnsi="Times New Roman" w:cs="Times New Roman"/>
                <w:sz w:val="24"/>
                <w:szCs w:val="24"/>
                <w:rPrChange w:id="3687" w:author="Kiên Lê Trung" w:date="2024-12-25T13:48:00Z" w16du:dateUtc="2024-12-25T06:48:00Z">
                  <w:rPr>
                    <w:rFonts w:ascii="Times New Roman" w:eastAsia="Times New Roman" w:hAnsi="Times New Roman" w:cs="Times New Roman"/>
                    <w:sz w:val="26"/>
                    <w:szCs w:val="26"/>
                  </w:rPr>
                </w:rPrChange>
              </w:rPr>
            </w:pPr>
            <w:r w:rsidRPr="004D61CC">
              <w:rPr>
                <w:rFonts w:ascii="Times New Roman" w:eastAsia="Times New Roman" w:hAnsi="Times New Roman" w:cs="Times New Roman"/>
                <w:sz w:val="24"/>
                <w:szCs w:val="24"/>
                <w:rPrChange w:id="3688" w:author="Kiên Lê Trung" w:date="2024-12-25T13:48:00Z" w16du:dateUtc="2024-12-25T06:48:00Z">
                  <w:rPr>
                    <w:rFonts w:ascii="Times New Roman" w:eastAsia="Times New Roman" w:hAnsi="Times New Roman" w:cs="Times New Roman"/>
                    <w:sz w:val="26"/>
                    <w:szCs w:val="26"/>
                  </w:rPr>
                </w:rPrChange>
              </w:rPr>
              <w:t>3</w:t>
            </w:r>
          </w:p>
        </w:tc>
        <w:tc>
          <w:tcPr>
            <w:tcW w:w="2994" w:type="dxa"/>
            <w:tcPrChange w:id="3689" w:author="Kiên Lê Trung" w:date="2024-12-21T17:37:00Z" w16du:dateUtc="2024-12-21T10:37:00Z">
              <w:tcPr>
                <w:tcW w:w="3000" w:type="dxa"/>
                <w:gridSpan w:val="3"/>
              </w:tcPr>
            </w:tcPrChange>
          </w:tcPr>
          <w:p w14:paraId="1ABFED33" w14:textId="67CD2245" w:rsidR="00D870EE" w:rsidRPr="004D61CC" w:rsidRDefault="00D870EE" w:rsidP="00034C0F">
            <w:pPr>
              <w:spacing w:line="360" w:lineRule="auto"/>
              <w:rPr>
                <w:rFonts w:ascii="Times New Roman" w:eastAsia="Times New Roman" w:hAnsi="Times New Roman" w:cs="Times New Roman"/>
                <w:sz w:val="24"/>
                <w:szCs w:val="24"/>
                <w:lang w:val="en-US"/>
                <w:rPrChange w:id="3690" w:author="Kiên Lê Trung" w:date="2024-12-25T13:48:00Z" w16du:dateUtc="2024-12-25T06:48:00Z">
                  <w:rPr>
                    <w:rFonts w:ascii="Times New Roman" w:eastAsia="Times New Roman" w:hAnsi="Times New Roman" w:cs="Times New Roman"/>
                    <w:sz w:val="26"/>
                    <w:szCs w:val="26"/>
                    <w:lang w:val="en-US"/>
                  </w:rPr>
                </w:rPrChange>
              </w:rPr>
            </w:pPr>
            <w:r w:rsidRPr="004D61CC">
              <w:rPr>
                <w:rFonts w:ascii="Times New Roman" w:eastAsia="Times New Roman" w:hAnsi="Times New Roman" w:cs="Times New Roman"/>
                <w:sz w:val="24"/>
                <w:szCs w:val="24"/>
                <w:lang w:val="en-US"/>
                <w:rPrChange w:id="3691" w:author="Kiên Lê Trung" w:date="2024-12-25T13:48:00Z" w16du:dateUtc="2024-12-25T06:48:00Z">
                  <w:rPr>
                    <w:rFonts w:ascii="Times New Roman" w:eastAsia="Times New Roman" w:hAnsi="Times New Roman" w:cs="Times New Roman"/>
                    <w:sz w:val="26"/>
                    <w:szCs w:val="26"/>
                    <w:lang w:val="en-US"/>
                  </w:rPr>
                </w:rPrChange>
              </w:rPr>
              <w:t xml:space="preserve">Quản lý </w:t>
            </w:r>
            <w:r w:rsidR="005F342A" w:rsidRPr="004D61CC">
              <w:rPr>
                <w:rFonts w:ascii="Times New Roman" w:eastAsia="Times New Roman" w:hAnsi="Times New Roman" w:cs="Times New Roman"/>
                <w:sz w:val="24"/>
                <w:szCs w:val="24"/>
                <w:lang w:val="en-US"/>
                <w:rPrChange w:id="3692" w:author="Kiên Lê Trung" w:date="2024-12-25T13:48:00Z" w16du:dateUtc="2024-12-25T06:48:00Z">
                  <w:rPr>
                    <w:rFonts w:ascii="Times New Roman" w:eastAsia="Times New Roman" w:hAnsi="Times New Roman" w:cs="Times New Roman"/>
                    <w:sz w:val="26"/>
                    <w:szCs w:val="26"/>
                    <w:lang w:val="en-US"/>
                  </w:rPr>
                </w:rPrChange>
              </w:rPr>
              <w:t>đơn hàng</w:t>
            </w:r>
          </w:p>
        </w:tc>
        <w:tc>
          <w:tcPr>
            <w:tcW w:w="4680" w:type="dxa"/>
            <w:tcPrChange w:id="3693" w:author="Kiên Lê Trung" w:date="2024-12-21T17:37:00Z" w16du:dateUtc="2024-12-21T10:37:00Z">
              <w:tcPr>
                <w:tcW w:w="4680" w:type="dxa"/>
                <w:gridSpan w:val="2"/>
              </w:tcPr>
            </w:tcPrChange>
          </w:tcPr>
          <w:p w14:paraId="4FFB74D3" w14:textId="530EFBF7" w:rsidR="00D870EE" w:rsidRPr="004D61CC" w:rsidRDefault="00D870EE" w:rsidP="00034C0F">
            <w:pPr>
              <w:spacing w:line="360" w:lineRule="auto"/>
              <w:rPr>
                <w:rFonts w:ascii="Times New Roman" w:eastAsia="Times New Roman" w:hAnsi="Times New Roman" w:cs="Times New Roman"/>
                <w:sz w:val="24"/>
                <w:szCs w:val="24"/>
                <w:lang w:val="en-US"/>
                <w:rPrChange w:id="3694" w:author="Kiên Lê Trung" w:date="2024-12-25T13:48:00Z" w16du:dateUtc="2024-12-25T06:48:00Z">
                  <w:rPr>
                    <w:rFonts w:ascii="Times New Roman" w:eastAsia="Times New Roman" w:hAnsi="Times New Roman" w:cs="Times New Roman"/>
                    <w:sz w:val="26"/>
                    <w:szCs w:val="26"/>
                    <w:lang w:val="en-US"/>
                  </w:rPr>
                </w:rPrChange>
              </w:rPr>
            </w:pPr>
            <w:r w:rsidRPr="004D61CC">
              <w:rPr>
                <w:rFonts w:ascii="Times New Roman" w:eastAsia="Times New Roman" w:hAnsi="Times New Roman" w:cs="Times New Roman"/>
                <w:sz w:val="24"/>
                <w:szCs w:val="24"/>
                <w:lang w:val="en-US"/>
                <w:rPrChange w:id="3695" w:author="Kiên Lê Trung" w:date="2024-12-25T13:48:00Z" w16du:dateUtc="2024-12-25T06:48:00Z">
                  <w:rPr>
                    <w:rFonts w:ascii="Times New Roman" w:eastAsia="Times New Roman" w:hAnsi="Times New Roman" w:cs="Times New Roman"/>
                    <w:sz w:val="26"/>
                    <w:szCs w:val="26"/>
                    <w:lang w:val="en-US"/>
                  </w:rPr>
                </w:rPrChange>
              </w:rPr>
              <w:t xml:space="preserve">Cho phép Người </w:t>
            </w:r>
            <w:r w:rsidR="006772EE" w:rsidRPr="004D61CC">
              <w:rPr>
                <w:rFonts w:ascii="Times New Roman" w:eastAsia="Times New Roman" w:hAnsi="Times New Roman" w:cs="Times New Roman"/>
                <w:sz w:val="24"/>
                <w:szCs w:val="24"/>
                <w:lang w:val="en-US"/>
                <w:rPrChange w:id="3696" w:author="Kiên Lê Trung" w:date="2024-12-25T13:48:00Z" w16du:dateUtc="2024-12-25T06:48:00Z">
                  <w:rPr>
                    <w:rFonts w:ascii="Times New Roman" w:eastAsia="Times New Roman" w:hAnsi="Times New Roman" w:cs="Times New Roman"/>
                    <w:sz w:val="26"/>
                    <w:szCs w:val="26"/>
                    <w:lang w:val="en-US"/>
                  </w:rPr>
                </w:rPrChange>
              </w:rPr>
              <w:t>quản trị</w:t>
            </w:r>
            <w:r w:rsidRPr="004D61CC">
              <w:rPr>
                <w:rFonts w:ascii="Times New Roman" w:eastAsia="Times New Roman" w:hAnsi="Times New Roman" w:cs="Times New Roman"/>
                <w:sz w:val="24"/>
                <w:szCs w:val="24"/>
                <w:lang w:val="en-US"/>
                <w:rPrChange w:id="3697" w:author="Kiên Lê Trung" w:date="2024-12-25T13:48:00Z" w16du:dateUtc="2024-12-25T06:48:00Z">
                  <w:rPr>
                    <w:rFonts w:ascii="Times New Roman" w:eastAsia="Times New Roman" w:hAnsi="Times New Roman" w:cs="Times New Roman"/>
                    <w:sz w:val="26"/>
                    <w:szCs w:val="26"/>
                    <w:lang w:val="en-US"/>
                  </w:rPr>
                </w:rPrChange>
              </w:rPr>
              <w:t xml:space="preserve"> có thể xem danh sách, </w:t>
            </w:r>
            <w:r w:rsidR="00F623F3" w:rsidRPr="004D61CC">
              <w:rPr>
                <w:rFonts w:ascii="Times New Roman" w:eastAsia="Times New Roman" w:hAnsi="Times New Roman" w:cs="Times New Roman"/>
                <w:sz w:val="24"/>
                <w:szCs w:val="24"/>
                <w:lang w:val="en-US"/>
                <w:rPrChange w:id="3698" w:author="Kiên Lê Trung" w:date="2024-12-25T13:48:00Z" w16du:dateUtc="2024-12-25T06:48:00Z">
                  <w:rPr>
                    <w:rFonts w:ascii="Times New Roman" w:eastAsia="Times New Roman" w:hAnsi="Times New Roman" w:cs="Times New Roman"/>
                    <w:sz w:val="26"/>
                    <w:szCs w:val="26"/>
                    <w:lang w:val="en-US"/>
                  </w:rPr>
                </w:rPrChange>
              </w:rPr>
              <w:t>xem chi tiết các đơn hàng</w:t>
            </w:r>
          </w:p>
        </w:tc>
      </w:tr>
      <w:tr w:rsidR="00D870EE" w:rsidRPr="000E70CB" w14:paraId="0C2DA32A" w14:textId="77777777" w:rsidTr="00947AE6">
        <w:trPr>
          <w:trHeight w:val="300"/>
          <w:trPrChange w:id="3699" w:author="Kiên Lê Trung" w:date="2024-12-21T17:37:00Z" w16du:dateUtc="2024-12-21T10:37:00Z">
            <w:trPr>
              <w:trHeight w:val="300"/>
            </w:trPr>
          </w:trPrChange>
        </w:trPr>
        <w:tc>
          <w:tcPr>
            <w:tcW w:w="960" w:type="dxa"/>
            <w:tcPrChange w:id="3700" w:author="Kiên Lê Trung" w:date="2024-12-21T17:37:00Z" w16du:dateUtc="2024-12-21T10:37:00Z">
              <w:tcPr>
                <w:tcW w:w="960" w:type="dxa"/>
                <w:gridSpan w:val="2"/>
              </w:tcPr>
            </w:tcPrChange>
          </w:tcPr>
          <w:p w14:paraId="11741C16" w14:textId="77777777" w:rsidR="00D870EE" w:rsidRPr="004D61CC" w:rsidRDefault="00D870EE" w:rsidP="00034C0F">
            <w:pPr>
              <w:spacing w:line="360" w:lineRule="auto"/>
              <w:jc w:val="center"/>
              <w:rPr>
                <w:rFonts w:ascii="Times New Roman" w:eastAsia="Times New Roman" w:hAnsi="Times New Roman" w:cs="Times New Roman"/>
                <w:sz w:val="24"/>
                <w:szCs w:val="24"/>
                <w:rPrChange w:id="3701" w:author="Kiên Lê Trung" w:date="2024-12-25T13:48:00Z" w16du:dateUtc="2024-12-25T06:48:00Z">
                  <w:rPr>
                    <w:rFonts w:ascii="Times New Roman" w:eastAsia="Times New Roman" w:hAnsi="Times New Roman" w:cs="Times New Roman"/>
                    <w:sz w:val="26"/>
                    <w:szCs w:val="26"/>
                  </w:rPr>
                </w:rPrChange>
              </w:rPr>
            </w:pPr>
            <w:r w:rsidRPr="004D61CC">
              <w:rPr>
                <w:rFonts w:ascii="Times New Roman" w:eastAsia="Times New Roman" w:hAnsi="Times New Roman" w:cs="Times New Roman"/>
                <w:sz w:val="24"/>
                <w:szCs w:val="24"/>
                <w:rPrChange w:id="3702" w:author="Kiên Lê Trung" w:date="2024-12-25T13:48:00Z" w16du:dateUtc="2024-12-25T06:48:00Z">
                  <w:rPr>
                    <w:rFonts w:ascii="Times New Roman" w:eastAsia="Times New Roman" w:hAnsi="Times New Roman" w:cs="Times New Roman"/>
                    <w:sz w:val="26"/>
                    <w:szCs w:val="26"/>
                  </w:rPr>
                </w:rPrChange>
              </w:rPr>
              <w:t>4</w:t>
            </w:r>
          </w:p>
        </w:tc>
        <w:tc>
          <w:tcPr>
            <w:tcW w:w="2994" w:type="dxa"/>
            <w:tcPrChange w:id="3703" w:author="Kiên Lê Trung" w:date="2024-12-21T17:37:00Z" w16du:dateUtc="2024-12-21T10:37:00Z">
              <w:tcPr>
                <w:tcW w:w="3000" w:type="dxa"/>
                <w:gridSpan w:val="3"/>
              </w:tcPr>
            </w:tcPrChange>
          </w:tcPr>
          <w:p w14:paraId="2E6632F6" w14:textId="1BC75673" w:rsidR="00D870EE" w:rsidRPr="004D61CC" w:rsidRDefault="00D870EE" w:rsidP="00034C0F">
            <w:pPr>
              <w:spacing w:line="360" w:lineRule="auto"/>
              <w:rPr>
                <w:rFonts w:ascii="Times New Roman" w:eastAsia="Times New Roman" w:hAnsi="Times New Roman" w:cs="Times New Roman"/>
                <w:sz w:val="24"/>
                <w:szCs w:val="24"/>
                <w:lang w:val="en-US"/>
                <w:rPrChange w:id="3704" w:author="Kiên Lê Trung" w:date="2024-12-25T13:48:00Z" w16du:dateUtc="2024-12-25T06:48:00Z">
                  <w:rPr>
                    <w:rFonts w:ascii="Times New Roman" w:eastAsia="Times New Roman" w:hAnsi="Times New Roman" w:cs="Times New Roman"/>
                    <w:sz w:val="26"/>
                    <w:szCs w:val="26"/>
                    <w:lang w:val="en-US"/>
                  </w:rPr>
                </w:rPrChange>
              </w:rPr>
            </w:pPr>
            <w:r w:rsidRPr="004D61CC">
              <w:rPr>
                <w:rFonts w:ascii="Times New Roman" w:eastAsia="Times New Roman" w:hAnsi="Times New Roman" w:cs="Times New Roman"/>
                <w:sz w:val="24"/>
                <w:szCs w:val="24"/>
                <w:lang w:val="en-US"/>
                <w:rPrChange w:id="3705" w:author="Kiên Lê Trung" w:date="2024-12-25T13:48:00Z" w16du:dateUtc="2024-12-25T06:48:00Z">
                  <w:rPr>
                    <w:rFonts w:ascii="Times New Roman" w:eastAsia="Times New Roman" w:hAnsi="Times New Roman" w:cs="Times New Roman"/>
                    <w:sz w:val="26"/>
                    <w:szCs w:val="26"/>
                    <w:lang w:val="en-US"/>
                  </w:rPr>
                </w:rPrChange>
              </w:rPr>
              <w:t xml:space="preserve">Quản lý </w:t>
            </w:r>
            <w:r w:rsidR="0085723B" w:rsidRPr="004D61CC">
              <w:rPr>
                <w:rFonts w:ascii="Times New Roman" w:eastAsia="Times New Roman" w:hAnsi="Times New Roman" w:cs="Times New Roman"/>
                <w:sz w:val="24"/>
                <w:szCs w:val="24"/>
                <w:lang w:val="en-US"/>
                <w:rPrChange w:id="3706" w:author="Kiên Lê Trung" w:date="2024-12-25T13:48:00Z" w16du:dateUtc="2024-12-25T06:48:00Z">
                  <w:rPr>
                    <w:rFonts w:ascii="Times New Roman" w:eastAsia="Times New Roman" w:hAnsi="Times New Roman" w:cs="Times New Roman"/>
                    <w:sz w:val="26"/>
                    <w:szCs w:val="26"/>
                    <w:lang w:val="en-US"/>
                  </w:rPr>
                </w:rPrChange>
              </w:rPr>
              <w:t>danh mục</w:t>
            </w:r>
          </w:p>
        </w:tc>
        <w:tc>
          <w:tcPr>
            <w:tcW w:w="4680" w:type="dxa"/>
            <w:tcPrChange w:id="3707" w:author="Kiên Lê Trung" w:date="2024-12-21T17:37:00Z" w16du:dateUtc="2024-12-21T10:37:00Z">
              <w:tcPr>
                <w:tcW w:w="4680" w:type="dxa"/>
                <w:gridSpan w:val="2"/>
              </w:tcPr>
            </w:tcPrChange>
          </w:tcPr>
          <w:p w14:paraId="21BDDF56" w14:textId="67E89050" w:rsidR="00D870EE" w:rsidRPr="004D61CC" w:rsidRDefault="00D870EE" w:rsidP="00034C0F">
            <w:pPr>
              <w:spacing w:line="360" w:lineRule="auto"/>
              <w:rPr>
                <w:rFonts w:ascii="Times New Roman" w:eastAsia="Times New Roman" w:hAnsi="Times New Roman" w:cs="Times New Roman"/>
                <w:sz w:val="24"/>
                <w:szCs w:val="24"/>
                <w:lang w:val="en-US"/>
                <w:rPrChange w:id="3708" w:author="Kiên Lê Trung" w:date="2024-12-25T13:48:00Z" w16du:dateUtc="2024-12-25T06:48:00Z">
                  <w:rPr>
                    <w:rFonts w:ascii="Times New Roman" w:eastAsia="Times New Roman" w:hAnsi="Times New Roman" w:cs="Times New Roman"/>
                    <w:sz w:val="26"/>
                    <w:szCs w:val="26"/>
                    <w:lang w:val="en-US"/>
                  </w:rPr>
                </w:rPrChange>
              </w:rPr>
            </w:pPr>
            <w:r w:rsidRPr="004D61CC">
              <w:rPr>
                <w:rFonts w:ascii="Times New Roman" w:eastAsia="Times New Roman" w:hAnsi="Times New Roman" w:cs="Times New Roman"/>
                <w:sz w:val="24"/>
                <w:szCs w:val="24"/>
                <w:lang w:val="en-US"/>
                <w:rPrChange w:id="3709" w:author="Kiên Lê Trung" w:date="2024-12-25T13:48:00Z" w16du:dateUtc="2024-12-25T06:48:00Z">
                  <w:rPr>
                    <w:rFonts w:ascii="Times New Roman" w:eastAsia="Times New Roman" w:hAnsi="Times New Roman" w:cs="Times New Roman"/>
                    <w:sz w:val="26"/>
                    <w:szCs w:val="26"/>
                    <w:lang w:val="en-US"/>
                  </w:rPr>
                </w:rPrChange>
              </w:rPr>
              <w:t xml:space="preserve">Cho phép Người </w:t>
            </w:r>
            <w:r w:rsidR="00F623F3" w:rsidRPr="004D61CC">
              <w:rPr>
                <w:rFonts w:ascii="Times New Roman" w:eastAsia="Times New Roman" w:hAnsi="Times New Roman" w:cs="Times New Roman"/>
                <w:sz w:val="24"/>
                <w:szCs w:val="24"/>
                <w:lang w:val="en-US"/>
                <w:rPrChange w:id="3710" w:author="Kiên Lê Trung" w:date="2024-12-25T13:48:00Z" w16du:dateUtc="2024-12-25T06:48:00Z">
                  <w:rPr>
                    <w:rFonts w:ascii="Times New Roman" w:eastAsia="Times New Roman" w:hAnsi="Times New Roman" w:cs="Times New Roman"/>
                    <w:sz w:val="26"/>
                    <w:szCs w:val="26"/>
                    <w:lang w:val="en-US"/>
                  </w:rPr>
                </w:rPrChange>
              </w:rPr>
              <w:t>quản trị</w:t>
            </w:r>
            <w:r w:rsidRPr="004D61CC">
              <w:rPr>
                <w:rFonts w:ascii="Times New Roman" w:eastAsia="Times New Roman" w:hAnsi="Times New Roman" w:cs="Times New Roman"/>
                <w:sz w:val="24"/>
                <w:szCs w:val="24"/>
                <w:lang w:val="en-US"/>
                <w:rPrChange w:id="3711" w:author="Kiên Lê Trung" w:date="2024-12-25T13:48:00Z" w16du:dateUtc="2024-12-25T06:48:00Z">
                  <w:rPr>
                    <w:rFonts w:ascii="Times New Roman" w:eastAsia="Times New Roman" w:hAnsi="Times New Roman" w:cs="Times New Roman"/>
                    <w:sz w:val="26"/>
                    <w:szCs w:val="26"/>
                    <w:lang w:val="en-US"/>
                  </w:rPr>
                </w:rPrChange>
              </w:rPr>
              <w:t xml:space="preserve"> có thể xem danh sách, thêm mới, cập nhật, xóa </w:t>
            </w:r>
            <w:r w:rsidR="00F623F3" w:rsidRPr="004D61CC">
              <w:rPr>
                <w:rFonts w:ascii="Times New Roman" w:eastAsia="Times New Roman" w:hAnsi="Times New Roman" w:cs="Times New Roman"/>
                <w:sz w:val="24"/>
                <w:szCs w:val="24"/>
                <w:lang w:val="en-US"/>
                <w:rPrChange w:id="3712" w:author="Kiên Lê Trung" w:date="2024-12-25T13:48:00Z" w16du:dateUtc="2024-12-25T06:48:00Z">
                  <w:rPr>
                    <w:rFonts w:ascii="Times New Roman" w:eastAsia="Times New Roman" w:hAnsi="Times New Roman" w:cs="Times New Roman"/>
                    <w:sz w:val="26"/>
                    <w:szCs w:val="26"/>
                    <w:lang w:val="en-US"/>
                  </w:rPr>
                </w:rPrChange>
              </w:rPr>
              <w:t>danh mục</w:t>
            </w:r>
          </w:p>
        </w:tc>
      </w:tr>
      <w:tr w:rsidR="00D870EE" w:rsidRPr="000E70CB" w14:paraId="0091D66A" w14:textId="77777777" w:rsidTr="00947AE6">
        <w:trPr>
          <w:trHeight w:val="300"/>
          <w:trPrChange w:id="3713" w:author="Kiên Lê Trung" w:date="2024-12-21T17:37:00Z" w16du:dateUtc="2024-12-21T10:37:00Z">
            <w:trPr>
              <w:trHeight w:val="300"/>
            </w:trPr>
          </w:trPrChange>
        </w:trPr>
        <w:tc>
          <w:tcPr>
            <w:tcW w:w="960" w:type="dxa"/>
            <w:tcPrChange w:id="3714" w:author="Kiên Lê Trung" w:date="2024-12-21T17:37:00Z" w16du:dateUtc="2024-12-21T10:37:00Z">
              <w:tcPr>
                <w:tcW w:w="960" w:type="dxa"/>
                <w:gridSpan w:val="2"/>
              </w:tcPr>
            </w:tcPrChange>
          </w:tcPr>
          <w:p w14:paraId="4DD92938" w14:textId="77777777" w:rsidR="00D870EE" w:rsidRPr="004D61CC" w:rsidRDefault="00D870EE" w:rsidP="00034C0F">
            <w:pPr>
              <w:spacing w:line="360" w:lineRule="auto"/>
              <w:jc w:val="center"/>
              <w:rPr>
                <w:rFonts w:ascii="Times New Roman" w:eastAsia="Times New Roman" w:hAnsi="Times New Roman" w:cs="Times New Roman"/>
                <w:sz w:val="24"/>
                <w:szCs w:val="24"/>
                <w:rPrChange w:id="3715" w:author="Kiên Lê Trung" w:date="2024-12-25T13:48:00Z" w16du:dateUtc="2024-12-25T06:48:00Z">
                  <w:rPr>
                    <w:rFonts w:ascii="Times New Roman" w:eastAsia="Times New Roman" w:hAnsi="Times New Roman" w:cs="Times New Roman"/>
                    <w:sz w:val="26"/>
                    <w:szCs w:val="26"/>
                  </w:rPr>
                </w:rPrChange>
              </w:rPr>
            </w:pPr>
            <w:r w:rsidRPr="004D61CC">
              <w:rPr>
                <w:rFonts w:ascii="Times New Roman" w:eastAsia="Times New Roman" w:hAnsi="Times New Roman" w:cs="Times New Roman"/>
                <w:sz w:val="24"/>
                <w:szCs w:val="24"/>
                <w:rPrChange w:id="3716" w:author="Kiên Lê Trung" w:date="2024-12-25T13:48:00Z" w16du:dateUtc="2024-12-25T06:48:00Z">
                  <w:rPr>
                    <w:rFonts w:ascii="Times New Roman" w:eastAsia="Times New Roman" w:hAnsi="Times New Roman" w:cs="Times New Roman"/>
                    <w:sz w:val="26"/>
                    <w:szCs w:val="26"/>
                  </w:rPr>
                </w:rPrChange>
              </w:rPr>
              <w:t>5</w:t>
            </w:r>
          </w:p>
        </w:tc>
        <w:tc>
          <w:tcPr>
            <w:tcW w:w="2994" w:type="dxa"/>
            <w:tcPrChange w:id="3717" w:author="Kiên Lê Trung" w:date="2024-12-21T17:37:00Z" w16du:dateUtc="2024-12-21T10:37:00Z">
              <w:tcPr>
                <w:tcW w:w="3000" w:type="dxa"/>
                <w:gridSpan w:val="3"/>
              </w:tcPr>
            </w:tcPrChange>
          </w:tcPr>
          <w:p w14:paraId="1F0F3492" w14:textId="2C1DA802" w:rsidR="00D870EE" w:rsidRPr="004D61CC" w:rsidRDefault="00D870EE" w:rsidP="00034C0F">
            <w:pPr>
              <w:spacing w:line="360" w:lineRule="auto"/>
              <w:rPr>
                <w:rFonts w:ascii="Times New Roman" w:eastAsia="Times New Roman" w:hAnsi="Times New Roman" w:cs="Times New Roman"/>
                <w:sz w:val="24"/>
                <w:szCs w:val="24"/>
                <w:lang w:val="en-US"/>
                <w:rPrChange w:id="3718" w:author="Kiên Lê Trung" w:date="2024-12-25T13:48:00Z" w16du:dateUtc="2024-12-25T06:48:00Z">
                  <w:rPr>
                    <w:rFonts w:ascii="Times New Roman" w:eastAsia="Times New Roman" w:hAnsi="Times New Roman" w:cs="Times New Roman"/>
                    <w:sz w:val="26"/>
                    <w:szCs w:val="26"/>
                    <w:lang w:val="en-US"/>
                  </w:rPr>
                </w:rPrChange>
              </w:rPr>
            </w:pPr>
            <w:r w:rsidRPr="004D61CC">
              <w:rPr>
                <w:rFonts w:ascii="Times New Roman" w:eastAsia="Times New Roman" w:hAnsi="Times New Roman" w:cs="Times New Roman"/>
                <w:sz w:val="24"/>
                <w:szCs w:val="24"/>
                <w:lang w:val="en-US"/>
                <w:rPrChange w:id="3719" w:author="Kiên Lê Trung" w:date="2024-12-25T13:48:00Z" w16du:dateUtc="2024-12-25T06:48:00Z">
                  <w:rPr>
                    <w:rFonts w:ascii="Times New Roman" w:eastAsia="Times New Roman" w:hAnsi="Times New Roman" w:cs="Times New Roman"/>
                    <w:sz w:val="26"/>
                    <w:szCs w:val="26"/>
                    <w:lang w:val="en-US"/>
                  </w:rPr>
                </w:rPrChange>
              </w:rPr>
              <w:t xml:space="preserve">Quản lý </w:t>
            </w:r>
            <w:r w:rsidR="0085723B" w:rsidRPr="004D61CC">
              <w:rPr>
                <w:rFonts w:ascii="Times New Roman" w:eastAsia="Times New Roman" w:hAnsi="Times New Roman" w:cs="Times New Roman"/>
                <w:sz w:val="24"/>
                <w:szCs w:val="24"/>
                <w:lang w:val="en-US"/>
                <w:rPrChange w:id="3720" w:author="Kiên Lê Trung" w:date="2024-12-25T13:48:00Z" w16du:dateUtc="2024-12-25T06:48:00Z">
                  <w:rPr>
                    <w:rFonts w:ascii="Times New Roman" w:eastAsia="Times New Roman" w:hAnsi="Times New Roman" w:cs="Times New Roman"/>
                    <w:sz w:val="26"/>
                    <w:szCs w:val="26"/>
                    <w:lang w:val="en-US"/>
                  </w:rPr>
                </w:rPrChange>
              </w:rPr>
              <w:t>nhãn hiệu</w:t>
            </w:r>
          </w:p>
        </w:tc>
        <w:tc>
          <w:tcPr>
            <w:tcW w:w="4680" w:type="dxa"/>
            <w:tcPrChange w:id="3721" w:author="Kiên Lê Trung" w:date="2024-12-21T17:37:00Z" w16du:dateUtc="2024-12-21T10:37:00Z">
              <w:tcPr>
                <w:tcW w:w="4680" w:type="dxa"/>
                <w:gridSpan w:val="2"/>
              </w:tcPr>
            </w:tcPrChange>
          </w:tcPr>
          <w:p w14:paraId="256075BF" w14:textId="1E3A93B5" w:rsidR="00D870EE" w:rsidRPr="004D61CC" w:rsidRDefault="00D870EE" w:rsidP="00034C0F">
            <w:pPr>
              <w:spacing w:line="360" w:lineRule="auto"/>
              <w:rPr>
                <w:rFonts w:ascii="Times New Roman" w:eastAsia="Times New Roman" w:hAnsi="Times New Roman" w:cs="Times New Roman"/>
                <w:sz w:val="24"/>
                <w:szCs w:val="24"/>
                <w:lang w:val="en-US"/>
                <w:rPrChange w:id="3722" w:author="Kiên Lê Trung" w:date="2024-12-25T13:48:00Z" w16du:dateUtc="2024-12-25T06:48:00Z">
                  <w:rPr>
                    <w:rFonts w:ascii="Times New Roman" w:eastAsia="Times New Roman" w:hAnsi="Times New Roman" w:cs="Times New Roman"/>
                    <w:sz w:val="26"/>
                    <w:szCs w:val="26"/>
                    <w:lang w:val="en-US"/>
                  </w:rPr>
                </w:rPrChange>
              </w:rPr>
            </w:pPr>
            <w:r w:rsidRPr="004D61CC">
              <w:rPr>
                <w:rFonts w:ascii="Times New Roman" w:eastAsia="Times New Roman" w:hAnsi="Times New Roman" w:cs="Times New Roman"/>
                <w:sz w:val="24"/>
                <w:szCs w:val="24"/>
                <w:lang w:val="en-US"/>
                <w:rPrChange w:id="3723" w:author="Kiên Lê Trung" w:date="2024-12-25T13:48:00Z" w16du:dateUtc="2024-12-25T06:48:00Z">
                  <w:rPr>
                    <w:rFonts w:ascii="Times New Roman" w:eastAsia="Times New Roman" w:hAnsi="Times New Roman" w:cs="Times New Roman"/>
                    <w:sz w:val="26"/>
                    <w:szCs w:val="26"/>
                    <w:lang w:val="en-US"/>
                  </w:rPr>
                </w:rPrChange>
              </w:rPr>
              <w:t xml:space="preserve">Cho phép Người </w:t>
            </w:r>
            <w:r w:rsidR="00F623F3" w:rsidRPr="004D61CC">
              <w:rPr>
                <w:rFonts w:ascii="Times New Roman" w:eastAsia="Times New Roman" w:hAnsi="Times New Roman" w:cs="Times New Roman"/>
                <w:sz w:val="24"/>
                <w:szCs w:val="24"/>
                <w:lang w:val="en-US"/>
                <w:rPrChange w:id="3724" w:author="Kiên Lê Trung" w:date="2024-12-25T13:48:00Z" w16du:dateUtc="2024-12-25T06:48:00Z">
                  <w:rPr>
                    <w:rFonts w:ascii="Times New Roman" w:eastAsia="Times New Roman" w:hAnsi="Times New Roman" w:cs="Times New Roman"/>
                    <w:sz w:val="26"/>
                    <w:szCs w:val="26"/>
                    <w:lang w:val="en-US"/>
                  </w:rPr>
                </w:rPrChange>
              </w:rPr>
              <w:t xml:space="preserve">quản trị </w:t>
            </w:r>
            <w:r w:rsidR="00D714DE" w:rsidRPr="004D61CC">
              <w:rPr>
                <w:rFonts w:ascii="Times New Roman" w:eastAsia="Times New Roman" w:hAnsi="Times New Roman" w:cs="Times New Roman"/>
                <w:sz w:val="24"/>
                <w:szCs w:val="24"/>
                <w:lang w:val="en-US"/>
                <w:rPrChange w:id="3725" w:author="Kiên Lê Trung" w:date="2024-12-25T13:48:00Z" w16du:dateUtc="2024-12-25T06:48:00Z">
                  <w:rPr>
                    <w:rFonts w:ascii="Times New Roman" w:eastAsia="Times New Roman" w:hAnsi="Times New Roman" w:cs="Times New Roman"/>
                    <w:sz w:val="26"/>
                    <w:szCs w:val="26"/>
                    <w:lang w:val="en-US"/>
                  </w:rPr>
                </w:rPrChange>
              </w:rPr>
              <w:t>có thể xem nhãn hiệu, thêm mới, cập nhật, xóa nhãn hiệu</w:t>
            </w:r>
          </w:p>
        </w:tc>
      </w:tr>
      <w:tr w:rsidR="00D870EE" w:rsidRPr="000E70CB" w14:paraId="583D3947" w14:textId="77777777" w:rsidTr="00947AE6">
        <w:trPr>
          <w:trHeight w:val="300"/>
          <w:trPrChange w:id="3726" w:author="Kiên Lê Trung" w:date="2024-12-21T17:37:00Z" w16du:dateUtc="2024-12-21T10:37:00Z">
            <w:trPr>
              <w:trHeight w:val="300"/>
            </w:trPr>
          </w:trPrChange>
        </w:trPr>
        <w:tc>
          <w:tcPr>
            <w:tcW w:w="960" w:type="dxa"/>
            <w:tcPrChange w:id="3727" w:author="Kiên Lê Trung" w:date="2024-12-21T17:37:00Z" w16du:dateUtc="2024-12-21T10:37:00Z">
              <w:tcPr>
                <w:tcW w:w="960" w:type="dxa"/>
                <w:gridSpan w:val="2"/>
              </w:tcPr>
            </w:tcPrChange>
          </w:tcPr>
          <w:p w14:paraId="7B634457" w14:textId="2763EA11" w:rsidR="00D870EE" w:rsidRPr="004D61CC" w:rsidRDefault="00B726B9" w:rsidP="00034C0F">
            <w:pPr>
              <w:spacing w:line="360" w:lineRule="auto"/>
              <w:jc w:val="center"/>
              <w:rPr>
                <w:rFonts w:ascii="Times New Roman" w:eastAsia="Times New Roman" w:hAnsi="Times New Roman" w:cs="Times New Roman"/>
                <w:sz w:val="24"/>
                <w:szCs w:val="24"/>
                <w:lang w:val="en-US"/>
                <w:rPrChange w:id="3728" w:author="Kiên Lê Trung" w:date="2024-12-25T13:48:00Z" w16du:dateUtc="2024-12-25T06:48:00Z">
                  <w:rPr>
                    <w:rFonts w:ascii="Times New Roman" w:eastAsia="Times New Roman" w:hAnsi="Times New Roman" w:cs="Times New Roman"/>
                    <w:sz w:val="26"/>
                    <w:szCs w:val="26"/>
                    <w:lang w:val="en-US"/>
                  </w:rPr>
                </w:rPrChange>
              </w:rPr>
            </w:pPr>
            <w:r w:rsidRPr="004D61CC">
              <w:rPr>
                <w:rFonts w:ascii="Times New Roman" w:eastAsia="Times New Roman" w:hAnsi="Times New Roman" w:cs="Times New Roman"/>
                <w:sz w:val="24"/>
                <w:szCs w:val="24"/>
                <w:lang w:val="en-US"/>
                <w:rPrChange w:id="3729" w:author="Kiên Lê Trung" w:date="2024-12-25T13:48:00Z" w16du:dateUtc="2024-12-25T06:48:00Z">
                  <w:rPr>
                    <w:rFonts w:ascii="Times New Roman" w:eastAsia="Times New Roman" w:hAnsi="Times New Roman" w:cs="Times New Roman"/>
                    <w:sz w:val="26"/>
                    <w:szCs w:val="26"/>
                    <w:lang w:val="en-US"/>
                  </w:rPr>
                </w:rPrChange>
              </w:rPr>
              <w:t>6</w:t>
            </w:r>
          </w:p>
        </w:tc>
        <w:tc>
          <w:tcPr>
            <w:tcW w:w="2994" w:type="dxa"/>
            <w:tcPrChange w:id="3730" w:author="Kiên Lê Trung" w:date="2024-12-21T17:37:00Z" w16du:dateUtc="2024-12-21T10:37:00Z">
              <w:tcPr>
                <w:tcW w:w="3000" w:type="dxa"/>
                <w:gridSpan w:val="3"/>
              </w:tcPr>
            </w:tcPrChange>
          </w:tcPr>
          <w:p w14:paraId="2A41C766" w14:textId="77777777" w:rsidR="00D870EE" w:rsidRPr="004D61CC" w:rsidRDefault="00D870EE" w:rsidP="00034C0F">
            <w:pPr>
              <w:spacing w:line="360" w:lineRule="auto"/>
              <w:rPr>
                <w:rFonts w:ascii="Times New Roman" w:eastAsia="Times New Roman" w:hAnsi="Times New Roman" w:cs="Times New Roman"/>
                <w:sz w:val="24"/>
                <w:szCs w:val="24"/>
                <w:lang w:val="en-US"/>
                <w:rPrChange w:id="3731" w:author="Kiên Lê Trung" w:date="2024-12-25T13:48:00Z" w16du:dateUtc="2024-12-25T06:48:00Z">
                  <w:rPr>
                    <w:rFonts w:ascii="Times New Roman" w:eastAsia="Times New Roman" w:hAnsi="Times New Roman" w:cs="Times New Roman"/>
                    <w:sz w:val="26"/>
                    <w:szCs w:val="26"/>
                    <w:lang w:val="en-US"/>
                  </w:rPr>
                </w:rPrChange>
              </w:rPr>
            </w:pPr>
            <w:r w:rsidRPr="004D61CC">
              <w:rPr>
                <w:rFonts w:ascii="Times New Roman" w:eastAsia="Times New Roman" w:hAnsi="Times New Roman" w:cs="Times New Roman"/>
                <w:sz w:val="24"/>
                <w:szCs w:val="24"/>
                <w:lang w:val="en-US"/>
                <w:rPrChange w:id="3732" w:author="Kiên Lê Trung" w:date="2024-12-25T13:48:00Z" w16du:dateUtc="2024-12-25T06:48:00Z">
                  <w:rPr>
                    <w:rFonts w:ascii="Times New Roman" w:eastAsia="Times New Roman" w:hAnsi="Times New Roman" w:cs="Times New Roman"/>
                    <w:sz w:val="26"/>
                    <w:szCs w:val="26"/>
                    <w:lang w:val="en-US"/>
                  </w:rPr>
                </w:rPrChange>
              </w:rPr>
              <w:t>Quản lý thống kê</w:t>
            </w:r>
          </w:p>
        </w:tc>
        <w:tc>
          <w:tcPr>
            <w:tcW w:w="4680" w:type="dxa"/>
            <w:tcPrChange w:id="3733" w:author="Kiên Lê Trung" w:date="2024-12-21T17:37:00Z" w16du:dateUtc="2024-12-21T10:37:00Z">
              <w:tcPr>
                <w:tcW w:w="4680" w:type="dxa"/>
                <w:gridSpan w:val="2"/>
              </w:tcPr>
            </w:tcPrChange>
          </w:tcPr>
          <w:p w14:paraId="388B6F65" w14:textId="65FDD45E" w:rsidR="00D870EE" w:rsidRPr="004D61CC" w:rsidRDefault="00D870EE" w:rsidP="00034C0F">
            <w:pPr>
              <w:spacing w:line="360" w:lineRule="auto"/>
              <w:rPr>
                <w:rFonts w:ascii="Times New Roman" w:eastAsia="Times New Roman" w:hAnsi="Times New Roman" w:cs="Times New Roman"/>
                <w:sz w:val="24"/>
                <w:szCs w:val="24"/>
                <w:lang w:val="en-US"/>
                <w:rPrChange w:id="3734" w:author="Kiên Lê Trung" w:date="2024-12-25T13:48:00Z" w16du:dateUtc="2024-12-25T06:48:00Z">
                  <w:rPr>
                    <w:rFonts w:ascii="Times New Roman" w:eastAsia="Times New Roman" w:hAnsi="Times New Roman" w:cs="Times New Roman"/>
                    <w:sz w:val="26"/>
                    <w:szCs w:val="26"/>
                    <w:lang w:val="en-US"/>
                  </w:rPr>
                </w:rPrChange>
              </w:rPr>
            </w:pPr>
            <w:r w:rsidRPr="004D61CC">
              <w:rPr>
                <w:rFonts w:ascii="Times New Roman" w:eastAsia="Times New Roman" w:hAnsi="Times New Roman" w:cs="Times New Roman"/>
                <w:sz w:val="24"/>
                <w:szCs w:val="24"/>
                <w:lang w:val="en-US"/>
                <w:rPrChange w:id="3735" w:author="Kiên Lê Trung" w:date="2024-12-25T13:48:00Z" w16du:dateUtc="2024-12-25T06:48:00Z">
                  <w:rPr>
                    <w:rFonts w:ascii="Times New Roman" w:eastAsia="Times New Roman" w:hAnsi="Times New Roman" w:cs="Times New Roman"/>
                    <w:sz w:val="26"/>
                    <w:szCs w:val="26"/>
                    <w:lang w:val="en-US"/>
                  </w:rPr>
                </w:rPrChange>
              </w:rPr>
              <w:t xml:space="preserve">Cho phép Người </w:t>
            </w:r>
            <w:r w:rsidR="00D714DE" w:rsidRPr="004D61CC">
              <w:rPr>
                <w:rFonts w:ascii="Times New Roman" w:eastAsia="Times New Roman" w:hAnsi="Times New Roman" w:cs="Times New Roman"/>
                <w:sz w:val="24"/>
                <w:szCs w:val="24"/>
                <w:lang w:val="en-US"/>
                <w:rPrChange w:id="3736" w:author="Kiên Lê Trung" w:date="2024-12-25T13:48:00Z" w16du:dateUtc="2024-12-25T06:48:00Z">
                  <w:rPr>
                    <w:rFonts w:ascii="Times New Roman" w:eastAsia="Times New Roman" w:hAnsi="Times New Roman" w:cs="Times New Roman"/>
                    <w:sz w:val="26"/>
                    <w:szCs w:val="26"/>
                    <w:lang w:val="en-US"/>
                  </w:rPr>
                </w:rPrChange>
              </w:rPr>
              <w:t>quản trị</w:t>
            </w:r>
            <w:r w:rsidRPr="004D61CC">
              <w:rPr>
                <w:rFonts w:ascii="Times New Roman" w:eastAsia="Times New Roman" w:hAnsi="Times New Roman" w:cs="Times New Roman"/>
                <w:sz w:val="24"/>
                <w:szCs w:val="24"/>
                <w:lang w:val="en-US"/>
                <w:rPrChange w:id="3737" w:author="Kiên Lê Trung" w:date="2024-12-25T13:48:00Z" w16du:dateUtc="2024-12-25T06:48:00Z">
                  <w:rPr>
                    <w:rFonts w:ascii="Times New Roman" w:eastAsia="Times New Roman" w:hAnsi="Times New Roman" w:cs="Times New Roman"/>
                    <w:sz w:val="26"/>
                    <w:szCs w:val="26"/>
                    <w:lang w:val="en-US"/>
                  </w:rPr>
                </w:rPrChange>
              </w:rPr>
              <w:t xml:space="preserve"> có thể xem báo cáo thống kê doanh thu sản phẩm, đơn hàng….</w:t>
            </w:r>
          </w:p>
        </w:tc>
      </w:tr>
    </w:tbl>
    <w:p w14:paraId="27181951" w14:textId="0B9715D8" w:rsidR="00A57D48" w:rsidRPr="00A57D48" w:rsidRDefault="00A57D48" w:rsidP="004D61CC">
      <w:pPr>
        <w:pStyle w:val="Caption"/>
        <w:spacing w:before="240"/>
        <w:rPr>
          <w:ins w:id="3738" w:author="Kiên Lê Trung" w:date="2024-12-25T12:39:00Z" w16du:dateUtc="2024-12-25T05:39:00Z"/>
          <w:color w:val="auto"/>
          <w:lang w:val="en-US"/>
        </w:rPr>
        <w:pPrChange w:id="3739" w:author="Kiên Lê Trung" w:date="2024-12-25T13:47:00Z" w16du:dateUtc="2024-12-25T06:47:00Z">
          <w:pPr>
            <w:pStyle w:val="Heading3"/>
          </w:pPr>
        </w:pPrChange>
      </w:pPr>
      <w:bookmarkStart w:id="3740" w:name="_Toc185954677"/>
      <w:bookmarkStart w:id="3741" w:name="_Toc185955155"/>
      <w:bookmarkStart w:id="3742" w:name="_Toc186021581"/>
      <w:bookmarkStart w:id="3743" w:name="_Toc186028229"/>
      <w:ins w:id="3744" w:author="Kiên Lê Trung" w:date="2024-12-25T12:39:00Z" w16du:dateUtc="2024-12-25T05:39:00Z">
        <w:r>
          <w:t xml:space="preserve">Bảng </w:t>
        </w:r>
      </w:ins>
      <w:ins w:id="3745" w:author="Kiên Lê Trung" w:date="2024-12-25T12:56:00Z" w16du:dateUtc="2024-12-25T05:56:00Z">
        <w:r w:rsidR="00115DF8">
          <w:fldChar w:fldCharType="begin"/>
        </w:r>
        <w:r w:rsidR="00115DF8">
          <w:instrText xml:space="preserve"> STYLEREF 1 \s </w:instrText>
        </w:r>
      </w:ins>
      <w:r w:rsidR="00115DF8">
        <w:fldChar w:fldCharType="separate"/>
      </w:r>
      <w:r w:rsidR="00115DF8">
        <w:rPr>
          <w:noProof/>
        </w:rPr>
        <w:t>2</w:t>
      </w:r>
      <w:ins w:id="3746" w:author="Kiên Lê Trung" w:date="2024-12-25T12:56:00Z" w16du:dateUtc="2024-12-25T05:56:00Z">
        <w:r w:rsidR="00115DF8">
          <w:fldChar w:fldCharType="end"/>
        </w:r>
        <w:r w:rsidR="00115DF8">
          <w:t>.</w:t>
        </w:r>
        <w:r w:rsidR="00115DF8">
          <w:fldChar w:fldCharType="begin"/>
        </w:r>
        <w:r w:rsidR="00115DF8">
          <w:instrText xml:space="preserve"> SEQ Bảng \* ARABIC \s 1 </w:instrText>
        </w:r>
      </w:ins>
      <w:r w:rsidR="00115DF8">
        <w:fldChar w:fldCharType="separate"/>
      </w:r>
      <w:ins w:id="3747" w:author="Kiên Lê Trung" w:date="2024-12-25T12:56:00Z" w16du:dateUtc="2024-12-25T05:56:00Z">
        <w:r w:rsidR="00115DF8">
          <w:rPr>
            <w:noProof/>
          </w:rPr>
          <w:t>4</w:t>
        </w:r>
        <w:r w:rsidR="00115DF8">
          <w:fldChar w:fldCharType="end"/>
        </w:r>
      </w:ins>
      <w:ins w:id="3748" w:author="Kiên Lê Trung" w:date="2024-12-25T12:39:00Z" w16du:dateUtc="2024-12-25T05:39:00Z">
        <w:r>
          <w:rPr>
            <w:lang w:val="en-US"/>
          </w:rPr>
          <w:t xml:space="preserve"> Bảng danh sách Usecase Người quản trị</w:t>
        </w:r>
        <w:bookmarkEnd w:id="3743"/>
        <w:r>
          <w:rPr>
            <w:lang w:val="en-US"/>
          </w:rPr>
          <w:t xml:space="preserve"> </w:t>
        </w:r>
      </w:ins>
    </w:p>
    <w:p w14:paraId="47079598" w14:textId="6DBDD819" w:rsidR="007569A2" w:rsidRPr="00C60A20" w:rsidRDefault="00CE686F" w:rsidP="740FB05A">
      <w:pPr>
        <w:pStyle w:val="Heading3"/>
        <w:rPr>
          <w:b w:val="0"/>
          <w:color w:val="auto"/>
          <w:szCs w:val="26"/>
        </w:rPr>
      </w:pPr>
      <w:r w:rsidRPr="00C60A20">
        <w:rPr>
          <w:color w:val="auto"/>
        </w:rPr>
        <w:t>2.1.3</w:t>
      </w:r>
      <w:r w:rsidRPr="00C60A20">
        <w:rPr>
          <w:color w:val="auto"/>
          <w:sz w:val="14"/>
          <w:szCs w:val="14"/>
        </w:rPr>
        <w:t xml:space="preserve">     </w:t>
      </w:r>
      <w:r w:rsidRPr="00C60A20">
        <w:rPr>
          <w:color w:val="auto"/>
          <w:szCs w:val="26"/>
        </w:rPr>
        <w:t xml:space="preserve">Biểu đồ </w:t>
      </w:r>
      <w:bookmarkStart w:id="3749" w:name="_Int_toI0yeoU"/>
      <w:r w:rsidRPr="00C60A20">
        <w:rPr>
          <w:color w:val="auto"/>
          <w:szCs w:val="26"/>
        </w:rPr>
        <w:t>usecase</w:t>
      </w:r>
      <w:bookmarkEnd w:id="3740"/>
      <w:bookmarkEnd w:id="3741"/>
      <w:bookmarkEnd w:id="3742"/>
      <w:bookmarkEnd w:id="3749"/>
    </w:p>
    <w:p w14:paraId="2766A62A" w14:textId="77777777" w:rsidR="007569A2" w:rsidRPr="004D61CC" w:rsidDel="004D61CC" w:rsidRDefault="00CE686F">
      <w:pPr>
        <w:rPr>
          <w:del w:id="3750" w:author="Kiên Lê Trung" w:date="2024-12-25T13:48:00Z" w16du:dateUtc="2024-12-25T06:48:00Z"/>
          <w:rFonts w:ascii="Times New Roman" w:eastAsia="Times New Roman" w:hAnsi="Times New Roman" w:cs="Times New Roman"/>
          <w:sz w:val="24"/>
          <w:szCs w:val="24"/>
          <w:rPrChange w:id="3751" w:author="Kiên Lê Trung" w:date="2024-12-25T13:48:00Z" w16du:dateUtc="2024-12-25T06:48:00Z">
            <w:rPr>
              <w:del w:id="3752" w:author="Kiên Lê Trung" w:date="2024-12-25T13:48:00Z" w16du:dateUtc="2024-12-25T06:48:00Z"/>
              <w:rFonts w:ascii="Times New Roman" w:eastAsia="Times New Roman" w:hAnsi="Times New Roman" w:cs="Times New Roman"/>
              <w:sz w:val="30"/>
              <w:szCs w:val="30"/>
            </w:rPr>
          </w:rPrChange>
        </w:rPr>
      </w:pPr>
      <w:r w:rsidRPr="004D61CC">
        <w:rPr>
          <w:rFonts w:ascii="Times New Roman" w:eastAsia="Times New Roman" w:hAnsi="Times New Roman" w:cs="Times New Roman"/>
          <w:sz w:val="24"/>
          <w:szCs w:val="24"/>
          <w:rPrChange w:id="3753" w:author="Kiên Lê Trung" w:date="2024-12-25T13:48:00Z" w16du:dateUtc="2024-12-25T06:48:00Z">
            <w:rPr>
              <w:rFonts w:ascii="Times New Roman" w:eastAsia="Times New Roman" w:hAnsi="Times New Roman" w:cs="Times New Roman"/>
              <w:sz w:val="26"/>
              <w:szCs w:val="26"/>
            </w:rPr>
          </w:rPrChange>
        </w:rPr>
        <w:t>Thông qua việc xác định các yêu cầu về chức năng của hệ thống, các usecase của mỗi actor đã được liệt kê ra, biểu đồ usecase tổng quát được hình thành nên. Bên cạnh đó, các usecase lớn sẽ được phân rã để rõ ràng hơn</w:t>
      </w:r>
    </w:p>
    <w:p w14:paraId="13C326F3" w14:textId="77777777" w:rsidR="007569A2" w:rsidRPr="004D61CC" w:rsidRDefault="007569A2">
      <w:pPr>
        <w:rPr>
          <w:rFonts w:ascii="Times New Roman" w:eastAsia="Times New Roman" w:hAnsi="Times New Roman" w:cs="Times New Roman"/>
          <w:sz w:val="28"/>
          <w:szCs w:val="28"/>
          <w:lang w:val="en-US"/>
          <w:rPrChange w:id="3754" w:author="Kiên Lê Trung" w:date="2024-12-25T13:48:00Z" w16du:dateUtc="2024-12-25T06:48:00Z">
            <w:rPr>
              <w:rFonts w:ascii="Times New Roman" w:eastAsia="Times New Roman" w:hAnsi="Times New Roman" w:cs="Times New Roman"/>
              <w:sz w:val="28"/>
              <w:szCs w:val="28"/>
            </w:rPr>
          </w:rPrChange>
        </w:rPr>
      </w:pPr>
    </w:p>
    <w:p w14:paraId="33C5B619" w14:textId="77777777" w:rsidR="007569A2" w:rsidRPr="00C60A20" w:rsidRDefault="00CE686F">
      <w:pPr>
        <w:pStyle w:val="Heading4"/>
        <w:rPr>
          <w:color w:val="auto"/>
          <w:sz w:val="26"/>
          <w:szCs w:val="26"/>
        </w:rPr>
      </w:pPr>
      <w:bookmarkStart w:id="3755" w:name="_Toc185954678"/>
      <w:r w:rsidRPr="00C60A20">
        <w:rPr>
          <w:color w:val="auto"/>
          <w:sz w:val="28"/>
          <w:szCs w:val="28"/>
        </w:rPr>
        <w:t xml:space="preserve">2.1.3a </w:t>
      </w:r>
      <w:r w:rsidRPr="00C60A20">
        <w:rPr>
          <w:color w:val="auto"/>
          <w:sz w:val="14"/>
          <w:szCs w:val="14"/>
        </w:rPr>
        <w:t xml:space="preserve"> </w:t>
      </w:r>
      <w:r w:rsidRPr="00C60A20">
        <w:rPr>
          <w:color w:val="auto"/>
          <w:sz w:val="26"/>
          <w:szCs w:val="26"/>
        </w:rPr>
        <w:t>Biểu đồ usecase tổng quát</w:t>
      </w:r>
      <w:bookmarkEnd w:id="3755"/>
    </w:p>
    <w:p w14:paraId="4853B841" w14:textId="77777777" w:rsidR="007569A2" w:rsidRDefault="007569A2">
      <w:pPr>
        <w:rPr>
          <w:rFonts w:ascii="Times New Roman" w:eastAsia="Times New Roman" w:hAnsi="Times New Roman" w:cs="Times New Roman"/>
          <w:sz w:val="28"/>
          <w:szCs w:val="28"/>
        </w:rPr>
      </w:pPr>
    </w:p>
    <w:p w14:paraId="4AB4EA24" w14:textId="77777777" w:rsidR="00D617D3" w:rsidRDefault="00CE686F" w:rsidP="002C3FFF">
      <w:pPr>
        <w:keepNext/>
      </w:pPr>
      <w:commentRangeStart w:id="3756"/>
      <w:r>
        <w:rPr>
          <w:noProof/>
        </w:rPr>
        <w:drawing>
          <wp:inline distT="114300" distB="114300" distL="114300" distR="114300" wp14:anchorId="30276F0D" wp14:editId="07777777">
            <wp:extent cx="5731200" cy="38989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731200" cy="3898900"/>
                    </a:xfrm>
                    <a:prstGeom prst="rect">
                      <a:avLst/>
                    </a:prstGeom>
                    <a:ln/>
                  </pic:spPr>
                </pic:pic>
              </a:graphicData>
            </a:graphic>
          </wp:inline>
        </w:drawing>
      </w:r>
      <w:commentRangeEnd w:id="3756"/>
    </w:p>
    <w:p w14:paraId="78BEFD2A" w14:textId="12EBB6BE" w:rsidR="007569A2" w:rsidRPr="00034C0F" w:rsidRDefault="00CE686F">
      <w:pPr>
        <w:rPr>
          <w:rFonts w:ascii="Times New Roman" w:eastAsia="Times New Roman" w:hAnsi="Times New Roman" w:cs="Times New Roman"/>
          <w:sz w:val="28"/>
          <w:szCs w:val="28"/>
          <w:lang w:val="en-US"/>
        </w:rPr>
      </w:pPr>
      <w:r>
        <w:commentReference w:id="3756"/>
      </w:r>
    </w:p>
    <w:p w14:paraId="27A76422" w14:textId="680CF5BD" w:rsidR="007569A2" w:rsidRPr="005A3B78" w:rsidRDefault="005A3B78" w:rsidP="005A3B78">
      <w:pPr>
        <w:pStyle w:val="Caption"/>
        <w:rPr>
          <w:rFonts w:eastAsia="Times New Roman" w:cs="Times New Roman"/>
          <w:sz w:val="28"/>
          <w:szCs w:val="28"/>
          <w:lang w:val="en-US"/>
          <w:rPrChange w:id="3757" w:author="Kiên Lê Trung" w:date="2024-12-25T11:48:00Z" w16du:dateUtc="2024-12-25T04:48:00Z">
            <w:rPr>
              <w:rFonts w:ascii="Times New Roman" w:eastAsia="Times New Roman" w:hAnsi="Times New Roman" w:cs="Times New Roman"/>
              <w:sz w:val="28"/>
              <w:szCs w:val="28"/>
            </w:rPr>
          </w:rPrChange>
        </w:rPr>
        <w:pPrChange w:id="3758" w:author="Kiên Lê Trung" w:date="2024-12-25T11:48:00Z" w16du:dateUtc="2024-12-25T04:48:00Z">
          <w:pPr/>
        </w:pPrChange>
      </w:pPr>
      <w:bookmarkStart w:id="3759" w:name="_Toc186019727"/>
      <w:bookmarkStart w:id="3760" w:name="_Toc186027524"/>
      <w:bookmarkStart w:id="3761" w:name="_Toc186027683"/>
      <w:bookmarkStart w:id="3762" w:name="_Toc186028039"/>
      <w:ins w:id="3763" w:author="Kiên Lê Trung" w:date="2024-12-25T11:48:00Z" w16du:dateUtc="2024-12-25T04:48:00Z">
        <w:r>
          <w:t xml:space="preserve">Hình </w:t>
        </w:r>
      </w:ins>
      <w:ins w:id="3764"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3765"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3766" w:author="Kiên Lê Trung" w:date="2024-12-25T20:11:00Z" w16du:dateUtc="2024-12-25T13:11:00Z">
        <w:r w:rsidR="00A151F2">
          <w:rPr>
            <w:noProof/>
          </w:rPr>
          <w:t>1</w:t>
        </w:r>
        <w:r w:rsidR="00A151F2">
          <w:fldChar w:fldCharType="end"/>
        </w:r>
      </w:ins>
      <w:ins w:id="3767" w:author="Kiên Lê Trung" w:date="2024-12-25T11:48:00Z" w16du:dateUtc="2024-12-25T04:48:00Z">
        <w:r>
          <w:rPr>
            <w:lang w:val="en-US"/>
          </w:rPr>
          <w:t xml:space="preserve"> </w:t>
        </w:r>
      </w:ins>
      <w:ins w:id="3768" w:author="Kiên Lê Trung" w:date="2024-12-25T12:31:00Z" w16du:dateUtc="2024-12-25T05:31:00Z">
        <w:r w:rsidR="00D34AF4">
          <w:rPr>
            <w:lang w:val="en-US"/>
          </w:rPr>
          <w:t xml:space="preserve">Biểu đồ </w:t>
        </w:r>
      </w:ins>
      <w:ins w:id="3769" w:author="Kiên Lê Trung" w:date="2024-12-25T11:48:00Z" w16du:dateUtc="2024-12-25T04:48:00Z">
        <w:r>
          <w:rPr>
            <w:lang w:val="en-US"/>
          </w:rPr>
          <w:t>Usecase tổng quát</w:t>
        </w:r>
        <w:bookmarkEnd w:id="3759"/>
        <w:bookmarkEnd w:id="3760"/>
        <w:bookmarkEnd w:id="3761"/>
        <w:bookmarkEnd w:id="3762"/>
        <w:r>
          <w:rPr>
            <w:lang w:val="en-US"/>
          </w:rPr>
          <w:t xml:space="preserve"> </w:t>
        </w:r>
      </w:ins>
    </w:p>
    <w:p w14:paraId="67B7A70C" w14:textId="43F1BC73" w:rsidR="007569A2" w:rsidRPr="00C60A20" w:rsidRDefault="00CE686F" w:rsidP="00034C0F">
      <w:pPr>
        <w:pStyle w:val="Heading4"/>
        <w:rPr>
          <w:color w:val="auto"/>
          <w:lang w:val="en-US"/>
        </w:rPr>
      </w:pPr>
      <w:bookmarkStart w:id="3770" w:name="_Toc185954679"/>
      <w:r w:rsidRPr="00C60A20">
        <w:rPr>
          <w:rFonts w:eastAsia="Times New Roman" w:cs="Times New Roman"/>
          <w:color w:val="auto"/>
        </w:rPr>
        <w:t xml:space="preserve">2.1.3b </w:t>
      </w:r>
      <w:r w:rsidRPr="00C60A20">
        <w:rPr>
          <w:color w:val="auto"/>
        </w:rPr>
        <w:t xml:space="preserve">Biểu đồ </w:t>
      </w:r>
      <w:r w:rsidR="00983677">
        <w:rPr>
          <w:color w:val="auto"/>
        </w:rPr>
        <w:t>Usecase</w:t>
      </w:r>
      <w:r w:rsidRPr="00C60A20">
        <w:rPr>
          <w:color w:val="auto"/>
        </w:rPr>
        <w:t xml:space="preserve"> phân rã - Khách hàng</w:t>
      </w:r>
      <w:bookmarkEnd w:id="3770"/>
    </w:p>
    <w:p w14:paraId="71887C79" w14:textId="3D03D3F6" w:rsidR="007569A2" w:rsidRPr="004D61CC" w:rsidRDefault="00CE686F" w:rsidP="00C60A20">
      <w:pPr>
        <w:pStyle w:val="ListParagraph"/>
        <w:numPr>
          <w:ilvl w:val="0"/>
          <w:numId w:val="150"/>
        </w:numPr>
        <w:rPr>
          <w:rFonts w:ascii="Times New Roman" w:eastAsia="Times New Roman" w:hAnsi="Times New Roman" w:cs="Times New Roman"/>
          <w:sz w:val="24"/>
          <w:szCs w:val="24"/>
          <w:lang w:val="en-US"/>
          <w:rPrChange w:id="3771" w:author="Kiên Lê Trung" w:date="2024-12-25T13:48:00Z" w16du:dateUtc="2024-12-25T06:48:00Z">
            <w:rPr>
              <w:rFonts w:ascii="Times New Roman" w:eastAsia="Times New Roman" w:hAnsi="Times New Roman" w:cs="Times New Roman"/>
              <w:sz w:val="28"/>
              <w:szCs w:val="28"/>
              <w:lang w:val="en-US"/>
            </w:rPr>
          </w:rPrChange>
        </w:rPr>
      </w:pPr>
      <w:r w:rsidRPr="004D61CC">
        <w:rPr>
          <w:rFonts w:ascii="Times New Roman" w:hAnsi="Times New Roman" w:cs="Times New Roman"/>
          <w:sz w:val="24"/>
          <w:szCs w:val="24"/>
          <w:rPrChange w:id="3772" w:author="Kiên Lê Trung" w:date="2024-12-25T13:48:00Z" w16du:dateUtc="2024-12-25T06:48:00Z">
            <w:rPr>
              <w:rFonts w:ascii="Times New Roman" w:hAnsi="Times New Roman" w:cs="Times New Roman"/>
              <w:sz w:val="26"/>
              <w:szCs w:val="26"/>
            </w:rPr>
          </w:rPrChange>
        </w:rPr>
        <w:t xml:space="preserve">Phân rã </w:t>
      </w:r>
      <w:r w:rsidR="00983677" w:rsidRPr="004D61CC">
        <w:rPr>
          <w:rFonts w:ascii="Times New Roman" w:hAnsi="Times New Roman" w:cs="Times New Roman"/>
          <w:sz w:val="24"/>
          <w:szCs w:val="24"/>
          <w:rPrChange w:id="3773" w:author="Kiên Lê Trung" w:date="2024-12-25T13:48:00Z" w16du:dateUtc="2024-12-25T06:48:00Z">
            <w:rPr>
              <w:rFonts w:ascii="Times New Roman" w:hAnsi="Times New Roman" w:cs="Times New Roman"/>
              <w:sz w:val="26"/>
              <w:szCs w:val="26"/>
            </w:rPr>
          </w:rPrChange>
        </w:rPr>
        <w:t>Usecase</w:t>
      </w:r>
      <w:r w:rsidRPr="004D61CC">
        <w:rPr>
          <w:rFonts w:ascii="Times New Roman" w:hAnsi="Times New Roman" w:cs="Times New Roman"/>
          <w:sz w:val="24"/>
          <w:szCs w:val="24"/>
          <w:rPrChange w:id="3774" w:author="Kiên Lê Trung" w:date="2024-12-25T13:48:00Z" w16du:dateUtc="2024-12-25T06:48:00Z">
            <w:rPr>
              <w:rFonts w:ascii="Times New Roman" w:hAnsi="Times New Roman" w:cs="Times New Roman"/>
              <w:sz w:val="26"/>
              <w:szCs w:val="26"/>
            </w:rPr>
          </w:rPrChange>
        </w:rPr>
        <w:t xml:space="preserve"> </w:t>
      </w:r>
      <w:r w:rsidRPr="004D61CC" w:rsidDel="00906FF4">
        <w:rPr>
          <w:rFonts w:ascii="Times New Roman" w:hAnsi="Times New Roman" w:cs="Times New Roman"/>
          <w:sz w:val="24"/>
          <w:szCs w:val="24"/>
          <w:lang w:val="en-US"/>
          <w:rPrChange w:id="3775" w:author="Kiên Lê Trung" w:date="2024-12-25T13:48:00Z" w16du:dateUtc="2024-12-25T06:48:00Z">
            <w:rPr>
              <w:rFonts w:ascii="Times New Roman" w:hAnsi="Times New Roman" w:cs="Times New Roman"/>
              <w:sz w:val="26"/>
              <w:szCs w:val="26"/>
              <w:lang w:val="en-US"/>
            </w:rPr>
          </w:rPrChange>
        </w:rPr>
        <w:t>“</w:t>
      </w:r>
      <w:r w:rsidRPr="004D61CC">
        <w:rPr>
          <w:rFonts w:ascii="Times New Roman" w:hAnsi="Times New Roman" w:cs="Times New Roman"/>
          <w:b/>
          <w:sz w:val="24"/>
          <w:szCs w:val="24"/>
          <w:rPrChange w:id="3776" w:author="Kiên Lê Trung" w:date="2024-12-25T13:48:00Z" w16du:dateUtc="2024-12-25T06:48:00Z">
            <w:rPr>
              <w:rFonts w:ascii="Times New Roman" w:hAnsi="Times New Roman" w:cs="Times New Roman"/>
              <w:b/>
              <w:sz w:val="26"/>
              <w:szCs w:val="26"/>
            </w:rPr>
          </w:rPrChange>
        </w:rPr>
        <w:t>Đăng ký</w:t>
      </w:r>
      <w:r w:rsidR="00D54B83" w:rsidRPr="004D61CC">
        <w:rPr>
          <w:rFonts w:ascii="Times New Roman" w:eastAsia="Times New Roman" w:hAnsi="Times New Roman" w:cs="Times New Roman"/>
          <w:sz w:val="24"/>
          <w:szCs w:val="24"/>
          <w:lang w:val="en-US"/>
          <w:rPrChange w:id="3777" w:author="Kiên Lê Trung" w:date="2024-12-25T13:48:00Z" w16du:dateUtc="2024-12-25T06:48:00Z">
            <w:rPr>
              <w:rFonts w:ascii="Times New Roman" w:eastAsia="Times New Roman" w:hAnsi="Times New Roman" w:cs="Times New Roman"/>
              <w:sz w:val="28"/>
              <w:szCs w:val="28"/>
              <w:lang w:val="en-US"/>
            </w:rPr>
          </w:rPrChange>
        </w:rPr>
        <w:t>”</w:t>
      </w:r>
    </w:p>
    <w:p w14:paraId="6DC9ACF6" w14:textId="77777777" w:rsidR="004D61CC" w:rsidRPr="004D61CC" w:rsidRDefault="004D61CC">
      <w:pPr>
        <w:rPr>
          <w:rFonts w:ascii="Times New Roman" w:eastAsia="Times New Roman" w:hAnsi="Times New Roman" w:cs="Times New Roman"/>
          <w:sz w:val="28"/>
          <w:szCs w:val="28"/>
          <w:lang w:val="en-US"/>
          <w:rPrChange w:id="3778" w:author="Kiên Lê Trung" w:date="2024-12-25T13:48:00Z" w16du:dateUtc="2024-12-25T06:48:00Z">
            <w:rPr>
              <w:rFonts w:ascii="Times New Roman" w:eastAsia="Times New Roman" w:hAnsi="Times New Roman" w:cs="Times New Roman"/>
              <w:sz w:val="28"/>
              <w:szCs w:val="28"/>
            </w:rPr>
          </w:rPrChange>
        </w:rPr>
      </w:pPr>
    </w:p>
    <w:p w14:paraId="38D6B9B6" w14:textId="45D3B446" w:rsidR="007569A2" w:rsidRDefault="24FACA8E" w:rsidP="2895571A">
      <w:pPr>
        <w:rPr>
          <w:ins w:id="3779" w:author="Kiên Lê Trung" w:date="2024-12-25T12:22:00Z" w16du:dateUtc="2024-12-25T05:22:00Z"/>
          <w:lang w:val="en-US"/>
        </w:rPr>
      </w:pPr>
      <w:commentRangeStart w:id="3780"/>
      <w:commentRangeEnd w:id="3780"/>
      <w:r>
        <w:rPr>
          <w:rStyle w:val="CommentReference"/>
        </w:rPr>
        <w:commentReference w:id="3780"/>
      </w:r>
      <w:del w:id="3781" w:author="Việt Lương" w:date="2024-12-26T00:59:00Z" w16du:dateUtc="2024-12-25T17:59:00Z">
        <w:r w:rsidR="1FD66055" w:rsidDel="00DA7658">
          <w:rPr>
            <w:noProof/>
          </w:rPr>
          <w:drawing>
            <wp:inline distT="0" distB="0" distL="0" distR="0" wp14:anchorId="773EF274" wp14:editId="0A97C657">
              <wp:extent cx="5724524" cy="2000250"/>
              <wp:effectExtent l="0" t="0" r="0" b="0"/>
              <wp:docPr id="1848608851" name="Picture 1848608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724524" cy="2000250"/>
                      </a:xfrm>
                      <a:prstGeom prst="rect">
                        <a:avLst/>
                      </a:prstGeom>
                    </pic:spPr>
                  </pic:pic>
                </a:graphicData>
              </a:graphic>
            </wp:inline>
          </w:drawing>
        </w:r>
      </w:del>
      <w:ins w:id="3782" w:author="Việt Lương" w:date="2024-12-26T00:59:00Z" w16du:dateUtc="2024-12-25T17:59:00Z">
        <w:r w:rsidR="00DA7658" w:rsidRPr="00DA7658">
          <w:rPr>
            <w:noProof/>
          </w:rPr>
          <w:t xml:space="preserve"> </w:t>
        </w:r>
        <w:r w:rsidR="00DA7658" w:rsidRPr="00DA7658">
          <w:rPr>
            <w:lang w:val="en-US"/>
          </w:rPr>
          <w:drawing>
            <wp:inline distT="0" distB="0" distL="0" distR="0" wp14:anchorId="05C732E1" wp14:editId="566493D5">
              <wp:extent cx="5733415" cy="2179320"/>
              <wp:effectExtent l="0" t="0" r="635" b="0"/>
              <wp:docPr id="185466271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62712" name="Picture 1" descr="A diagram of a diagram&#10;&#10;Description automatically generated"/>
                      <pic:cNvPicPr/>
                    </pic:nvPicPr>
                    <pic:blipFill>
                      <a:blip r:embed="rId20"/>
                      <a:stretch>
                        <a:fillRect/>
                      </a:stretch>
                    </pic:blipFill>
                    <pic:spPr>
                      <a:xfrm>
                        <a:off x="0" y="0"/>
                        <a:ext cx="5733415" cy="2179320"/>
                      </a:xfrm>
                      <a:prstGeom prst="rect">
                        <a:avLst/>
                      </a:prstGeom>
                    </pic:spPr>
                  </pic:pic>
                </a:graphicData>
              </a:graphic>
            </wp:inline>
          </w:drawing>
        </w:r>
      </w:ins>
    </w:p>
    <w:p w14:paraId="4DF1A576" w14:textId="1A1CD50B" w:rsidR="00845626" w:rsidRPr="00C16BE1" w:rsidRDefault="00C16BE1" w:rsidP="0099382E">
      <w:pPr>
        <w:pStyle w:val="Caption"/>
        <w:spacing w:before="240"/>
        <w:rPr>
          <w:lang w:val="en-US"/>
          <w:rPrChange w:id="3783" w:author="Kiên Lê Trung" w:date="2024-12-25T12:24:00Z" w16du:dateUtc="2024-12-25T05:24:00Z">
            <w:rPr/>
          </w:rPrChange>
        </w:rPr>
        <w:pPrChange w:id="3784" w:author="Kiên Lê Trung" w:date="2024-12-25T15:30:00Z" w16du:dateUtc="2024-12-25T08:30:00Z">
          <w:pPr/>
        </w:pPrChange>
      </w:pPr>
      <w:bookmarkStart w:id="3785" w:name="_Toc186027525"/>
      <w:bookmarkStart w:id="3786" w:name="_Toc186027684"/>
      <w:bookmarkStart w:id="3787" w:name="_Toc186028040"/>
      <w:ins w:id="3788" w:author="Kiên Lê Trung" w:date="2024-12-25T12:24:00Z" w16du:dateUtc="2024-12-25T05:24:00Z">
        <w:r>
          <w:t xml:space="preserve">Hình </w:t>
        </w:r>
      </w:ins>
      <w:ins w:id="3789"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3790"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3791" w:author="Kiên Lê Trung" w:date="2024-12-25T20:11:00Z" w16du:dateUtc="2024-12-25T13:11:00Z">
        <w:r w:rsidR="00A151F2">
          <w:rPr>
            <w:noProof/>
          </w:rPr>
          <w:t>2</w:t>
        </w:r>
        <w:r w:rsidR="00A151F2">
          <w:fldChar w:fldCharType="end"/>
        </w:r>
      </w:ins>
      <w:ins w:id="3792" w:author="Kiên Lê Trung" w:date="2024-12-25T12:24:00Z" w16du:dateUtc="2024-12-25T05:24:00Z">
        <w:r>
          <w:rPr>
            <w:lang w:val="en-US"/>
          </w:rPr>
          <w:t xml:space="preserve"> </w:t>
        </w:r>
      </w:ins>
      <w:ins w:id="3793" w:author="Kiên Lê Trung" w:date="2024-12-25T12:31:00Z" w16du:dateUtc="2024-12-25T05:31:00Z">
        <w:r w:rsidR="00D34AF4">
          <w:rPr>
            <w:lang w:val="en-US"/>
          </w:rPr>
          <w:t xml:space="preserve">Biểu đồ </w:t>
        </w:r>
      </w:ins>
      <w:ins w:id="3794" w:author="Kiên Lê Trung" w:date="2024-12-25T12:24:00Z" w16du:dateUtc="2024-12-25T05:24:00Z">
        <w:r>
          <w:rPr>
            <w:lang w:val="en-US"/>
          </w:rPr>
          <w:t>Usecase Đăng ký</w:t>
        </w:r>
      </w:ins>
      <w:bookmarkEnd w:id="3785"/>
      <w:bookmarkEnd w:id="3786"/>
      <w:bookmarkEnd w:id="3787"/>
    </w:p>
    <w:p w14:paraId="143A2EA5" w14:textId="6D44B251" w:rsidR="00697EBD" w:rsidRPr="004D61CC" w:rsidRDefault="00697EBD" w:rsidP="00C60A20">
      <w:pPr>
        <w:pStyle w:val="ListParagraph"/>
        <w:numPr>
          <w:ilvl w:val="1"/>
          <w:numId w:val="151"/>
        </w:numPr>
        <w:rPr>
          <w:sz w:val="24"/>
          <w:szCs w:val="24"/>
          <w:lang w:val="en-US"/>
          <w:rPrChange w:id="3795" w:author="Kiên Lê Trung" w:date="2024-12-25T13:48:00Z" w16du:dateUtc="2024-12-25T06:48:00Z">
            <w:rPr>
              <w:sz w:val="26"/>
              <w:szCs w:val="26"/>
              <w:lang w:val="en-US"/>
            </w:rPr>
          </w:rPrChange>
        </w:rPr>
      </w:pPr>
      <w:r w:rsidRPr="004D61CC">
        <w:rPr>
          <w:rFonts w:ascii="Times New Roman" w:eastAsia="Times New Roman" w:hAnsi="Times New Roman" w:cs="Times New Roman"/>
          <w:sz w:val="24"/>
          <w:szCs w:val="24"/>
          <w:lang w:val="vi-VN"/>
          <w:rPrChange w:id="3796" w:author="Kiên Lê Trung" w:date="2024-12-25T13:48:00Z" w16du:dateUtc="2024-12-25T06:48:00Z">
            <w:rPr>
              <w:rFonts w:ascii="Times New Roman" w:eastAsia="Times New Roman" w:hAnsi="Times New Roman" w:cs="Times New Roman"/>
              <w:sz w:val="26"/>
              <w:szCs w:val="26"/>
              <w:lang w:val="vi-VN"/>
            </w:rPr>
          </w:rPrChange>
        </w:rPr>
        <w:t xml:space="preserve">Phân rã Usecase </w:t>
      </w:r>
      <w:r w:rsidR="00AE00A7" w:rsidRPr="004D61CC">
        <w:rPr>
          <w:rFonts w:ascii="Times New Roman" w:eastAsia="Times New Roman" w:hAnsi="Times New Roman" w:cs="Times New Roman"/>
          <w:sz w:val="24"/>
          <w:szCs w:val="24"/>
          <w:lang w:val="vi-VN"/>
          <w:rPrChange w:id="3797" w:author="Kiên Lê Trung" w:date="2024-12-25T13:48:00Z" w16du:dateUtc="2024-12-25T06:48:00Z">
            <w:rPr>
              <w:rFonts w:ascii="Times New Roman" w:eastAsia="Times New Roman" w:hAnsi="Times New Roman" w:cs="Times New Roman"/>
              <w:sz w:val="26"/>
              <w:szCs w:val="26"/>
              <w:lang w:val="vi-VN"/>
            </w:rPr>
          </w:rPrChange>
        </w:rPr>
        <w:t xml:space="preserve">“ </w:t>
      </w:r>
      <w:r w:rsidR="00AE00A7" w:rsidRPr="004D61CC">
        <w:rPr>
          <w:rFonts w:ascii="Times New Roman" w:eastAsia="Times New Roman" w:hAnsi="Times New Roman" w:cs="Times New Roman"/>
          <w:b/>
          <w:sz w:val="24"/>
          <w:szCs w:val="24"/>
          <w:lang w:val="vi-VN"/>
          <w:rPrChange w:id="3798" w:author="Kiên Lê Trung" w:date="2024-12-25T13:48:00Z" w16du:dateUtc="2024-12-25T06:48:00Z">
            <w:rPr>
              <w:rFonts w:ascii="Times New Roman" w:eastAsia="Times New Roman" w:hAnsi="Times New Roman" w:cs="Times New Roman"/>
              <w:b/>
              <w:sz w:val="26"/>
              <w:szCs w:val="26"/>
              <w:lang w:val="vi-VN"/>
            </w:rPr>
          </w:rPrChange>
        </w:rPr>
        <w:t>Tìm kiếm sản phẩm</w:t>
      </w:r>
      <w:r w:rsidR="00AE00A7" w:rsidRPr="004D61CC">
        <w:rPr>
          <w:rFonts w:ascii="Times New Roman" w:eastAsia="Times New Roman" w:hAnsi="Times New Roman" w:cs="Times New Roman"/>
          <w:sz w:val="24"/>
          <w:szCs w:val="24"/>
          <w:lang w:val="vi-VN"/>
          <w:rPrChange w:id="3799" w:author="Kiên Lê Trung" w:date="2024-12-25T13:48:00Z" w16du:dateUtc="2024-12-25T06:48:00Z">
            <w:rPr>
              <w:rFonts w:ascii="Times New Roman" w:eastAsia="Times New Roman" w:hAnsi="Times New Roman" w:cs="Times New Roman"/>
              <w:sz w:val="26"/>
              <w:szCs w:val="26"/>
              <w:lang w:val="vi-VN"/>
            </w:rPr>
          </w:rPrChange>
        </w:rPr>
        <w:t xml:space="preserve"> “</w:t>
      </w:r>
    </w:p>
    <w:p w14:paraId="698536F5" w14:textId="77777777" w:rsidR="007569A2" w:rsidRDefault="007569A2">
      <w:pPr>
        <w:rPr>
          <w:rFonts w:ascii="Times New Roman" w:eastAsia="Times New Roman" w:hAnsi="Times New Roman" w:cs="Times New Roman"/>
          <w:sz w:val="28"/>
          <w:szCs w:val="28"/>
        </w:rPr>
      </w:pPr>
    </w:p>
    <w:p w14:paraId="56A8786C" w14:textId="638E37CC" w:rsidR="00C16BE1" w:rsidRDefault="00081A53" w:rsidP="00C16BE1">
      <w:pPr>
        <w:keepNext/>
        <w:rPr>
          <w:ins w:id="3800" w:author="Kiên Lê Trung" w:date="2024-12-25T12:24:00Z" w16du:dateUtc="2024-12-25T05:24:00Z"/>
        </w:rPr>
        <w:pPrChange w:id="3801" w:author="Kiên Lê Trung" w:date="2024-12-25T12:24:00Z" w16du:dateUtc="2024-12-25T05:24:00Z">
          <w:pPr/>
        </w:pPrChange>
      </w:pPr>
      <w:del w:id="3802" w:author="Việt Lương" w:date="2024-12-26T01:02:00Z" w16du:dateUtc="2024-12-25T18:02:00Z">
        <w:r w:rsidRPr="00081A53" w:rsidDel="00A72270">
          <w:rPr>
            <w:rFonts w:ascii="Times New Roman" w:eastAsia="Times New Roman" w:hAnsi="Times New Roman" w:cs="Times New Roman"/>
            <w:noProof/>
            <w:sz w:val="28"/>
            <w:szCs w:val="28"/>
          </w:rPr>
          <w:drawing>
            <wp:inline distT="0" distB="0" distL="0" distR="0" wp14:anchorId="373B06C8" wp14:editId="45B8F82F">
              <wp:extent cx="5733415" cy="2241550"/>
              <wp:effectExtent l="0" t="0" r="635" b="6350"/>
              <wp:docPr id="141979843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98436" name="Picture 1" descr="A diagram of a company&#10;&#10;Description automatically generated"/>
                      <pic:cNvPicPr/>
                    </pic:nvPicPr>
                    <pic:blipFill>
                      <a:blip r:embed="rId21"/>
                      <a:stretch>
                        <a:fillRect/>
                      </a:stretch>
                    </pic:blipFill>
                    <pic:spPr>
                      <a:xfrm>
                        <a:off x="0" y="0"/>
                        <a:ext cx="5733415" cy="2241550"/>
                      </a:xfrm>
                      <a:prstGeom prst="rect">
                        <a:avLst/>
                      </a:prstGeom>
                    </pic:spPr>
                  </pic:pic>
                </a:graphicData>
              </a:graphic>
            </wp:inline>
          </w:drawing>
        </w:r>
      </w:del>
      <w:ins w:id="3803" w:author="Việt Lương" w:date="2024-12-26T01:02:00Z" w16du:dateUtc="2024-12-25T18:02:00Z">
        <w:r w:rsidR="00A72270" w:rsidRPr="00A72270">
          <w:rPr>
            <w:noProof/>
          </w:rPr>
          <w:t xml:space="preserve"> </w:t>
        </w:r>
        <w:r w:rsidR="00A72270" w:rsidRPr="00A72270">
          <w:drawing>
            <wp:inline distT="0" distB="0" distL="0" distR="0" wp14:anchorId="48588482" wp14:editId="4A524BDE">
              <wp:extent cx="5733415" cy="2416810"/>
              <wp:effectExtent l="0" t="0" r="635" b="2540"/>
              <wp:docPr id="22714300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43009" name="Picture 1" descr="A diagram of a company&#10;&#10;Description automatically generated"/>
                      <pic:cNvPicPr/>
                    </pic:nvPicPr>
                    <pic:blipFill>
                      <a:blip r:embed="rId22"/>
                      <a:stretch>
                        <a:fillRect/>
                      </a:stretch>
                    </pic:blipFill>
                    <pic:spPr>
                      <a:xfrm>
                        <a:off x="0" y="0"/>
                        <a:ext cx="5733415" cy="2416810"/>
                      </a:xfrm>
                      <a:prstGeom prst="rect">
                        <a:avLst/>
                      </a:prstGeom>
                    </pic:spPr>
                  </pic:pic>
                </a:graphicData>
              </a:graphic>
            </wp:inline>
          </w:drawing>
        </w:r>
      </w:ins>
    </w:p>
    <w:p w14:paraId="1820A87E" w14:textId="52C84F94" w:rsidR="00C16BE1" w:rsidRPr="00B51A99" w:rsidRDefault="00B51A99" w:rsidP="00B51A99">
      <w:pPr>
        <w:pStyle w:val="Caption"/>
        <w:rPr>
          <w:ins w:id="3804" w:author="Kiên Lê Trung" w:date="2024-12-25T12:24:00Z" w16du:dateUtc="2024-12-25T05:24:00Z"/>
          <w:lang w:val="en-US"/>
          <w:rPrChange w:id="3805" w:author="Kiên Lê Trung" w:date="2024-12-25T12:25:00Z" w16du:dateUtc="2024-12-25T05:25:00Z">
            <w:rPr>
              <w:ins w:id="3806" w:author="Kiên Lê Trung" w:date="2024-12-25T12:24:00Z" w16du:dateUtc="2024-12-25T05:24:00Z"/>
            </w:rPr>
          </w:rPrChange>
        </w:rPr>
      </w:pPr>
      <w:bookmarkStart w:id="3807" w:name="_Toc186027526"/>
      <w:bookmarkStart w:id="3808" w:name="_Toc186027685"/>
      <w:bookmarkStart w:id="3809" w:name="_Toc186028041"/>
      <w:ins w:id="3810" w:author="Kiên Lê Trung" w:date="2024-12-25T12:25:00Z" w16du:dateUtc="2024-12-25T05:25:00Z">
        <w:r>
          <w:t xml:space="preserve">Hình </w:t>
        </w:r>
      </w:ins>
      <w:ins w:id="3811"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3812"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3813" w:author="Kiên Lê Trung" w:date="2024-12-25T20:11:00Z" w16du:dateUtc="2024-12-25T13:11:00Z">
        <w:r w:rsidR="00A151F2">
          <w:rPr>
            <w:noProof/>
          </w:rPr>
          <w:t>3</w:t>
        </w:r>
        <w:r w:rsidR="00A151F2">
          <w:fldChar w:fldCharType="end"/>
        </w:r>
      </w:ins>
      <w:ins w:id="3814" w:author="Kiên Lê Trung" w:date="2024-12-25T12:25:00Z" w16du:dateUtc="2024-12-25T05:25:00Z">
        <w:r>
          <w:rPr>
            <w:lang w:val="en-US"/>
          </w:rPr>
          <w:t xml:space="preserve"> </w:t>
        </w:r>
      </w:ins>
      <w:ins w:id="3815" w:author="Kiên Lê Trung" w:date="2024-12-25T12:31:00Z" w16du:dateUtc="2024-12-25T05:31:00Z">
        <w:r w:rsidR="00D34AF4">
          <w:rPr>
            <w:lang w:val="en-US"/>
          </w:rPr>
          <w:t xml:space="preserve">Biểu đồ </w:t>
        </w:r>
      </w:ins>
      <w:ins w:id="3816" w:author="Kiên Lê Trung" w:date="2024-12-25T12:25:00Z" w16du:dateUtc="2024-12-25T05:25:00Z">
        <w:r>
          <w:rPr>
            <w:lang w:val="en-US"/>
          </w:rPr>
          <w:t>Usecase Tìm kiếm sản phẩm</w:t>
        </w:r>
      </w:ins>
      <w:bookmarkEnd w:id="3807"/>
      <w:bookmarkEnd w:id="3808"/>
      <w:bookmarkEnd w:id="3809"/>
    </w:p>
    <w:p w14:paraId="3B22BB7D" w14:textId="25DE27C5" w:rsidR="007569A2" w:rsidRPr="00034C0F" w:rsidDel="004D61CC" w:rsidRDefault="00CE686F">
      <w:pPr>
        <w:rPr>
          <w:del w:id="3817" w:author="Kiên Lê Trung" w:date="2024-12-25T13:48:00Z" w16du:dateUtc="2024-12-25T06:48:00Z"/>
          <w:rFonts w:ascii="Times New Roman" w:eastAsia="Times New Roman" w:hAnsi="Times New Roman" w:cs="Times New Roman"/>
          <w:sz w:val="28"/>
          <w:szCs w:val="28"/>
          <w:lang w:val="en-US"/>
        </w:rPr>
      </w:pPr>
      <w:commentRangeStart w:id="3818"/>
      <w:commentRangeStart w:id="3819"/>
      <w:commentRangeEnd w:id="3818"/>
      <w:r>
        <w:rPr>
          <w:rStyle w:val="CommentReference"/>
        </w:rPr>
        <w:commentReference w:id="3818"/>
      </w:r>
      <w:commentRangeEnd w:id="3819"/>
      <w:r>
        <w:rPr>
          <w:rStyle w:val="CommentReference"/>
        </w:rPr>
        <w:commentReference w:id="3819"/>
      </w:r>
    </w:p>
    <w:p w14:paraId="17B246DD" w14:textId="77777777" w:rsidR="007569A2" w:rsidRPr="004D61CC" w:rsidRDefault="007569A2">
      <w:pPr>
        <w:rPr>
          <w:rFonts w:ascii="Times New Roman" w:eastAsia="Times New Roman" w:hAnsi="Times New Roman" w:cs="Times New Roman"/>
          <w:sz w:val="28"/>
          <w:szCs w:val="28"/>
          <w:lang w:val="en-US"/>
          <w:rPrChange w:id="3820" w:author="Kiên Lê Trung" w:date="2024-12-25T13:48:00Z" w16du:dateUtc="2024-12-25T06:48:00Z">
            <w:rPr>
              <w:rFonts w:ascii="Times New Roman" w:eastAsia="Times New Roman" w:hAnsi="Times New Roman" w:cs="Times New Roman"/>
              <w:sz w:val="28"/>
              <w:szCs w:val="28"/>
            </w:rPr>
          </w:rPrChange>
        </w:rPr>
      </w:pPr>
    </w:p>
    <w:p w14:paraId="470EF9AA" w14:textId="35152D8D" w:rsidR="007569A2" w:rsidRPr="004D61CC" w:rsidRDefault="00CE686F" w:rsidP="00C60A20">
      <w:pPr>
        <w:pStyle w:val="ListParagraph"/>
        <w:numPr>
          <w:ilvl w:val="0"/>
          <w:numId w:val="167"/>
        </w:numPr>
        <w:ind w:left="709"/>
        <w:rPr>
          <w:rFonts w:ascii="Times New Roman" w:hAnsi="Times New Roman" w:cs="Times New Roman"/>
          <w:sz w:val="24"/>
          <w:szCs w:val="24"/>
          <w:rPrChange w:id="3821" w:author="Kiên Lê Trung" w:date="2024-12-25T13:48:00Z" w16du:dateUtc="2024-12-25T06:48:00Z">
            <w:rPr>
              <w:rFonts w:ascii="Times New Roman" w:hAnsi="Times New Roman" w:cs="Times New Roman"/>
              <w:sz w:val="26"/>
              <w:szCs w:val="26"/>
            </w:rPr>
          </w:rPrChange>
        </w:rPr>
      </w:pPr>
      <w:r w:rsidRPr="004D61CC">
        <w:rPr>
          <w:rFonts w:ascii="Times New Roman" w:hAnsi="Times New Roman" w:cs="Times New Roman"/>
          <w:sz w:val="24"/>
          <w:szCs w:val="24"/>
          <w:rPrChange w:id="3822" w:author="Kiên Lê Trung" w:date="2024-12-25T13:48:00Z" w16du:dateUtc="2024-12-25T06:48:00Z">
            <w:rPr>
              <w:rFonts w:ascii="Times New Roman" w:hAnsi="Times New Roman" w:cs="Times New Roman"/>
              <w:sz w:val="26"/>
              <w:szCs w:val="26"/>
            </w:rPr>
          </w:rPrChange>
        </w:rPr>
        <w:t xml:space="preserve">Phân rã </w:t>
      </w:r>
      <w:r w:rsidR="00983677" w:rsidRPr="004D61CC">
        <w:rPr>
          <w:rFonts w:ascii="Times New Roman" w:hAnsi="Times New Roman" w:cs="Times New Roman"/>
          <w:sz w:val="24"/>
          <w:szCs w:val="24"/>
          <w:rPrChange w:id="3823" w:author="Kiên Lê Trung" w:date="2024-12-25T13:48:00Z" w16du:dateUtc="2024-12-25T06:48:00Z">
            <w:rPr>
              <w:rFonts w:ascii="Times New Roman" w:hAnsi="Times New Roman" w:cs="Times New Roman"/>
              <w:sz w:val="26"/>
              <w:szCs w:val="26"/>
            </w:rPr>
          </w:rPrChange>
        </w:rPr>
        <w:t>Usecase</w:t>
      </w:r>
      <w:r w:rsidRPr="004D61CC">
        <w:rPr>
          <w:rFonts w:ascii="Times New Roman" w:hAnsi="Times New Roman" w:cs="Times New Roman"/>
          <w:sz w:val="24"/>
          <w:szCs w:val="24"/>
          <w:rPrChange w:id="3824" w:author="Kiên Lê Trung" w:date="2024-12-25T13:48:00Z" w16du:dateUtc="2024-12-25T06:48:00Z">
            <w:rPr>
              <w:rFonts w:ascii="Times New Roman" w:hAnsi="Times New Roman" w:cs="Times New Roman"/>
              <w:sz w:val="26"/>
              <w:szCs w:val="26"/>
            </w:rPr>
          </w:rPrChange>
        </w:rPr>
        <w:t xml:space="preserve"> “</w:t>
      </w:r>
      <w:r w:rsidRPr="004D61CC">
        <w:rPr>
          <w:rFonts w:ascii="Times New Roman" w:hAnsi="Times New Roman" w:cs="Times New Roman"/>
          <w:b/>
          <w:sz w:val="24"/>
          <w:szCs w:val="24"/>
          <w:rPrChange w:id="3825" w:author="Kiên Lê Trung" w:date="2024-12-25T13:48:00Z" w16du:dateUtc="2024-12-25T06:48:00Z">
            <w:rPr>
              <w:rFonts w:ascii="Times New Roman" w:hAnsi="Times New Roman" w:cs="Times New Roman"/>
              <w:b/>
              <w:sz w:val="26"/>
              <w:szCs w:val="26"/>
            </w:rPr>
          </w:rPrChange>
        </w:rPr>
        <w:t xml:space="preserve">Thêm sản phẩm vào giỏ hàng </w:t>
      </w:r>
      <w:r w:rsidRPr="004D61CC">
        <w:rPr>
          <w:rFonts w:ascii="Times New Roman" w:hAnsi="Times New Roman" w:cs="Times New Roman"/>
          <w:sz w:val="24"/>
          <w:szCs w:val="24"/>
          <w:rPrChange w:id="3826" w:author="Kiên Lê Trung" w:date="2024-12-25T13:48:00Z" w16du:dateUtc="2024-12-25T06:48:00Z">
            <w:rPr>
              <w:rFonts w:ascii="Times New Roman" w:hAnsi="Times New Roman" w:cs="Times New Roman"/>
              <w:sz w:val="26"/>
              <w:szCs w:val="26"/>
            </w:rPr>
          </w:rPrChange>
        </w:rPr>
        <w:t>”</w:t>
      </w:r>
    </w:p>
    <w:p w14:paraId="6BF89DA3" w14:textId="77777777" w:rsidR="007569A2" w:rsidRDefault="007569A2">
      <w:pPr>
        <w:rPr>
          <w:rFonts w:ascii="Times New Roman" w:eastAsia="Times New Roman" w:hAnsi="Times New Roman" w:cs="Times New Roman"/>
          <w:sz w:val="28"/>
          <w:szCs w:val="28"/>
        </w:rPr>
      </w:pPr>
    </w:p>
    <w:p w14:paraId="5C3E0E74" w14:textId="6CAAA177" w:rsidR="007569A2" w:rsidDel="0099382E" w:rsidRDefault="00386151" w:rsidP="5A64F9FC">
      <w:pPr>
        <w:rPr>
          <w:del w:id="3827" w:author="Kiên Lê Trung" w:date="2024-12-25T15:30:00Z" w16du:dateUtc="2024-12-25T08:30:00Z"/>
          <w:rFonts w:ascii="Times New Roman" w:eastAsia="Times New Roman" w:hAnsi="Times New Roman" w:cs="Times New Roman"/>
          <w:sz w:val="28"/>
          <w:szCs w:val="28"/>
        </w:rPr>
      </w:pPr>
      <w:ins w:id="3828" w:author="Kiên Lê Trung" w:date="2024-12-26T01:07:00Z" w16du:dateUtc="2024-12-25T18:07:00Z">
        <w:r w:rsidRPr="00386151">
          <w:rPr>
            <w:rFonts w:ascii="Times New Roman" w:eastAsia="Times New Roman" w:hAnsi="Times New Roman" w:cs="Times New Roman"/>
            <w:sz w:val="28"/>
            <w:szCs w:val="28"/>
          </w:rPr>
          <w:drawing>
            <wp:inline distT="0" distB="0" distL="0" distR="0" wp14:anchorId="690141DF" wp14:editId="735F245C">
              <wp:extent cx="5733415" cy="3043555"/>
              <wp:effectExtent l="0" t="0" r="635" b="4445"/>
              <wp:docPr id="176213299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32993" name="Picture 1" descr="A diagram of a diagram&#10;&#10;Description automatically generated"/>
                      <pic:cNvPicPr/>
                    </pic:nvPicPr>
                    <pic:blipFill>
                      <a:blip r:embed="rId23"/>
                      <a:stretch>
                        <a:fillRect/>
                      </a:stretch>
                    </pic:blipFill>
                    <pic:spPr>
                      <a:xfrm>
                        <a:off x="0" y="0"/>
                        <a:ext cx="5733415" cy="3043555"/>
                      </a:xfrm>
                      <a:prstGeom prst="rect">
                        <a:avLst/>
                      </a:prstGeom>
                    </pic:spPr>
                  </pic:pic>
                </a:graphicData>
              </a:graphic>
            </wp:inline>
          </w:drawing>
        </w:r>
      </w:ins>
      <w:del w:id="3829" w:author="Kiên Lê Trung" w:date="2024-12-26T01:07:00Z" w16du:dateUtc="2024-12-25T18:07:00Z">
        <w:r w:rsidR="39EF4FFA">
          <w:rPr>
            <w:noProof/>
          </w:rPr>
          <w:drawing>
            <wp:inline distT="0" distB="0" distL="0" distR="0" wp14:anchorId="1A05DB3D" wp14:editId="15191932">
              <wp:extent cx="5724524" cy="3209925"/>
              <wp:effectExtent l="0" t="0" r="0" b="0"/>
              <wp:docPr id="1570097828" name="Picture 1570097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24524" cy="3209925"/>
                      </a:xfrm>
                      <a:prstGeom prst="rect">
                        <a:avLst/>
                      </a:prstGeom>
                    </pic:spPr>
                  </pic:pic>
                </a:graphicData>
              </a:graphic>
            </wp:inline>
          </w:drawing>
        </w:r>
      </w:del>
    </w:p>
    <w:p w14:paraId="66A1FAB9" w14:textId="77777777" w:rsidR="007569A2" w:rsidRPr="0099382E" w:rsidRDefault="007569A2">
      <w:pPr>
        <w:rPr>
          <w:rFonts w:ascii="Times New Roman" w:eastAsia="Times New Roman" w:hAnsi="Times New Roman" w:cs="Times New Roman"/>
          <w:sz w:val="28"/>
          <w:szCs w:val="28"/>
          <w:lang w:val="en-US"/>
          <w:rPrChange w:id="3830" w:author="Kiên Lê Trung" w:date="2024-12-25T15:30:00Z" w16du:dateUtc="2024-12-25T08:30:00Z">
            <w:rPr>
              <w:rFonts w:ascii="Times New Roman" w:eastAsia="Times New Roman" w:hAnsi="Times New Roman" w:cs="Times New Roman"/>
              <w:sz w:val="28"/>
              <w:szCs w:val="28"/>
            </w:rPr>
          </w:rPrChange>
        </w:rPr>
      </w:pPr>
    </w:p>
    <w:p w14:paraId="76BB753C" w14:textId="5B3C70B7" w:rsidR="007569A2" w:rsidRPr="00B51A99" w:rsidRDefault="00B51A99" w:rsidP="0099382E">
      <w:pPr>
        <w:pStyle w:val="Caption"/>
        <w:spacing w:before="240"/>
        <w:rPr>
          <w:rFonts w:eastAsia="Times New Roman" w:cs="Times New Roman"/>
          <w:sz w:val="28"/>
          <w:szCs w:val="28"/>
          <w:lang w:val="en-US"/>
          <w:rPrChange w:id="3831" w:author="Kiên Lê Trung" w:date="2024-12-25T12:25:00Z" w16du:dateUtc="2024-12-25T05:25:00Z">
            <w:rPr>
              <w:rFonts w:ascii="Times New Roman" w:eastAsia="Times New Roman" w:hAnsi="Times New Roman" w:cs="Times New Roman"/>
              <w:sz w:val="28"/>
              <w:szCs w:val="28"/>
            </w:rPr>
          </w:rPrChange>
        </w:rPr>
        <w:pPrChange w:id="3832" w:author="Kiên Lê Trung" w:date="2024-12-25T15:30:00Z" w16du:dateUtc="2024-12-25T08:30:00Z">
          <w:pPr/>
        </w:pPrChange>
      </w:pPr>
      <w:bookmarkStart w:id="3833" w:name="_Toc186027527"/>
      <w:bookmarkStart w:id="3834" w:name="_Toc186027686"/>
      <w:bookmarkStart w:id="3835" w:name="_Toc186028042"/>
      <w:ins w:id="3836" w:author="Kiên Lê Trung" w:date="2024-12-25T12:25:00Z" w16du:dateUtc="2024-12-25T05:25:00Z">
        <w:r>
          <w:t xml:space="preserve">Hình </w:t>
        </w:r>
      </w:ins>
      <w:ins w:id="3837"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3838"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3839" w:author="Kiên Lê Trung" w:date="2024-12-25T20:11:00Z" w16du:dateUtc="2024-12-25T13:11:00Z">
        <w:r w:rsidR="00A151F2">
          <w:rPr>
            <w:noProof/>
          </w:rPr>
          <w:t>4</w:t>
        </w:r>
        <w:r w:rsidR="00A151F2">
          <w:fldChar w:fldCharType="end"/>
        </w:r>
      </w:ins>
      <w:ins w:id="3840" w:author="Kiên Lê Trung" w:date="2024-12-25T12:25:00Z" w16du:dateUtc="2024-12-25T05:25:00Z">
        <w:r>
          <w:rPr>
            <w:lang w:val="en-US"/>
          </w:rPr>
          <w:t xml:space="preserve"> </w:t>
        </w:r>
      </w:ins>
      <w:ins w:id="3841" w:author="Kiên Lê Trung" w:date="2024-12-25T12:31:00Z" w16du:dateUtc="2024-12-25T05:31:00Z">
        <w:r w:rsidR="00B05B16">
          <w:rPr>
            <w:lang w:val="en-US"/>
          </w:rPr>
          <w:t xml:space="preserve">Biểu đồ </w:t>
        </w:r>
      </w:ins>
      <w:ins w:id="3842" w:author="Kiên Lê Trung" w:date="2024-12-25T12:25:00Z" w16du:dateUtc="2024-12-25T05:25:00Z">
        <w:r>
          <w:rPr>
            <w:lang w:val="en-US"/>
          </w:rPr>
          <w:t>Usecase Thêm sản phẩm vào giỏ hàng</w:t>
        </w:r>
      </w:ins>
      <w:bookmarkEnd w:id="3833"/>
      <w:bookmarkEnd w:id="3834"/>
      <w:bookmarkEnd w:id="3835"/>
    </w:p>
    <w:p w14:paraId="38723505" w14:textId="629FD136" w:rsidR="007569A2" w:rsidRPr="004D61CC" w:rsidRDefault="00CE686F" w:rsidP="00C60A20">
      <w:pPr>
        <w:pStyle w:val="ListParagraph"/>
        <w:numPr>
          <w:ilvl w:val="0"/>
          <w:numId w:val="168"/>
        </w:numPr>
        <w:ind w:left="709"/>
        <w:rPr>
          <w:rFonts w:ascii="Times New Roman" w:hAnsi="Times New Roman" w:cs="Times New Roman"/>
          <w:sz w:val="24"/>
          <w:szCs w:val="24"/>
          <w:rPrChange w:id="3843" w:author="Kiên Lê Trung" w:date="2024-12-25T13:48:00Z" w16du:dateUtc="2024-12-25T06:48:00Z">
            <w:rPr>
              <w:rFonts w:ascii="Times New Roman" w:hAnsi="Times New Roman" w:cs="Times New Roman"/>
              <w:sz w:val="26"/>
              <w:szCs w:val="26"/>
            </w:rPr>
          </w:rPrChange>
        </w:rPr>
      </w:pPr>
      <w:r w:rsidRPr="004D61CC">
        <w:rPr>
          <w:rFonts w:ascii="Times New Roman" w:hAnsi="Times New Roman" w:cs="Times New Roman"/>
          <w:sz w:val="24"/>
          <w:szCs w:val="24"/>
          <w:rPrChange w:id="3844" w:author="Kiên Lê Trung" w:date="2024-12-25T13:48:00Z" w16du:dateUtc="2024-12-25T06:48:00Z">
            <w:rPr>
              <w:rFonts w:ascii="Times New Roman" w:hAnsi="Times New Roman" w:cs="Times New Roman"/>
              <w:sz w:val="26"/>
              <w:szCs w:val="26"/>
            </w:rPr>
          </w:rPrChange>
        </w:rPr>
        <w:t xml:space="preserve">Phân rã </w:t>
      </w:r>
      <w:r w:rsidR="00983677" w:rsidRPr="004D61CC">
        <w:rPr>
          <w:rFonts w:ascii="Times New Roman" w:hAnsi="Times New Roman" w:cs="Times New Roman"/>
          <w:sz w:val="24"/>
          <w:szCs w:val="24"/>
          <w:rPrChange w:id="3845" w:author="Kiên Lê Trung" w:date="2024-12-25T13:48:00Z" w16du:dateUtc="2024-12-25T06:48:00Z">
            <w:rPr>
              <w:rFonts w:ascii="Times New Roman" w:hAnsi="Times New Roman" w:cs="Times New Roman"/>
              <w:sz w:val="26"/>
              <w:szCs w:val="26"/>
            </w:rPr>
          </w:rPrChange>
        </w:rPr>
        <w:t>Usecase</w:t>
      </w:r>
      <w:r w:rsidRPr="004D61CC">
        <w:rPr>
          <w:rFonts w:ascii="Times New Roman" w:hAnsi="Times New Roman" w:cs="Times New Roman"/>
          <w:sz w:val="24"/>
          <w:szCs w:val="24"/>
          <w:rPrChange w:id="3846" w:author="Kiên Lê Trung" w:date="2024-12-25T13:48:00Z" w16du:dateUtc="2024-12-25T06:48:00Z">
            <w:rPr>
              <w:rFonts w:ascii="Times New Roman" w:hAnsi="Times New Roman" w:cs="Times New Roman"/>
              <w:sz w:val="26"/>
              <w:szCs w:val="26"/>
            </w:rPr>
          </w:rPrChange>
        </w:rPr>
        <w:t xml:space="preserve"> “</w:t>
      </w:r>
      <w:r w:rsidRPr="004D61CC">
        <w:rPr>
          <w:rFonts w:ascii="Times New Roman" w:hAnsi="Times New Roman" w:cs="Times New Roman"/>
          <w:b/>
          <w:sz w:val="24"/>
          <w:szCs w:val="24"/>
          <w:rPrChange w:id="3847" w:author="Kiên Lê Trung" w:date="2024-12-25T13:48:00Z" w16du:dateUtc="2024-12-25T06:48:00Z">
            <w:rPr>
              <w:rFonts w:ascii="Times New Roman" w:hAnsi="Times New Roman" w:cs="Times New Roman"/>
              <w:b/>
              <w:sz w:val="26"/>
              <w:szCs w:val="26"/>
            </w:rPr>
          </w:rPrChange>
        </w:rPr>
        <w:t xml:space="preserve">Thanh toán đơn hàng </w:t>
      </w:r>
      <w:r w:rsidRPr="004D61CC">
        <w:rPr>
          <w:rFonts w:ascii="Times New Roman" w:hAnsi="Times New Roman" w:cs="Times New Roman"/>
          <w:sz w:val="24"/>
          <w:szCs w:val="24"/>
          <w:rPrChange w:id="3848" w:author="Kiên Lê Trung" w:date="2024-12-25T13:48:00Z" w16du:dateUtc="2024-12-25T06:48:00Z">
            <w:rPr>
              <w:rFonts w:ascii="Times New Roman" w:hAnsi="Times New Roman" w:cs="Times New Roman"/>
              <w:sz w:val="26"/>
              <w:szCs w:val="26"/>
            </w:rPr>
          </w:rPrChange>
        </w:rPr>
        <w:t>”</w:t>
      </w:r>
    </w:p>
    <w:p w14:paraId="513DA1E0" w14:textId="77777777" w:rsidR="007569A2" w:rsidRDefault="007569A2">
      <w:pPr>
        <w:rPr>
          <w:rFonts w:ascii="Times New Roman" w:eastAsia="Times New Roman" w:hAnsi="Times New Roman" w:cs="Times New Roman"/>
          <w:sz w:val="28"/>
          <w:szCs w:val="28"/>
        </w:rPr>
      </w:pPr>
    </w:p>
    <w:p w14:paraId="75CAC6F5" w14:textId="772E75F7" w:rsidR="007569A2" w:rsidRPr="007158F7" w:rsidRDefault="00297A4C" w:rsidP="007158F7">
      <w:bookmarkStart w:id="3849" w:name="_njfhpeobxpnc" w:colFirst="0" w:colLast="0"/>
      <w:bookmarkEnd w:id="3849"/>
      <w:ins w:id="3850" w:author="Kiên Lê Trung" w:date="2024-12-26T01:11:00Z" w16du:dateUtc="2024-12-25T18:11:00Z">
        <w:r w:rsidRPr="00297A4C">
          <w:drawing>
            <wp:inline distT="0" distB="0" distL="0" distR="0" wp14:anchorId="4C70860E" wp14:editId="4879A5D8">
              <wp:extent cx="5733415" cy="2312670"/>
              <wp:effectExtent l="0" t="0" r="635" b="0"/>
              <wp:docPr id="124515900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59004" name="Picture 1" descr="A diagram of a diagram&#10;&#10;Description automatically generated"/>
                      <pic:cNvPicPr/>
                    </pic:nvPicPr>
                    <pic:blipFill>
                      <a:blip r:embed="rId25"/>
                      <a:stretch>
                        <a:fillRect/>
                      </a:stretch>
                    </pic:blipFill>
                    <pic:spPr>
                      <a:xfrm>
                        <a:off x="0" y="0"/>
                        <a:ext cx="5733415" cy="2312670"/>
                      </a:xfrm>
                      <a:prstGeom prst="rect">
                        <a:avLst/>
                      </a:prstGeom>
                    </pic:spPr>
                  </pic:pic>
                </a:graphicData>
              </a:graphic>
            </wp:inline>
          </w:drawing>
        </w:r>
      </w:ins>
      <w:del w:id="3851" w:author="Kiên Lê Trung" w:date="2024-12-26T01:11:00Z" w16du:dateUtc="2024-12-25T18:11:00Z">
        <w:r w:rsidR="00E76974" w:rsidRPr="00E76974">
          <w:rPr>
            <w:noProof/>
          </w:rPr>
          <w:drawing>
            <wp:inline distT="0" distB="0" distL="0" distR="0" wp14:anchorId="4849F321" wp14:editId="3B45A76C">
              <wp:extent cx="5733415" cy="2719070"/>
              <wp:effectExtent l="0" t="0" r="635" b="5080"/>
              <wp:docPr id="188208293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82937" name="Picture 1" descr="A diagram of a diagram&#10;&#10;Description automatically generated"/>
                      <pic:cNvPicPr/>
                    </pic:nvPicPr>
                    <pic:blipFill>
                      <a:blip r:embed="rId26"/>
                      <a:stretch>
                        <a:fillRect/>
                      </a:stretch>
                    </pic:blipFill>
                    <pic:spPr>
                      <a:xfrm>
                        <a:off x="0" y="0"/>
                        <a:ext cx="5733415" cy="2719070"/>
                      </a:xfrm>
                      <a:prstGeom prst="rect">
                        <a:avLst/>
                      </a:prstGeom>
                    </pic:spPr>
                  </pic:pic>
                </a:graphicData>
              </a:graphic>
            </wp:inline>
          </w:drawing>
        </w:r>
      </w:del>
      <w:commentRangeStart w:id="3852"/>
      <w:commentRangeEnd w:id="3852"/>
      <w:r w:rsidR="00CE686F">
        <w:rPr>
          <w:rStyle w:val="CommentReference"/>
        </w:rPr>
        <w:commentReference w:id="3852"/>
      </w:r>
    </w:p>
    <w:p w14:paraId="66060428" w14:textId="77777777" w:rsidR="007569A2" w:rsidRDefault="007569A2">
      <w:pPr>
        <w:rPr>
          <w:sz w:val="28"/>
          <w:szCs w:val="28"/>
        </w:rPr>
      </w:pPr>
    </w:p>
    <w:p w14:paraId="1D0656FE" w14:textId="2E474164" w:rsidR="007569A2" w:rsidRPr="00B51A99" w:rsidDel="004D61CC" w:rsidRDefault="00B51A99" w:rsidP="00B51A99">
      <w:pPr>
        <w:pStyle w:val="Caption"/>
        <w:rPr>
          <w:del w:id="3853" w:author="Kiên Lê Trung" w:date="2024-12-25T13:49:00Z" w16du:dateUtc="2024-12-25T06:49:00Z"/>
          <w:sz w:val="28"/>
          <w:szCs w:val="28"/>
          <w:lang w:val="en-US"/>
          <w:rPrChange w:id="3854" w:author="Kiên Lê Trung" w:date="2024-12-25T12:25:00Z" w16du:dateUtc="2024-12-25T05:25:00Z">
            <w:rPr>
              <w:del w:id="3855" w:author="Kiên Lê Trung" w:date="2024-12-25T13:49:00Z" w16du:dateUtc="2024-12-25T06:49:00Z"/>
              <w:sz w:val="28"/>
              <w:szCs w:val="28"/>
            </w:rPr>
          </w:rPrChange>
        </w:rPr>
        <w:pPrChange w:id="3856" w:author="Kiên Lê Trung" w:date="2024-12-25T12:25:00Z" w16du:dateUtc="2024-12-25T05:25:00Z">
          <w:pPr/>
        </w:pPrChange>
      </w:pPr>
      <w:bookmarkStart w:id="3857" w:name="_Toc186027528"/>
      <w:bookmarkStart w:id="3858" w:name="_Toc186027687"/>
      <w:bookmarkStart w:id="3859" w:name="_Toc186028043"/>
      <w:ins w:id="3860" w:author="Kiên Lê Trung" w:date="2024-12-25T12:25:00Z" w16du:dateUtc="2024-12-25T05:25:00Z">
        <w:r>
          <w:t xml:space="preserve">Hình </w:t>
        </w:r>
      </w:ins>
      <w:ins w:id="3861"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3862"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3863" w:author="Kiên Lê Trung" w:date="2024-12-25T20:11:00Z" w16du:dateUtc="2024-12-25T13:11:00Z">
        <w:r w:rsidR="00A151F2">
          <w:rPr>
            <w:noProof/>
          </w:rPr>
          <w:t>5</w:t>
        </w:r>
        <w:r w:rsidR="00A151F2">
          <w:fldChar w:fldCharType="end"/>
        </w:r>
      </w:ins>
      <w:ins w:id="3864" w:author="Kiên Lê Trung" w:date="2024-12-25T12:25:00Z" w16du:dateUtc="2024-12-25T05:25:00Z">
        <w:r>
          <w:rPr>
            <w:lang w:val="en-US"/>
          </w:rPr>
          <w:t xml:space="preserve"> </w:t>
        </w:r>
      </w:ins>
      <w:ins w:id="3865" w:author="Kiên Lê Trung" w:date="2024-12-25T12:31:00Z" w16du:dateUtc="2024-12-25T05:31:00Z">
        <w:r w:rsidR="00B05B16">
          <w:rPr>
            <w:lang w:val="en-US"/>
          </w:rPr>
          <w:t xml:space="preserve">Biểu đồ </w:t>
        </w:r>
      </w:ins>
      <w:ins w:id="3866" w:author="Kiên Lê Trung" w:date="2024-12-25T12:25:00Z" w16du:dateUtc="2024-12-25T05:25:00Z">
        <w:r>
          <w:rPr>
            <w:lang w:val="en-US"/>
          </w:rPr>
          <w:t>Usecase Thanh toán đơn hàng</w:t>
        </w:r>
      </w:ins>
      <w:bookmarkEnd w:id="3857"/>
      <w:bookmarkEnd w:id="3858"/>
      <w:bookmarkEnd w:id="3859"/>
    </w:p>
    <w:p w14:paraId="7B37605A" w14:textId="77777777" w:rsidR="007569A2" w:rsidRPr="004D61CC" w:rsidRDefault="007569A2" w:rsidP="004D61CC">
      <w:pPr>
        <w:pStyle w:val="Caption"/>
        <w:rPr>
          <w:lang w:val="en-US"/>
          <w:rPrChange w:id="3867" w:author="Kiên Lê Trung" w:date="2024-12-25T13:49:00Z" w16du:dateUtc="2024-12-25T06:49:00Z">
            <w:rPr>
              <w:sz w:val="28"/>
              <w:szCs w:val="28"/>
            </w:rPr>
          </w:rPrChange>
        </w:rPr>
        <w:pPrChange w:id="3868" w:author="Kiên Lê Trung" w:date="2024-12-25T13:49:00Z" w16du:dateUtc="2024-12-25T06:49:00Z">
          <w:pPr/>
        </w:pPrChange>
      </w:pPr>
    </w:p>
    <w:p w14:paraId="764A1B9C" w14:textId="4B2F09C5" w:rsidR="007569A2" w:rsidRPr="004D61CC" w:rsidRDefault="00CE686F" w:rsidP="00C60A20">
      <w:pPr>
        <w:pStyle w:val="ListParagraph"/>
        <w:numPr>
          <w:ilvl w:val="0"/>
          <w:numId w:val="169"/>
        </w:numPr>
        <w:ind w:left="709"/>
        <w:rPr>
          <w:rFonts w:ascii="Times New Roman" w:hAnsi="Times New Roman" w:cs="Times New Roman"/>
          <w:sz w:val="24"/>
          <w:szCs w:val="24"/>
          <w:rPrChange w:id="3869" w:author="Kiên Lê Trung" w:date="2024-12-25T13:49:00Z" w16du:dateUtc="2024-12-25T06:49:00Z">
            <w:rPr>
              <w:rFonts w:ascii="Times New Roman" w:hAnsi="Times New Roman" w:cs="Times New Roman"/>
              <w:sz w:val="26"/>
              <w:szCs w:val="26"/>
            </w:rPr>
          </w:rPrChange>
        </w:rPr>
      </w:pPr>
      <w:commentRangeStart w:id="3870"/>
      <w:r w:rsidRPr="004D61CC">
        <w:rPr>
          <w:rFonts w:ascii="Times New Roman" w:hAnsi="Times New Roman" w:cs="Times New Roman"/>
          <w:sz w:val="24"/>
          <w:szCs w:val="24"/>
          <w:rPrChange w:id="3871" w:author="Kiên Lê Trung" w:date="2024-12-25T13:49:00Z" w16du:dateUtc="2024-12-25T06:49:00Z">
            <w:rPr>
              <w:rFonts w:ascii="Times New Roman" w:hAnsi="Times New Roman" w:cs="Times New Roman"/>
              <w:sz w:val="26"/>
              <w:szCs w:val="26"/>
            </w:rPr>
          </w:rPrChange>
        </w:rPr>
        <w:t xml:space="preserve">Phân rã </w:t>
      </w:r>
      <w:r w:rsidR="00983677" w:rsidRPr="004D61CC">
        <w:rPr>
          <w:rFonts w:ascii="Times New Roman" w:hAnsi="Times New Roman" w:cs="Times New Roman"/>
          <w:sz w:val="24"/>
          <w:szCs w:val="24"/>
          <w:rPrChange w:id="3872" w:author="Kiên Lê Trung" w:date="2024-12-25T13:49:00Z" w16du:dateUtc="2024-12-25T06:49:00Z">
            <w:rPr>
              <w:rFonts w:ascii="Times New Roman" w:hAnsi="Times New Roman" w:cs="Times New Roman"/>
              <w:sz w:val="26"/>
              <w:szCs w:val="26"/>
            </w:rPr>
          </w:rPrChange>
        </w:rPr>
        <w:t>Usecase</w:t>
      </w:r>
      <w:r w:rsidRPr="004D61CC">
        <w:rPr>
          <w:rFonts w:ascii="Times New Roman" w:hAnsi="Times New Roman" w:cs="Times New Roman"/>
          <w:sz w:val="24"/>
          <w:szCs w:val="24"/>
          <w:rPrChange w:id="3873" w:author="Kiên Lê Trung" w:date="2024-12-25T13:49:00Z" w16du:dateUtc="2024-12-25T06:49:00Z">
            <w:rPr>
              <w:rFonts w:ascii="Times New Roman" w:hAnsi="Times New Roman" w:cs="Times New Roman"/>
              <w:sz w:val="26"/>
              <w:szCs w:val="26"/>
            </w:rPr>
          </w:rPrChange>
        </w:rPr>
        <w:t xml:space="preserve"> “</w:t>
      </w:r>
      <w:r w:rsidRPr="004D61CC">
        <w:rPr>
          <w:rFonts w:ascii="Times New Roman" w:hAnsi="Times New Roman" w:cs="Times New Roman"/>
          <w:b/>
          <w:sz w:val="24"/>
          <w:szCs w:val="24"/>
          <w:rPrChange w:id="3874" w:author="Kiên Lê Trung" w:date="2024-12-25T13:49:00Z" w16du:dateUtc="2024-12-25T06:49:00Z">
            <w:rPr>
              <w:rFonts w:ascii="Times New Roman" w:hAnsi="Times New Roman" w:cs="Times New Roman"/>
              <w:b/>
              <w:sz w:val="26"/>
              <w:szCs w:val="26"/>
            </w:rPr>
          </w:rPrChange>
        </w:rPr>
        <w:t xml:space="preserve">Đánh giá và bình luận </w:t>
      </w:r>
      <w:r w:rsidRPr="004D61CC">
        <w:rPr>
          <w:rFonts w:ascii="Times New Roman" w:hAnsi="Times New Roman" w:cs="Times New Roman"/>
          <w:sz w:val="24"/>
          <w:szCs w:val="24"/>
          <w:rPrChange w:id="3875" w:author="Kiên Lê Trung" w:date="2024-12-25T13:49:00Z" w16du:dateUtc="2024-12-25T06:49:00Z">
            <w:rPr>
              <w:rFonts w:ascii="Times New Roman" w:hAnsi="Times New Roman" w:cs="Times New Roman"/>
              <w:sz w:val="26"/>
              <w:szCs w:val="26"/>
            </w:rPr>
          </w:rPrChange>
        </w:rPr>
        <w:t>”</w:t>
      </w:r>
      <w:commentRangeEnd w:id="3870"/>
      <w:r w:rsidR="003B5E3E" w:rsidRPr="004D61CC">
        <w:rPr>
          <w:rStyle w:val="CommentReference"/>
          <w:sz w:val="24"/>
          <w:szCs w:val="24"/>
          <w:rPrChange w:id="3876" w:author="Kiên Lê Trung" w:date="2024-12-25T13:49:00Z" w16du:dateUtc="2024-12-25T06:49:00Z">
            <w:rPr>
              <w:rStyle w:val="CommentReference"/>
            </w:rPr>
          </w:rPrChange>
        </w:rPr>
        <w:commentReference w:id="3870"/>
      </w:r>
    </w:p>
    <w:p w14:paraId="394798F2" w14:textId="77777777" w:rsidR="007569A2" w:rsidRDefault="007569A2">
      <w:pPr>
        <w:rPr>
          <w:sz w:val="24"/>
          <w:szCs w:val="24"/>
        </w:rPr>
      </w:pPr>
    </w:p>
    <w:p w14:paraId="3889A505" w14:textId="74CDE8D0" w:rsidR="007569A2" w:rsidRDefault="006E7643" w:rsidP="00C60A20">
      <w:pPr>
        <w:rPr>
          <w:ins w:id="3877" w:author="Kiên Lê Trung" w:date="2024-12-25T12:25:00Z" w16du:dateUtc="2024-12-25T05:25:00Z"/>
          <w:lang w:val="en-US"/>
        </w:rPr>
      </w:pPr>
      <w:bookmarkStart w:id="3878" w:name="_lxs9i6qrp944" w:colFirst="0" w:colLast="0"/>
      <w:bookmarkEnd w:id="3878"/>
      <w:ins w:id="3879" w:author="Kiên Lê Trung" w:date="2024-12-26T01:18:00Z" w16du:dateUtc="2024-12-25T18:18:00Z">
        <w:r w:rsidRPr="006E7643">
          <w:rPr>
            <w:lang w:val="en-US"/>
          </w:rPr>
          <w:drawing>
            <wp:inline distT="0" distB="0" distL="0" distR="0" wp14:anchorId="1A69587E" wp14:editId="028C1DCC">
              <wp:extent cx="5733415" cy="2049145"/>
              <wp:effectExtent l="0" t="0" r="635" b="8255"/>
              <wp:docPr id="84758226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82264" name="Picture 1" descr="A diagram of a diagram&#10;&#10;Description automatically generated"/>
                      <pic:cNvPicPr/>
                    </pic:nvPicPr>
                    <pic:blipFill>
                      <a:blip r:embed="rId27"/>
                      <a:stretch>
                        <a:fillRect/>
                      </a:stretch>
                    </pic:blipFill>
                    <pic:spPr>
                      <a:xfrm>
                        <a:off x="0" y="0"/>
                        <a:ext cx="5733415" cy="2049145"/>
                      </a:xfrm>
                      <a:prstGeom prst="rect">
                        <a:avLst/>
                      </a:prstGeom>
                    </pic:spPr>
                  </pic:pic>
                </a:graphicData>
              </a:graphic>
            </wp:inline>
          </w:drawing>
        </w:r>
      </w:ins>
      <w:del w:id="3880" w:author="Kiên Lê Trung" w:date="2024-12-26T01:16:00Z" w16du:dateUtc="2024-12-25T18:16:00Z">
        <w:r w:rsidR="002214F5" w:rsidRPr="002214F5">
          <w:rPr>
            <w:noProof/>
          </w:rPr>
          <w:drawing>
            <wp:inline distT="0" distB="0" distL="0" distR="0" wp14:anchorId="022044C5" wp14:editId="311DB6C4">
              <wp:extent cx="5733415" cy="2066925"/>
              <wp:effectExtent l="0" t="0" r="635" b="9525"/>
              <wp:docPr id="60701015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10157" name="Picture 1" descr="A diagram of a diagram&#10;&#10;Description automatically generated"/>
                      <pic:cNvPicPr/>
                    </pic:nvPicPr>
                    <pic:blipFill>
                      <a:blip r:embed="rId28"/>
                      <a:stretch>
                        <a:fillRect/>
                      </a:stretch>
                    </pic:blipFill>
                    <pic:spPr>
                      <a:xfrm>
                        <a:off x="0" y="0"/>
                        <a:ext cx="5733415" cy="2066925"/>
                      </a:xfrm>
                      <a:prstGeom prst="rect">
                        <a:avLst/>
                      </a:prstGeom>
                    </pic:spPr>
                  </pic:pic>
                </a:graphicData>
              </a:graphic>
            </wp:inline>
          </w:drawing>
        </w:r>
      </w:del>
      <w:commentRangeStart w:id="3881"/>
      <w:commentRangeEnd w:id="3881"/>
      <w:r w:rsidR="00CE686F">
        <w:rPr>
          <w:rStyle w:val="CommentReference"/>
        </w:rPr>
        <w:commentReference w:id="3881"/>
      </w:r>
    </w:p>
    <w:p w14:paraId="49D3A7ED" w14:textId="02E617B1" w:rsidR="00B51A99" w:rsidRPr="00B51A99" w:rsidDel="004D61CC" w:rsidRDefault="00B51A99" w:rsidP="00B51A99">
      <w:pPr>
        <w:pStyle w:val="Caption"/>
        <w:rPr>
          <w:del w:id="3882" w:author="Kiên Lê Trung" w:date="2024-12-25T13:49:00Z" w16du:dateUtc="2024-12-25T06:49:00Z"/>
          <w:lang w:val="en-US"/>
          <w:rPrChange w:id="3883" w:author="Kiên Lê Trung" w:date="2024-12-25T12:26:00Z" w16du:dateUtc="2024-12-25T05:26:00Z">
            <w:rPr>
              <w:del w:id="3884" w:author="Kiên Lê Trung" w:date="2024-12-25T13:49:00Z" w16du:dateUtc="2024-12-25T06:49:00Z"/>
            </w:rPr>
          </w:rPrChange>
        </w:rPr>
        <w:pPrChange w:id="3885" w:author="Kiên Lê Trung" w:date="2024-12-25T12:26:00Z" w16du:dateUtc="2024-12-25T05:26:00Z">
          <w:pPr/>
        </w:pPrChange>
      </w:pPr>
      <w:bookmarkStart w:id="3886" w:name="_Toc186027529"/>
      <w:bookmarkStart w:id="3887" w:name="_Toc186027688"/>
      <w:bookmarkStart w:id="3888" w:name="_Toc186028044"/>
      <w:ins w:id="3889" w:author="Kiên Lê Trung" w:date="2024-12-25T12:26:00Z" w16du:dateUtc="2024-12-25T05:26:00Z">
        <w:r>
          <w:t xml:space="preserve">Hình </w:t>
        </w:r>
      </w:ins>
      <w:ins w:id="3890"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3891"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3892" w:author="Kiên Lê Trung" w:date="2024-12-25T20:11:00Z" w16du:dateUtc="2024-12-25T13:11:00Z">
        <w:r w:rsidR="00A151F2">
          <w:rPr>
            <w:noProof/>
          </w:rPr>
          <w:t>6</w:t>
        </w:r>
        <w:r w:rsidR="00A151F2">
          <w:fldChar w:fldCharType="end"/>
        </w:r>
      </w:ins>
      <w:ins w:id="3893" w:author="Kiên Lê Trung" w:date="2024-12-25T12:26:00Z" w16du:dateUtc="2024-12-25T05:26:00Z">
        <w:r>
          <w:rPr>
            <w:lang w:val="en-US"/>
          </w:rPr>
          <w:t xml:space="preserve"> </w:t>
        </w:r>
      </w:ins>
      <w:ins w:id="3894" w:author="Kiên Lê Trung" w:date="2024-12-25T12:31:00Z" w16du:dateUtc="2024-12-25T05:31:00Z">
        <w:r w:rsidR="00B05B16">
          <w:rPr>
            <w:lang w:val="en-US"/>
          </w:rPr>
          <w:t xml:space="preserve">Biểu đồ </w:t>
        </w:r>
      </w:ins>
      <w:ins w:id="3895" w:author="Kiên Lê Trung" w:date="2024-12-25T12:26:00Z" w16du:dateUtc="2024-12-25T05:26:00Z">
        <w:r>
          <w:rPr>
            <w:lang w:val="en-US"/>
          </w:rPr>
          <w:t>Usecase Đánh giá và bình luận</w:t>
        </w:r>
      </w:ins>
      <w:bookmarkEnd w:id="3886"/>
      <w:bookmarkEnd w:id="3887"/>
      <w:bookmarkEnd w:id="3888"/>
    </w:p>
    <w:p w14:paraId="29079D35" w14:textId="77777777" w:rsidR="007569A2" w:rsidRPr="004D61CC" w:rsidRDefault="007569A2" w:rsidP="004D61CC">
      <w:pPr>
        <w:pStyle w:val="Caption"/>
        <w:rPr>
          <w:lang w:val="en-US"/>
          <w:rPrChange w:id="3896" w:author="Kiên Lê Trung" w:date="2024-12-25T13:49:00Z" w16du:dateUtc="2024-12-25T06:49:00Z">
            <w:rPr/>
          </w:rPrChange>
        </w:rPr>
        <w:pPrChange w:id="3897" w:author="Kiên Lê Trung" w:date="2024-12-25T13:49:00Z" w16du:dateUtc="2024-12-25T06:49:00Z">
          <w:pPr/>
        </w:pPrChange>
      </w:pPr>
    </w:p>
    <w:p w14:paraId="76614669" w14:textId="4B3387A3" w:rsidR="007569A2" w:rsidRPr="00C60A20" w:rsidRDefault="00CE686F" w:rsidP="00034C0F">
      <w:pPr>
        <w:pStyle w:val="Heading4"/>
        <w:rPr>
          <w:color w:val="auto"/>
          <w:lang w:val="en-US"/>
        </w:rPr>
      </w:pPr>
      <w:bookmarkStart w:id="3898" w:name="_Toc185954680"/>
      <w:r w:rsidRPr="00C60A20">
        <w:rPr>
          <w:color w:val="auto"/>
        </w:rPr>
        <w:t xml:space="preserve">2.1.3c </w:t>
      </w:r>
      <w:r w:rsidRPr="00C60A20">
        <w:rPr>
          <w:color w:val="auto"/>
          <w:sz w:val="26"/>
          <w:szCs w:val="26"/>
        </w:rPr>
        <w:t xml:space="preserve">Biểu đồ </w:t>
      </w:r>
      <w:r w:rsidR="00983677">
        <w:rPr>
          <w:bCs/>
          <w:color w:val="auto"/>
          <w:sz w:val="26"/>
          <w:szCs w:val="26"/>
        </w:rPr>
        <w:t>Usecase</w:t>
      </w:r>
      <w:r w:rsidRPr="00C60A20">
        <w:rPr>
          <w:color w:val="auto"/>
          <w:sz w:val="26"/>
          <w:szCs w:val="26"/>
        </w:rPr>
        <w:t xml:space="preserve"> phân rã </w:t>
      </w:r>
      <w:r w:rsidR="00405F3E">
        <w:rPr>
          <w:bCs/>
          <w:color w:val="auto"/>
          <w:sz w:val="26"/>
          <w:szCs w:val="26"/>
          <w:lang w:val="vi-VN"/>
        </w:rPr>
        <w:t xml:space="preserve">- </w:t>
      </w:r>
      <w:r w:rsidRPr="00C60A20">
        <w:rPr>
          <w:color w:val="auto"/>
          <w:sz w:val="26"/>
          <w:szCs w:val="26"/>
        </w:rPr>
        <w:t>Người bán</w:t>
      </w:r>
      <w:bookmarkStart w:id="3899" w:name="_mqidg1v9lbf1" w:colFirst="0" w:colLast="0"/>
      <w:bookmarkEnd w:id="3898"/>
      <w:bookmarkEnd w:id="3899"/>
    </w:p>
    <w:p w14:paraId="7E1C2E56" w14:textId="1E1190F9" w:rsidR="007569A2" w:rsidRPr="004D61CC" w:rsidRDefault="00CE686F" w:rsidP="00C60A20">
      <w:pPr>
        <w:pStyle w:val="ListParagraph"/>
        <w:numPr>
          <w:ilvl w:val="0"/>
          <w:numId w:val="170"/>
        </w:numPr>
        <w:ind w:left="709"/>
        <w:rPr>
          <w:rFonts w:ascii="Times New Roman" w:hAnsi="Times New Roman" w:cs="Times New Roman"/>
          <w:b/>
          <w:sz w:val="24"/>
          <w:szCs w:val="24"/>
          <w:rPrChange w:id="3900" w:author="Kiên Lê Trung" w:date="2024-12-25T13:49:00Z" w16du:dateUtc="2024-12-25T06:49:00Z">
            <w:rPr>
              <w:rFonts w:ascii="Times New Roman" w:hAnsi="Times New Roman" w:cs="Times New Roman"/>
              <w:b/>
              <w:sz w:val="26"/>
              <w:szCs w:val="26"/>
            </w:rPr>
          </w:rPrChange>
        </w:rPr>
      </w:pPr>
      <w:r w:rsidRPr="004D61CC">
        <w:rPr>
          <w:rFonts w:ascii="Times New Roman" w:hAnsi="Times New Roman" w:cs="Times New Roman"/>
          <w:sz w:val="24"/>
          <w:szCs w:val="24"/>
          <w:rPrChange w:id="3901" w:author="Kiên Lê Trung" w:date="2024-12-25T13:49:00Z" w16du:dateUtc="2024-12-25T06:49:00Z">
            <w:rPr>
              <w:rFonts w:ascii="Times New Roman" w:hAnsi="Times New Roman" w:cs="Times New Roman"/>
              <w:sz w:val="26"/>
              <w:szCs w:val="26"/>
            </w:rPr>
          </w:rPrChange>
        </w:rPr>
        <w:t xml:space="preserve">Phân rã </w:t>
      </w:r>
      <w:r w:rsidR="00983677" w:rsidRPr="004D61CC">
        <w:rPr>
          <w:rFonts w:ascii="Times New Roman" w:hAnsi="Times New Roman" w:cs="Times New Roman"/>
          <w:sz w:val="24"/>
          <w:szCs w:val="24"/>
          <w:rPrChange w:id="3902" w:author="Kiên Lê Trung" w:date="2024-12-25T13:49:00Z" w16du:dateUtc="2024-12-25T06:49:00Z">
            <w:rPr>
              <w:rFonts w:ascii="Times New Roman" w:hAnsi="Times New Roman" w:cs="Times New Roman"/>
              <w:sz w:val="26"/>
              <w:szCs w:val="26"/>
            </w:rPr>
          </w:rPrChange>
        </w:rPr>
        <w:t>Usecase</w:t>
      </w:r>
      <w:r w:rsidRPr="004D61CC">
        <w:rPr>
          <w:rFonts w:ascii="Times New Roman" w:hAnsi="Times New Roman" w:cs="Times New Roman"/>
          <w:sz w:val="24"/>
          <w:szCs w:val="24"/>
          <w:rPrChange w:id="3903" w:author="Kiên Lê Trung" w:date="2024-12-25T13:49:00Z" w16du:dateUtc="2024-12-25T06:49:00Z">
            <w:rPr>
              <w:rFonts w:ascii="Times New Roman" w:hAnsi="Times New Roman" w:cs="Times New Roman"/>
              <w:sz w:val="26"/>
              <w:szCs w:val="26"/>
            </w:rPr>
          </w:rPrChange>
        </w:rPr>
        <w:t xml:space="preserve"> </w:t>
      </w:r>
      <w:r w:rsidRPr="004D61CC">
        <w:rPr>
          <w:rFonts w:ascii="Times New Roman" w:hAnsi="Times New Roman" w:cs="Times New Roman"/>
          <w:b/>
          <w:sz w:val="24"/>
          <w:szCs w:val="24"/>
          <w:rPrChange w:id="3904" w:author="Kiên Lê Trung" w:date="2024-12-25T13:49:00Z" w16du:dateUtc="2024-12-25T06:49:00Z">
            <w:rPr>
              <w:rFonts w:ascii="Times New Roman" w:hAnsi="Times New Roman" w:cs="Times New Roman"/>
              <w:b/>
              <w:sz w:val="26"/>
              <w:szCs w:val="26"/>
            </w:rPr>
          </w:rPrChange>
        </w:rPr>
        <w:t>“Quản lý sản phẩm”</w:t>
      </w:r>
    </w:p>
    <w:p w14:paraId="57590049" w14:textId="77777777" w:rsidR="007569A2" w:rsidRDefault="007569A2">
      <w:pPr>
        <w:rPr>
          <w:b/>
          <w:sz w:val="24"/>
          <w:szCs w:val="24"/>
        </w:rPr>
      </w:pPr>
    </w:p>
    <w:p w14:paraId="0C5B615A" w14:textId="77777777" w:rsidR="007569A2" w:rsidRDefault="007569A2"/>
    <w:p w14:paraId="792F1AA2" w14:textId="77777777" w:rsidR="007569A2" w:rsidRDefault="007569A2"/>
    <w:p w14:paraId="1A499DFC" w14:textId="77777777" w:rsidR="007569A2" w:rsidRDefault="007569A2"/>
    <w:p w14:paraId="5E7E3C41" w14:textId="399D192E" w:rsidR="007569A2" w:rsidRDefault="165C2C6E" w:rsidP="007158F7">
      <w:bookmarkStart w:id="3905" w:name="_rt4pop4sffdq" w:colFirst="0" w:colLast="0"/>
      <w:bookmarkEnd w:id="3905"/>
      <w:del w:id="3906" w:author="khanh pham" w:date="2024-12-26T00:24:00Z" w16du:dateUtc="2024-12-25T17:24:00Z">
        <w:r>
          <w:rPr>
            <w:noProof/>
          </w:rPr>
          <w:drawing>
            <wp:inline distT="0" distB="0" distL="0" distR="0" wp14:anchorId="51E14F77" wp14:editId="7E7EAF44">
              <wp:extent cx="5724524" cy="2781300"/>
              <wp:effectExtent l="0" t="0" r="0" b="0"/>
              <wp:docPr id="578003673" name="Picture 57800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4524" cy="2781300"/>
                      </a:xfrm>
                      <a:prstGeom prst="rect">
                        <a:avLst/>
                      </a:prstGeom>
                    </pic:spPr>
                  </pic:pic>
                </a:graphicData>
              </a:graphic>
            </wp:inline>
          </w:drawing>
        </w:r>
      </w:del>
      <w:ins w:id="3907" w:author="khanh pham" w:date="2024-12-26T00:24:00Z" w16du:dateUtc="2024-12-25T17:24:00Z">
        <w:r w:rsidR="00C90D8E">
          <w:rPr>
            <w:noProof/>
          </w:rPr>
          <w:drawing>
            <wp:inline distT="0" distB="0" distL="0" distR="0" wp14:anchorId="5ADBC5C3" wp14:editId="00E1DC1E">
              <wp:extent cx="5733415" cy="3500120"/>
              <wp:effectExtent l="0" t="0" r="635" b="5080"/>
              <wp:docPr id="598017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17901" name="Picture 1"/>
                      <pic:cNvPicPr/>
                    </pic:nvPicPr>
                    <pic:blipFill>
                      <a:blip r:embed="rId30"/>
                      <a:stretch>
                        <a:fillRect/>
                      </a:stretch>
                    </pic:blipFill>
                    <pic:spPr>
                      <a:xfrm>
                        <a:off x="0" y="0"/>
                        <a:ext cx="5733415" cy="3500120"/>
                      </a:xfrm>
                      <a:prstGeom prst="rect">
                        <a:avLst/>
                      </a:prstGeom>
                    </pic:spPr>
                  </pic:pic>
                </a:graphicData>
              </a:graphic>
            </wp:inline>
          </w:drawing>
        </w:r>
      </w:ins>
    </w:p>
    <w:p w14:paraId="6A09E912" w14:textId="60AA7B4A" w:rsidR="007569A2" w:rsidRDefault="007569A2"/>
    <w:p w14:paraId="03F828E4" w14:textId="2249442D" w:rsidR="007569A2" w:rsidRPr="009D0BB7" w:rsidDel="004D61CC" w:rsidRDefault="009D0BB7" w:rsidP="009D0BB7">
      <w:pPr>
        <w:pStyle w:val="Caption"/>
        <w:rPr>
          <w:del w:id="3908" w:author="Kiên Lê Trung" w:date="2024-12-25T13:49:00Z" w16du:dateUtc="2024-12-25T06:49:00Z"/>
          <w:lang w:val="en-US"/>
          <w:rPrChange w:id="3909" w:author="Kiên Lê Trung" w:date="2024-12-25T12:26:00Z" w16du:dateUtc="2024-12-25T05:26:00Z">
            <w:rPr>
              <w:del w:id="3910" w:author="Kiên Lê Trung" w:date="2024-12-25T13:49:00Z" w16du:dateUtc="2024-12-25T06:49:00Z"/>
            </w:rPr>
          </w:rPrChange>
        </w:rPr>
        <w:pPrChange w:id="3911" w:author="Kiên Lê Trung" w:date="2024-12-25T12:26:00Z" w16du:dateUtc="2024-12-25T05:26:00Z">
          <w:pPr/>
        </w:pPrChange>
      </w:pPr>
      <w:bookmarkStart w:id="3912" w:name="_Toc186027530"/>
      <w:bookmarkStart w:id="3913" w:name="_Toc186027689"/>
      <w:bookmarkStart w:id="3914" w:name="_Toc186028045"/>
      <w:ins w:id="3915" w:author="Kiên Lê Trung" w:date="2024-12-25T12:26:00Z" w16du:dateUtc="2024-12-25T05:26:00Z">
        <w:r>
          <w:t xml:space="preserve">Hình </w:t>
        </w:r>
      </w:ins>
      <w:ins w:id="3916"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3917"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3918" w:author="Kiên Lê Trung" w:date="2024-12-25T20:11:00Z" w16du:dateUtc="2024-12-25T13:11:00Z">
        <w:r w:rsidR="00A151F2">
          <w:rPr>
            <w:noProof/>
          </w:rPr>
          <w:t>7</w:t>
        </w:r>
        <w:r w:rsidR="00A151F2">
          <w:fldChar w:fldCharType="end"/>
        </w:r>
      </w:ins>
      <w:ins w:id="3919" w:author="Kiên Lê Trung" w:date="2024-12-25T12:26:00Z" w16du:dateUtc="2024-12-25T05:26:00Z">
        <w:r>
          <w:rPr>
            <w:lang w:val="en-US"/>
          </w:rPr>
          <w:t xml:space="preserve"> </w:t>
        </w:r>
      </w:ins>
      <w:ins w:id="3920" w:author="Kiên Lê Trung" w:date="2024-12-25T12:31:00Z" w16du:dateUtc="2024-12-25T05:31:00Z">
        <w:r w:rsidR="00B05B16">
          <w:rPr>
            <w:lang w:val="en-US"/>
          </w:rPr>
          <w:t xml:space="preserve">Biểu đồ </w:t>
        </w:r>
      </w:ins>
      <w:ins w:id="3921" w:author="Kiên Lê Trung" w:date="2024-12-25T12:26:00Z" w16du:dateUtc="2024-12-25T05:26:00Z">
        <w:r>
          <w:rPr>
            <w:lang w:val="en-US"/>
          </w:rPr>
          <w:t>Usecase Quản lý sản phẩm</w:t>
        </w:r>
      </w:ins>
      <w:bookmarkEnd w:id="3912"/>
      <w:bookmarkEnd w:id="3913"/>
      <w:bookmarkEnd w:id="3914"/>
    </w:p>
    <w:p w14:paraId="2AC57CB0" w14:textId="77777777" w:rsidR="007569A2" w:rsidRPr="004D61CC" w:rsidRDefault="007569A2" w:rsidP="004D61CC">
      <w:pPr>
        <w:pStyle w:val="Caption"/>
        <w:rPr>
          <w:lang w:val="en-US"/>
          <w:rPrChange w:id="3922" w:author="Kiên Lê Trung" w:date="2024-12-25T13:49:00Z" w16du:dateUtc="2024-12-25T06:49:00Z">
            <w:rPr/>
          </w:rPrChange>
        </w:rPr>
        <w:pPrChange w:id="3923" w:author="Kiên Lê Trung" w:date="2024-12-25T13:49:00Z" w16du:dateUtc="2024-12-25T06:49:00Z">
          <w:pPr/>
        </w:pPrChange>
      </w:pPr>
    </w:p>
    <w:p w14:paraId="753E184E" w14:textId="0066026A" w:rsidR="00336505" w:rsidRPr="00CD1C93" w:rsidRDefault="00336505" w:rsidP="00336505">
      <w:pPr>
        <w:pStyle w:val="ListParagraph"/>
        <w:numPr>
          <w:ilvl w:val="0"/>
          <w:numId w:val="171"/>
        </w:numPr>
        <w:ind w:left="709"/>
        <w:rPr>
          <w:ins w:id="3924" w:author="khanh pham" w:date="2024-12-26T00:26:00Z" w16du:dateUtc="2024-12-25T17:26:00Z"/>
          <w:rFonts w:ascii="Times New Roman" w:hAnsi="Times New Roman" w:cs="Times New Roman"/>
          <w:sz w:val="24"/>
          <w:szCs w:val="24"/>
        </w:rPr>
      </w:pPr>
      <w:ins w:id="3925" w:author="khanh pham" w:date="2024-12-26T00:26:00Z" w16du:dateUtc="2024-12-25T17:26:00Z">
        <w:r w:rsidRPr="00CD1C93">
          <w:rPr>
            <w:rFonts w:ascii="Times New Roman" w:hAnsi="Times New Roman" w:cs="Times New Roman"/>
            <w:sz w:val="24"/>
            <w:szCs w:val="24"/>
          </w:rPr>
          <w:t>Phân rã Usecase “</w:t>
        </w:r>
        <w:r w:rsidRPr="00CD1C93">
          <w:rPr>
            <w:rFonts w:ascii="Times New Roman" w:hAnsi="Times New Roman" w:cs="Times New Roman"/>
            <w:sz w:val="24"/>
            <w:szCs w:val="24"/>
            <w:lang w:val="vi-VN"/>
          </w:rPr>
          <w:t xml:space="preserve"> </w:t>
        </w:r>
        <w:r w:rsidRPr="00CD1C93">
          <w:rPr>
            <w:rFonts w:ascii="Times New Roman" w:hAnsi="Times New Roman" w:cs="Times New Roman"/>
            <w:b/>
            <w:sz w:val="24"/>
            <w:szCs w:val="24"/>
          </w:rPr>
          <w:t xml:space="preserve">Quản lý </w:t>
        </w:r>
        <w:r>
          <w:rPr>
            <w:rFonts w:ascii="Times New Roman" w:hAnsi="Times New Roman" w:cs="Times New Roman"/>
            <w:b/>
            <w:sz w:val="24"/>
            <w:szCs w:val="24"/>
            <w:lang w:val="en-US"/>
          </w:rPr>
          <w:t>item sản phẩm</w:t>
        </w:r>
        <w:r w:rsidRPr="00CD1C93">
          <w:rPr>
            <w:rFonts w:ascii="Times New Roman" w:hAnsi="Times New Roman" w:cs="Times New Roman"/>
            <w:sz w:val="24"/>
            <w:szCs w:val="24"/>
          </w:rPr>
          <w:t xml:space="preserve"> ”</w:t>
        </w:r>
      </w:ins>
    </w:p>
    <w:p w14:paraId="5186B13D" w14:textId="77777777" w:rsidR="007569A2" w:rsidRDefault="007569A2">
      <w:pPr>
        <w:rPr>
          <w:ins w:id="3926" w:author="khanh pham" w:date="2024-12-26T00:26:00Z" w16du:dateUtc="2024-12-25T17:26:00Z"/>
          <w:lang w:val="en-US"/>
        </w:rPr>
      </w:pPr>
    </w:p>
    <w:p w14:paraId="17726504" w14:textId="40D5A89D" w:rsidR="00336505" w:rsidRDefault="000D2E6D">
      <w:pPr>
        <w:rPr>
          <w:ins w:id="3927" w:author="khanh pham" w:date="2024-12-26T00:25:00Z" w16du:dateUtc="2024-12-25T17:25:00Z"/>
          <w:lang w:val="en-US"/>
        </w:rPr>
      </w:pPr>
      <w:ins w:id="3928" w:author="Kiên Lê Trung" w:date="2024-12-26T01:23:00Z" w16du:dateUtc="2024-12-25T18:23:00Z">
        <w:r w:rsidRPr="000D2E6D">
          <w:rPr>
            <w:lang w:val="en-US"/>
          </w:rPr>
          <w:drawing>
            <wp:inline distT="0" distB="0" distL="0" distR="0" wp14:anchorId="5FB26799" wp14:editId="1E64410E">
              <wp:extent cx="5733415" cy="2724150"/>
              <wp:effectExtent l="0" t="0" r="635" b="0"/>
              <wp:docPr id="46286445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64450" name="Picture 1" descr="A diagram of a diagram&#10;&#10;Description automatically generated"/>
                      <pic:cNvPicPr/>
                    </pic:nvPicPr>
                    <pic:blipFill>
                      <a:blip r:embed="rId31"/>
                      <a:stretch>
                        <a:fillRect/>
                      </a:stretch>
                    </pic:blipFill>
                    <pic:spPr>
                      <a:xfrm>
                        <a:off x="0" y="0"/>
                        <a:ext cx="5733415" cy="2724150"/>
                      </a:xfrm>
                      <a:prstGeom prst="rect">
                        <a:avLst/>
                      </a:prstGeom>
                    </pic:spPr>
                  </pic:pic>
                </a:graphicData>
              </a:graphic>
            </wp:inline>
          </w:drawing>
        </w:r>
      </w:ins>
    </w:p>
    <w:p w14:paraId="6BD82BD6" w14:textId="77777777" w:rsidR="00336505" w:rsidRPr="004D61CC" w:rsidRDefault="00336505">
      <w:pPr>
        <w:rPr>
          <w:lang w:val="en-US"/>
          <w:rPrChange w:id="3929" w:author="Kiên Lê Trung" w:date="2024-12-25T19:02:00Z" w16du:dateUtc="2024-12-25T12:02:00Z">
            <w:rPr/>
          </w:rPrChange>
        </w:rPr>
      </w:pPr>
    </w:p>
    <w:p w14:paraId="68838E8E" w14:textId="433BE8C2" w:rsidR="007569A2" w:rsidRPr="004D61CC" w:rsidRDefault="00CE686F" w:rsidP="00C60A20">
      <w:pPr>
        <w:pStyle w:val="ListParagraph"/>
        <w:numPr>
          <w:ilvl w:val="0"/>
          <w:numId w:val="171"/>
        </w:numPr>
        <w:ind w:left="709"/>
        <w:rPr>
          <w:rFonts w:ascii="Times New Roman" w:hAnsi="Times New Roman" w:cs="Times New Roman"/>
          <w:sz w:val="24"/>
          <w:szCs w:val="24"/>
          <w:rPrChange w:id="3930" w:author="Kiên Lê Trung" w:date="2024-12-25T13:49:00Z" w16du:dateUtc="2024-12-25T06:49:00Z">
            <w:rPr>
              <w:rFonts w:ascii="Times New Roman" w:hAnsi="Times New Roman" w:cs="Times New Roman"/>
              <w:sz w:val="26"/>
              <w:szCs w:val="26"/>
            </w:rPr>
          </w:rPrChange>
        </w:rPr>
      </w:pPr>
      <w:r w:rsidRPr="004D61CC">
        <w:rPr>
          <w:rFonts w:ascii="Times New Roman" w:hAnsi="Times New Roman" w:cs="Times New Roman"/>
          <w:sz w:val="24"/>
          <w:szCs w:val="24"/>
          <w:rPrChange w:id="3931" w:author="Kiên Lê Trung" w:date="2024-12-25T13:49:00Z" w16du:dateUtc="2024-12-25T06:49:00Z">
            <w:rPr>
              <w:rFonts w:ascii="Times New Roman" w:hAnsi="Times New Roman" w:cs="Times New Roman"/>
              <w:sz w:val="26"/>
              <w:szCs w:val="26"/>
            </w:rPr>
          </w:rPrChange>
        </w:rPr>
        <w:t xml:space="preserve">Phân rã </w:t>
      </w:r>
      <w:r w:rsidR="00983677" w:rsidRPr="004D61CC">
        <w:rPr>
          <w:rFonts w:ascii="Times New Roman" w:hAnsi="Times New Roman" w:cs="Times New Roman"/>
          <w:sz w:val="24"/>
          <w:szCs w:val="24"/>
          <w:rPrChange w:id="3932" w:author="Kiên Lê Trung" w:date="2024-12-25T13:49:00Z" w16du:dateUtc="2024-12-25T06:49:00Z">
            <w:rPr>
              <w:rFonts w:ascii="Times New Roman" w:hAnsi="Times New Roman" w:cs="Times New Roman"/>
              <w:sz w:val="26"/>
              <w:szCs w:val="26"/>
            </w:rPr>
          </w:rPrChange>
        </w:rPr>
        <w:t>Usecase</w:t>
      </w:r>
      <w:r w:rsidRPr="004D61CC">
        <w:rPr>
          <w:rFonts w:ascii="Times New Roman" w:hAnsi="Times New Roman" w:cs="Times New Roman"/>
          <w:sz w:val="24"/>
          <w:szCs w:val="24"/>
          <w:rPrChange w:id="3933" w:author="Kiên Lê Trung" w:date="2024-12-25T13:49:00Z" w16du:dateUtc="2024-12-25T06:49:00Z">
            <w:rPr>
              <w:rFonts w:ascii="Times New Roman" w:hAnsi="Times New Roman" w:cs="Times New Roman"/>
              <w:sz w:val="26"/>
              <w:szCs w:val="26"/>
            </w:rPr>
          </w:rPrChange>
        </w:rPr>
        <w:t xml:space="preserve"> “</w:t>
      </w:r>
      <w:r w:rsidR="00D7288B" w:rsidRPr="004D61CC">
        <w:rPr>
          <w:rFonts w:ascii="Times New Roman" w:hAnsi="Times New Roman" w:cs="Times New Roman"/>
          <w:sz w:val="24"/>
          <w:szCs w:val="24"/>
          <w:lang w:val="vi-VN"/>
          <w:rPrChange w:id="3934" w:author="Kiên Lê Trung" w:date="2024-12-25T13:49:00Z" w16du:dateUtc="2024-12-25T06:49:00Z">
            <w:rPr>
              <w:rFonts w:ascii="Times New Roman" w:hAnsi="Times New Roman" w:cs="Times New Roman"/>
              <w:sz w:val="26"/>
              <w:szCs w:val="26"/>
              <w:lang w:val="vi-VN"/>
            </w:rPr>
          </w:rPrChange>
        </w:rPr>
        <w:t xml:space="preserve"> </w:t>
      </w:r>
      <w:r w:rsidRPr="004D61CC">
        <w:rPr>
          <w:rFonts w:ascii="Times New Roman" w:hAnsi="Times New Roman" w:cs="Times New Roman"/>
          <w:b/>
          <w:sz w:val="24"/>
          <w:szCs w:val="24"/>
          <w:rPrChange w:id="3935" w:author="Kiên Lê Trung" w:date="2024-12-25T13:49:00Z" w16du:dateUtc="2024-12-25T06:49:00Z">
            <w:rPr>
              <w:rFonts w:ascii="Times New Roman" w:hAnsi="Times New Roman" w:cs="Times New Roman"/>
              <w:b/>
              <w:sz w:val="26"/>
              <w:szCs w:val="26"/>
            </w:rPr>
          </w:rPrChange>
        </w:rPr>
        <w:t xml:space="preserve">Quản lý </w:t>
      </w:r>
      <w:del w:id="3936" w:author="Kiên Lê Trung" w:date="2024-12-26T01:25:00Z" w16du:dateUtc="2024-12-25T18:25:00Z">
        <w:r w:rsidRPr="004D61CC">
          <w:rPr>
            <w:rFonts w:ascii="Times New Roman" w:hAnsi="Times New Roman" w:cs="Times New Roman"/>
            <w:b/>
            <w:sz w:val="24"/>
            <w:szCs w:val="24"/>
            <w:rPrChange w:id="3937" w:author="Kiên Lê Trung" w:date="2024-12-25T13:49:00Z" w16du:dateUtc="2024-12-25T06:49:00Z">
              <w:rPr>
                <w:rFonts w:ascii="Times New Roman" w:hAnsi="Times New Roman" w:cs="Times New Roman"/>
                <w:b/>
                <w:sz w:val="26"/>
                <w:szCs w:val="26"/>
              </w:rPr>
            </w:rPrChange>
          </w:rPr>
          <w:delText xml:space="preserve">kho hàng, </w:delText>
        </w:r>
      </w:del>
      <w:r w:rsidRPr="004D61CC">
        <w:rPr>
          <w:rFonts w:ascii="Times New Roman" w:hAnsi="Times New Roman" w:cs="Times New Roman"/>
          <w:b/>
          <w:sz w:val="24"/>
          <w:szCs w:val="24"/>
          <w:rPrChange w:id="3938" w:author="Kiên Lê Trung" w:date="2024-12-25T13:49:00Z" w16du:dateUtc="2024-12-25T06:49:00Z">
            <w:rPr>
              <w:rFonts w:ascii="Times New Roman" w:hAnsi="Times New Roman" w:cs="Times New Roman"/>
              <w:b/>
              <w:sz w:val="26"/>
              <w:szCs w:val="26"/>
            </w:rPr>
          </w:rPrChange>
        </w:rPr>
        <w:t>tồn kho sản phẩm</w:t>
      </w:r>
      <w:del w:id="3939" w:author="Kiên Lê Trung" w:date="2024-12-26T01:25:00Z" w16du:dateUtc="2024-12-25T18:25:00Z">
        <w:r w:rsidRPr="004D61CC">
          <w:rPr>
            <w:rFonts w:ascii="Times New Roman" w:hAnsi="Times New Roman" w:cs="Times New Roman"/>
            <w:b/>
            <w:sz w:val="24"/>
            <w:szCs w:val="24"/>
            <w:rPrChange w:id="3940" w:author="Kiên Lê Trung" w:date="2024-12-25T13:49:00Z" w16du:dateUtc="2024-12-25T06:49:00Z">
              <w:rPr>
                <w:rFonts w:ascii="Times New Roman" w:hAnsi="Times New Roman" w:cs="Times New Roman"/>
                <w:b/>
                <w:sz w:val="26"/>
                <w:szCs w:val="26"/>
              </w:rPr>
            </w:rPrChange>
          </w:rPr>
          <w:delText>, khách hàng</w:delText>
        </w:r>
        <w:r w:rsidRPr="004D61CC">
          <w:rPr>
            <w:rFonts w:ascii="Times New Roman" w:hAnsi="Times New Roman" w:cs="Times New Roman"/>
            <w:sz w:val="24"/>
            <w:szCs w:val="24"/>
            <w:rPrChange w:id="3941" w:author="Kiên Lê Trung" w:date="2024-12-25T13:49:00Z" w16du:dateUtc="2024-12-25T06:49:00Z">
              <w:rPr>
                <w:rFonts w:ascii="Times New Roman" w:hAnsi="Times New Roman" w:cs="Times New Roman"/>
                <w:sz w:val="26"/>
                <w:szCs w:val="26"/>
              </w:rPr>
            </w:rPrChange>
          </w:rPr>
          <w:delText xml:space="preserve"> </w:delText>
        </w:r>
      </w:del>
      <w:r w:rsidRPr="004D61CC">
        <w:rPr>
          <w:rFonts w:ascii="Times New Roman" w:hAnsi="Times New Roman" w:cs="Times New Roman"/>
          <w:sz w:val="24"/>
          <w:szCs w:val="24"/>
          <w:rPrChange w:id="3942" w:author="Kiên Lê Trung" w:date="2024-12-25T13:49:00Z" w16du:dateUtc="2024-12-25T06:49:00Z">
            <w:rPr>
              <w:rFonts w:ascii="Times New Roman" w:hAnsi="Times New Roman" w:cs="Times New Roman"/>
              <w:sz w:val="26"/>
              <w:szCs w:val="26"/>
            </w:rPr>
          </w:rPrChange>
        </w:rPr>
        <w:t>”</w:t>
      </w:r>
    </w:p>
    <w:p w14:paraId="6C57C439" w14:textId="77777777" w:rsidR="007569A2" w:rsidRPr="00B54AF4" w:rsidRDefault="007569A2"/>
    <w:p w14:paraId="3D404BC9" w14:textId="7B8644D0" w:rsidR="007569A2" w:rsidRDefault="003A656E">
      <w:pPr>
        <w:rPr>
          <w:ins w:id="3943" w:author="Kiên Lê Trung" w:date="2024-12-25T12:26:00Z" w16du:dateUtc="2024-12-25T05:26:00Z"/>
          <w:sz w:val="28"/>
          <w:szCs w:val="28"/>
          <w:lang w:val="en-US"/>
        </w:rPr>
      </w:pPr>
      <w:ins w:id="3944" w:author="Kiên Lê Trung" w:date="2024-12-26T01:33:00Z" w16du:dateUtc="2024-12-25T18:33:00Z">
        <w:r w:rsidRPr="003A656E">
          <w:rPr>
            <w:sz w:val="28"/>
            <w:szCs w:val="28"/>
            <w:lang w:val="en-US"/>
          </w:rPr>
          <w:drawing>
            <wp:inline distT="0" distB="0" distL="0" distR="0" wp14:anchorId="690AD50C" wp14:editId="48E48BF2">
              <wp:extent cx="5733415" cy="1890395"/>
              <wp:effectExtent l="0" t="0" r="635" b="0"/>
              <wp:docPr id="1597255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55022" name=""/>
                      <pic:cNvPicPr/>
                    </pic:nvPicPr>
                    <pic:blipFill>
                      <a:blip r:embed="rId32"/>
                      <a:stretch>
                        <a:fillRect/>
                      </a:stretch>
                    </pic:blipFill>
                    <pic:spPr>
                      <a:xfrm>
                        <a:off x="0" y="0"/>
                        <a:ext cx="5733415" cy="1890395"/>
                      </a:xfrm>
                      <a:prstGeom prst="rect">
                        <a:avLst/>
                      </a:prstGeom>
                    </pic:spPr>
                  </pic:pic>
                </a:graphicData>
              </a:graphic>
            </wp:inline>
          </w:drawing>
        </w:r>
      </w:ins>
      <w:commentRangeStart w:id="3945"/>
      <w:del w:id="3946" w:author="Kiên Lê Trung" w:date="2024-12-26T01:33:00Z" w16du:dateUtc="2024-12-25T18:33:00Z">
        <w:r w:rsidR="00CE686F">
          <w:rPr>
            <w:noProof/>
            <w:sz w:val="28"/>
            <w:szCs w:val="28"/>
          </w:rPr>
          <w:drawing>
            <wp:inline distT="114300" distB="114300" distL="114300" distR="114300" wp14:anchorId="1EFE8288" wp14:editId="79125E58">
              <wp:extent cx="5731200" cy="3530600"/>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20" name="image15.png"/>
                      <pic:cNvPicPr preferRelativeResize="0"/>
                    </pic:nvPicPr>
                    <pic:blipFill>
                      <a:blip r:embed="rId33"/>
                      <a:srcRect/>
                      <a:stretch>
                        <a:fillRect/>
                      </a:stretch>
                    </pic:blipFill>
                    <pic:spPr>
                      <a:xfrm>
                        <a:off x="0" y="0"/>
                        <a:ext cx="5731200" cy="3530600"/>
                      </a:xfrm>
                      <a:prstGeom prst="rect">
                        <a:avLst/>
                      </a:prstGeom>
                      <a:ln/>
                    </pic:spPr>
                  </pic:pic>
                </a:graphicData>
              </a:graphic>
            </wp:inline>
          </w:drawing>
        </w:r>
      </w:del>
      <w:commentRangeStart w:id="3947"/>
      <w:commentRangeEnd w:id="3945"/>
      <w:r w:rsidR="00CE686F">
        <w:rPr>
          <w:rStyle w:val="CommentReference"/>
        </w:rPr>
        <w:commentReference w:id="3945"/>
      </w:r>
      <w:commentRangeEnd w:id="3947"/>
      <w:r w:rsidR="004C3F56">
        <w:rPr>
          <w:rStyle w:val="CommentReference"/>
        </w:rPr>
        <w:commentReference w:id="3947"/>
      </w:r>
    </w:p>
    <w:p w14:paraId="05656C54" w14:textId="77777777" w:rsidR="0099382E" w:rsidRDefault="0099382E" w:rsidP="008859C7">
      <w:pPr>
        <w:pStyle w:val="Caption"/>
        <w:rPr>
          <w:ins w:id="3948" w:author="Kiên Lê Trung" w:date="2024-12-25T15:30:00Z" w16du:dateUtc="2024-12-25T08:30:00Z"/>
          <w:lang w:val="en-US"/>
        </w:rPr>
      </w:pPr>
      <w:bookmarkStart w:id="3949" w:name="_Toc186027531"/>
      <w:bookmarkStart w:id="3950" w:name="_Toc186027690"/>
      <w:bookmarkStart w:id="3951" w:name="_Toc186028046"/>
    </w:p>
    <w:p w14:paraId="27981074" w14:textId="14D202E1" w:rsidR="009D0BB7" w:rsidRPr="009D0BB7" w:rsidDel="004D61CC" w:rsidRDefault="009D0BB7" w:rsidP="0099382E">
      <w:pPr>
        <w:pStyle w:val="Caption"/>
        <w:spacing w:before="240"/>
        <w:rPr>
          <w:del w:id="3952" w:author="Kiên Lê Trung" w:date="2024-12-25T13:49:00Z" w16du:dateUtc="2024-12-25T06:49:00Z"/>
          <w:sz w:val="28"/>
          <w:szCs w:val="28"/>
          <w:lang w:val="en-US"/>
          <w:rPrChange w:id="3953" w:author="Kiên Lê Trung" w:date="2024-12-25T12:26:00Z" w16du:dateUtc="2024-12-25T05:26:00Z">
            <w:rPr>
              <w:del w:id="3954" w:author="Kiên Lê Trung" w:date="2024-12-25T13:49:00Z" w16du:dateUtc="2024-12-25T06:49:00Z"/>
              <w:sz w:val="28"/>
              <w:szCs w:val="28"/>
            </w:rPr>
          </w:rPrChange>
        </w:rPr>
        <w:pPrChange w:id="3955" w:author="Kiên Lê Trung" w:date="2024-12-25T15:30:00Z" w16du:dateUtc="2024-12-25T08:30:00Z">
          <w:pPr/>
        </w:pPrChange>
      </w:pPr>
      <w:ins w:id="3956" w:author="Kiên Lê Trung" w:date="2024-12-25T12:26:00Z" w16du:dateUtc="2024-12-25T05:26:00Z">
        <w:r>
          <w:t xml:space="preserve">Hình </w:t>
        </w:r>
      </w:ins>
      <w:ins w:id="3957"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3958"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3959" w:author="Kiên Lê Trung" w:date="2024-12-25T20:11:00Z" w16du:dateUtc="2024-12-25T13:11:00Z">
        <w:r w:rsidR="00A151F2">
          <w:rPr>
            <w:noProof/>
          </w:rPr>
          <w:t>8</w:t>
        </w:r>
        <w:r w:rsidR="00A151F2">
          <w:fldChar w:fldCharType="end"/>
        </w:r>
      </w:ins>
      <w:ins w:id="3960" w:author="Kiên Lê Trung" w:date="2024-12-25T12:26:00Z" w16du:dateUtc="2024-12-25T05:26:00Z">
        <w:r>
          <w:rPr>
            <w:lang w:val="en-US"/>
          </w:rPr>
          <w:t xml:space="preserve"> </w:t>
        </w:r>
      </w:ins>
      <w:ins w:id="3961" w:author="Kiên Lê Trung" w:date="2024-12-25T12:32:00Z" w16du:dateUtc="2024-12-25T05:32:00Z">
        <w:r w:rsidR="00B05B16">
          <w:rPr>
            <w:lang w:val="en-US"/>
          </w:rPr>
          <w:t xml:space="preserve">Biểu đồ </w:t>
        </w:r>
      </w:ins>
      <w:ins w:id="3962" w:author="Kiên Lê Trung" w:date="2024-12-25T12:26:00Z" w16du:dateUtc="2024-12-25T05:26:00Z">
        <w:r>
          <w:rPr>
            <w:lang w:val="en-US"/>
          </w:rPr>
          <w:t xml:space="preserve">Usecase Quản lý </w:t>
        </w:r>
        <w:r w:rsidR="005A678B">
          <w:rPr>
            <w:lang w:val="en-US"/>
          </w:rPr>
          <w:t>tồn kho sản phẩm</w:t>
        </w:r>
      </w:ins>
      <w:bookmarkEnd w:id="3949"/>
      <w:bookmarkEnd w:id="3950"/>
      <w:bookmarkEnd w:id="3951"/>
    </w:p>
    <w:p w14:paraId="61319B8A" w14:textId="77777777" w:rsidR="007569A2" w:rsidRPr="004D61CC" w:rsidRDefault="007569A2" w:rsidP="004D61CC">
      <w:pPr>
        <w:pStyle w:val="Caption"/>
        <w:rPr>
          <w:lang w:val="en-US"/>
          <w:rPrChange w:id="3963" w:author="Kiên Lê Trung" w:date="2024-12-25T13:49:00Z" w16du:dateUtc="2024-12-25T06:49:00Z">
            <w:rPr>
              <w:sz w:val="28"/>
              <w:szCs w:val="28"/>
            </w:rPr>
          </w:rPrChange>
        </w:rPr>
        <w:pPrChange w:id="3964" w:author="Kiên Lê Trung" w:date="2024-12-25T13:49:00Z" w16du:dateUtc="2024-12-25T06:49:00Z">
          <w:pPr/>
        </w:pPrChange>
      </w:pPr>
    </w:p>
    <w:p w14:paraId="4690D2CA" w14:textId="51253CA5" w:rsidR="007569A2" w:rsidRPr="004D61CC" w:rsidRDefault="00CE686F" w:rsidP="00C60A20">
      <w:pPr>
        <w:pStyle w:val="ListParagraph"/>
        <w:numPr>
          <w:ilvl w:val="0"/>
          <w:numId w:val="172"/>
        </w:numPr>
        <w:ind w:left="709"/>
        <w:rPr>
          <w:rFonts w:ascii="Times New Roman" w:hAnsi="Times New Roman" w:cs="Times New Roman"/>
          <w:sz w:val="24"/>
          <w:szCs w:val="24"/>
          <w:rPrChange w:id="3965" w:author="Kiên Lê Trung" w:date="2024-12-25T13:49:00Z" w16du:dateUtc="2024-12-25T06:49:00Z">
            <w:rPr>
              <w:rFonts w:ascii="Times New Roman" w:hAnsi="Times New Roman" w:cs="Times New Roman"/>
              <w:sz w:val="26"/>
              <w:szCs w:val="26"/>
            </w:rPr>
          </w:rPrChange>
        </w:rPr>
      </w:pPr>
      <w:r w:rsidRPr="004D61CC">
        <w:rPr>
          <w:rFonts w:ascii="Times New Roman" w:hAnsi="Times New Roman" w:cs="Times New Roman"/>
          <w:sz w:val="24"/>
          <w:szCs w:val="24"/>
          <w:rPrChange w:id="3966" w:author="Kiên Lê Trung" w:date="2024-12-25T13:49:00Z" w16du:dateUtc="2024-12-25T06:49:00Z">
            <w:rPr>
              <w:rFonts w:ascii="Times New Roman" w:hAnsi="Times New Roman" w:cs="Times New Roman"/>
              <w:sz w:val="26"/>
              <w:szCs w:val="26"/>
            </w:rPr>
          </w:rPrChange>
        </w:rPr>
        <w:t xml:space="preserve">Phân rã </w:t>
      </w:r>
      <w:r w:rsidR="00983677" w:rsidRPr="004D61CC">
        <w:rPr>
          <w:rFonts w:ascii="Times New Roman" w:hAnsi="Times New Roman" w:cs="Times New Roman"/>
          <w:sz w:val="24"/>
          <w:szCs w:val="24"/>
          <w:rPrChange w:id="3967" w:author="Kiên Lê Trung" w:date="2024-12-25T13:49:00Z" w16du:dateUtc="2024-12-25T06:49:00Z">
            <w:rPr>
              <w:rFonts w:ascii="Times New Roman" w:hAnsi="Times New Roman" w:cs="Times New Roman"/>
              <w:sz w:val="26"/>
              <w:szCs w:val="26"/>
            </w:rPr>
          </w:rPrChange>
        </w:rPr>
        <w:t>Usecase</w:t>
      </w:r>
      <w:r w:rsidRPr="004D61CC">
        <w:rPr>
          <w:rFonts w:ascii="Times New Roman" w:hAnsi="Times New Roman" w:cs="Times New Roman"/>
          <w:sz w:val="24"/>
          <w:szCs w:val="24"/>
          <w:rPrChange w:id="3968" w:author="Kiên Lê Trung" w:date="2024-12-25T13:49:00Z" w16du:dateUtc="2024-12-25T06:49:00Z">
            <w:rPr>
              <w:rFonts w:ascii="Times New Roman" w:hAnsi="Times New Roman" w:cs="Times New Roman"/>
              <w:sz w:val="26"/>
              <w:szCs w:val="26"/>
            </w:rPr>
          </w:rPrChange>
        </w:rPr>
        <w:t xml:space="preserve"> “ </w:t>
      </w:r>
      <w:r w:rsidRPr="004D61CC">
        <w:rPr>
          <w:rFonts w:ascii="Times New Roman" w:hAnsi="Times New Roman" w:cs="Times New Roman"/>
          <w:b/>
          <w:sz w:val="24"/>
          <w:szCs w:val="24"/>
          <w:rPrChange w:id="3969" w:author="Kiên Lê Trung" w:date="2024-12-25T13:49:00Z" w16du:dateUtc="2024-12-25T06:49:00Z">
            <w:rPr>
              <w:rFonts w:ascii="Times New Roman" w:hAnsi="Times New Roman" w:cs="Times New Roman"/>
              <w:b/>
              <w:sz w:val="26"/>
              <w:szCs w:val="26"/>
            </w:rPr>
          </w:rPrChange>
        </w:rPr>
        <w:t>Quản lý đơn hàng, giao hàng</w:t>
      </w:r>
      <w:r w:rsidRPr="004D61CC">
        <w:rPr>
          <w:rFonts w:ascii="Times New Roman" w:hAnsi="Times New Roman" w:cs="Times New Roman"/>
          <w:sz w:val="24"/>
          <w:szCs w:val="24"/>
          <w:rPrChange w:id="3970" w:author="Kiên Lê Trung" w:date="2024-12-25T13:49:00Z" w16du:dateUtc="2024-12-25T06:49:00Z">
            <w:rPr>
              <w:rFonts w:ascii="Times New Roman" w:hAnsi="Times New Roman" w:cs="Times New Roman"/>
              <w:sz w:val="26"/>
              <w:szCs w:val="26"/>
            </w:rPr>
          </w:rPrChange>
        </w:rPr>
        <w:t>”</w:t>
      </w:r>
    </w:p>
    <w:p w14:paraId="31A560F4" w14:textId="7D519D36" w:rsidR="007569A2" w:rsidRDefault="004D4A42" w:rsidP="004D4A42">
      <w:pPr>
        <w:pStyle w:val="ListParagraph"/>
        <w:numPr>
          <w:ilvl w:val="0"/>
          <w:numId w:val="172"/>
        </w:numPr>
        <w:ind w:left="0"/>
        <w:rPr>
          <w:b/>
          <w:bCs/>
          <w:sz w:val="24"/>
          <w:szCs w:val="24"/>
        </w:rPr>
        <w:pPrChange w:id="3971" w:author="khanh pham" w:date="2024-12-26T01:42:00Z" w16du:dateUtc="2024-12-25T18:42:00Z">
          <w:pPr/>
        </w:pPrChange>
      </w:pPr>
      <w:ins w:id="3972" w:author="khanh pham" w:date="2024-12-26T01:41:00Z" w16du:dateUtc="2024-12-25T18:41:00Z">
        <w:r w:rsidRPr="004D4A42">
          <w:rPr>
            <w:b/>
            <w:bCs/>
            <w:sz w:val="24"/>
            <w:szCs w:val="24"/>
          </w:rPr>
          <w:drawing>
            <wp:inline distT="0" distB="0" distL="0" distR="0" wp14:anchorId="3F0910C9" wp14:editId="0F368DC3">
              <wp:extent cx="5733415" cy="3169920"/>
              <wp:effectExtent l="0" t="0" r="635" b="0"/>
              <wp:docPr id="144684436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44364" name="Picture 1" descr="A diagram of a company&#10;&#10;Description automatically generated"/>
                      <pic:cNvPicPr/>
                    </pic:nvPicPr>
                    <pic:blipFill>
                      <a:blip r:embed="rId34"/>
                      <a:stretch>
                        <a:fillRect/>
                      </a:stretch>
                    </pic:blipFill>
                    <pic:spPr>
                      <a:xfrm>
                        <a:off x="0" y="0"/>
                        <a:ext cx="5733415" cy="3169920"/>
                      </a:xfrm>
                      <a:prstGeom prst="rect">
                        <a:avLst/>
                      </a:prstGeom>
                    </pic:spPr>
                  </pic:pic>
                </a:graphicData>
              </a:graphic>
            </wp:inline>
          </w:drawing>
        </w:r>
      </w:ins>
      <w:commentRangeStart w:id="3973"/>
      <w:del w:id="3974" w:author="khanh pham" w:date="2024-12-26T01:41:00Z" w16du:dateUtc="2024-12-25T18:41:00Z">
        <w:r w:rsidR="00CE686F">
          <w:rPr>
            <w:sz w:val="24"/>
            <w:szCs w:val="24"/>
          </w:rPr>
          <w:drawing>
            <wp:inline distT="114300" distB="114300" distL="114300" distR="114300" wp14:anchorId="5A2D3742" wp14:editId="07777777">
              <wp:extent cx="5731200" cy="2184400"/>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5"/>
                      <a:srcRect/>
                      <a:stretch>
                        <a:fillRect/>
                      </a:stretch>
                    </pic:blipFill>
                    <pic:spPr>
                      <a:xfrm>
                        <a:off x="0" y="0"/>
                        <a:ext cx="5731200" cy="2184400"/>
                      </a:xfrm>
                      <a:prstGeom prst="rect">
                        <a:avLst/>
                      </a:prstGeom>
                      <a:ln/>
                    </pic:spPr>
                  </pic:pic>
                </a:graphicData>
              </a:graphic>
            </wp:inline>
          </w:drawing>
        </w:r>
      </w:del>
      <w:commentRangeEnd w:id="3973"/>
      <w:r w:rsidR="00CE686F">
        <w:commentReference w:id="3973"/>
      </w:r>
    </w:p>
    <w:p w14:paraId="70DF735C" w14:textId="77777777" w:rsidR="007569A2" w:rsidRDefault="007569A2">
      <w:pPr>
        <w:rPr>
          <w:b/>
          <w:sz w:val="24"/>
          <w:szCs w:val="24"/>
        </w:rPr>
      </w:pPr>
    </w:p>
    <w:p w14:paraId="3A413BF6" w14:textId="337CC0A9" w:rsidR="007569A2" w:rsidRPr="005A678B" w:rsidRDefault="005A678B" w:rsidP="005A678B">
      <w:pPr>
        <w:pStyle w:val="Caption"/>
        <w:rPr>
          <w:lang w:val="en-US"/>
          <w:rPrChange w:id="3975" w:author="Kiên Lê Trung" w:date="2024-12-25T12:27:00Z" w16du:dateUtc="2024-12-25T05:27:00Z">
            <w:rPr/>
          </w:rPrChange>
        </w:rPr>
        <w:pPrChange w:id="3976" w:author="Kiên Lê Trung" w:date="2024-12-25T12:27:00Z" w16du:dateUtc="2024-12-25T05:27:00Z">
          <w:pPr/>
        </w:pPrChange>
      </w:pPr>
      <w:bookmarkStart w:id="3977" w:name="_Toc186027532"/>
      <w:bookmarkStart w:id="3978" w:name="_Toc186027691"/>
      <w:bookmarkStart w:id="3979" w:name="_Toc186028047"/>
      <w:ins w:id="3980" w:author="Kiên Lê Trung" w:date="2024-12-25T12:27:00Z" w16du:dateUtc="2024-12-25T05:27:00Z">
        <w:r>
          <w:t xml:space="preserve">Hình </w:t>
        </w:r>
      </w:ins>
      <w:ins w:id="3981"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3982"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3983" w:author="Kiên Lê Trung" w:date="2024-12-25T20:11:00Z" w16du:dateUtc="2024-12-25T13:11:00Z">
        <w:r w:rsidR="00A151F2">
          <w:rPr>
            <w:noProof/>
          </w:rPr>
          <w:t>9</w:t>
        </w:r>
        <w:r w:rsidR="00A151F2">
          <w:fldChar w:fldCharType="end"/>
        </w:r>
      </w:ins>
      <w:ins w:id="3984" w:author="Kiên Lê Trung" w:date="2024-12-25T12:27:00Z" w16du:dateUtc="2024-12-25T05:27:00Z">
        <w:r>
          <w:rPr>
            <w:lang w:val="en-US"/>
          </w:rPr>
          <w:t xml:space="preserve"> </w:t>
        </w:r>
      </w:ins>
      <w:ins w:id="3985" w:author="Kiên Lê Trung" w:date="2024-12-25T12:32:00Z" w16du:dateUtc="2024-12-25T05:32:00Z">
        <w:r w:rsidR="00B05B16">
          <w:rPr>
            <w:lang w:val="en-US"/>
          </w:rPr>
          <w:t xml:space="preserve">Biểu đồ </w:t>
        </w:r>
      </w:ins>
      <w:ins w:id="3986" w:author="Kiên Lê Trung" w:date="2024-12-25T12:27:00Z" w16du:dateUtc="2024-12-25T05:27:00Z">
        <w:r>
          <w:rPr>
            <w:lang w:val="en-US"/>
          </w:rPr>
          <w:t>Usecase Quản lý đơn hàng, giao hàng</w:t>
        </w:r>
      </w:ins>
      <w:bookmarkEnd w:id="3977"/>
      <w:bookmarkEnd w:id="3978"/>
      <w:bookmarkEnd w:id="3979"/>
    </w:p>
    <w:p w14:paraId="33D28B4B" w14:textId="77777777" w:rsidR="007569A2" w:rsidRDefault="007569A2"/>
    <w:p w14:paraId="431A865E" w14:textId="053C3589" w:rsidR="007569A2" w:rsidRPr="004D61CC" w:rsidRDefault="7A5AEBB1" w:rsidP="00C60A20">
      <w:pPr>
        <w:pStyle w:val="ListParagraph"/>
        <w:numPr>
          <w:ilvl w:val="0"/>
          <w:numId w:val="173"/>
        </w:numPr>
        <w:ind w:left="709"/>
        <w:rPr>
          <w:rFonts w:ascii="Times New Roman" w:hAnsi="Times New Roman" w:cs="Times New Roman"/>
          <w:sz w:val="24"/>
          <w:szCs w:val="24"/>
          <w:rPrChange w:id="3987" w:author="Kiên Lê Trung" w:date="2024-12-25T13:49:00Z" w16du:dateUtc="2024-12-25T06:49:00Z">
            <w:rPr>
              <w:rFonts w:ascii="Times New Roman" w:hAnsi="Times New Roman" w:cs="Times New Roman"/>
              <w:sz w:val="26"/>
              <w:szCs w:val="26"/>
            </w:rPr>
          </w:rPrChange>
        </w:rPr>
      </w:pPr>
      <w:r w:rsidRPr="004D61CC">
        <w:rPr>
          <w:rFonts w:ascii="Times New Roman" w:hAnsi="Times New Roman" w:cs="Times New Roman"/>
          <w:sz w:val="24"/>
          <w:szCs w:val="24"/>
          <w:rPrChange w:id="3988" w:author="Kiên Lê Trung" w:date="2024-12-25T13:49:00Z" w16du:dateUtc="2024-12-25T06:49:00Z">
            <w:rPr>
              <w:rFonts w:ascii="Times New Roman" w:hAnsi="Times New Roman" w:cs="Times New Roman"/>
              <w:sz w:val="26"/>
              <w:szCs w:val="26"/>
            </w:rPr>
          </w:rPrChange>
        </w:rPr>
        <w:t xml:space="preserve">Phân rã </w:t>
      </w:r>
      <w:r w:rsidR="00983677" w:rsidRPr="004D61CC">
        <w:rPr>
          <w:rFonts w:ascii="Times New Roman" w:hAnsi="Times New Roman" w:cs="Times New Roman"/>
          <w:sz w:val="24"/>
          <w:szCs w:val="24"/>
          <w:rPrChange w:id="3989" w:author="Kiên Lê Trung" w:date="2024-12-25T13:49:00Z" w16du:dateUtc="2024-12-25T06:49:00Z">
            <w:rPr>
              <w:rFonts w:ascii="Times New Roman" w:hAnsi="Times New Roman" w:cs="Times New Roman"/>
              <w:sz w:val="26"/>
              <w:szCs w:val="26"/>
            </w:rPr>
          </w:rPrChange>
        </w:rPr>
        <w:t>Usecase</w:t>
      </w:r>
      <w:r w:rsidRPr="004D61CC">
        <w:rPr>
          <w:rFonts w:ascii="Times New Roman" w:hAnsi="Times New Roman" w:cs="Times New Roman"/>
          <w:sz w:val="24"/>
          <w:szCs w:val="24"/>
          <w:rPrChange w:id="3990" w:author="Kiên Lê Trung" w:date="2024-12-25T13:49:00Z" w16du:dateUtc="2024-12-25T06:49:00Z">
            <w:rPr>
              <w:rFonts w:ascii="Times New Roman" w:hAnsi="Times New Roman" w:cs="Times New Roman"/>
              <w:sz w:val="26"/>
              <w:szCs w:val="26"/>
            </w:rPr>
          </w:rPrChange>
        </w:rPr>
        <w:t xml:space="preserve"> “</w:t>
      </w:r>
      <w:r w:rsidRPr="004D61CC">
        <w:rPr>
          <w:rFonts w:ascii="Times New Roman" w:hAnsi="Times New Roman" w:cs="Times New Roman"/>
          <w:b/>
          <w:sz w:val="24"/>
          <w:szCs w:val="24"/>
          <w:rPrChange w:id="3991" w:author="Kiên Lê Trung" w:date="2024-12-25T13:49:00Z" w16du:dateUtc="2024-12-25T06:49:00Z">
            <w:rPr>
              <w:rFonts w:ascii="Times New Roman" w:hAnsi="Times New Roman" w:cs="Times New Roman"/>
              <w:b/>
              <w:sz w:val="26"/>
              <w:szCs w:val="26"/>
            </w:rPr>
          </w:rPrChange>
        </w:rPr>
        <w:t xml:space="preserve">Báo cáo thống kê </w:t>
      </w:r>
      <w:r w:rsidR="7BD89C58" w:rsidRPr="004D61CC">
        <w:rPr>
          <w:rFonts w:ascii="Times New Roman" w:hAnsi="Times New Roman" w:cs="Times New Roman"/>
          <w:b/>
          <w:sz w:val="24"/>
          <w:szCs w:val="24"/>
          <w:rPrChange w:id="3992" w:author="Kiên Lê Trung" w:date="2024-12-25T13:49:00Z" w16du:dateUtc="2024-12-25T06:49:00Z">
            <w:rPr>
              <w:rFonts w:ascii="Times New Roman" w:hAnsi="Times New Roman" w:cs="Times New Roman"/>
              <w:b/>
              <w:sz w:val="26"/>
              <w:szCs w:val="26"/>
            </w:rPr>
          </w:rPrChange>
        </w:rPr>
        <w:t>của người bán</w:t>
      </w:r>
      <w:r w:rsidRPr="004D61CC">
        <w:rPr>
          <w:rFonts w:ascii="Times New Roman" w:hAnsi="Times New Roman" w:cs="Times New Roman"/>
          <w:b/>
          <w:sz w:val="24"/>
          <w:szCs w:val="24"/>
          <w:rPrChange w:id="3993" w:author="Kiên Lê Trung" w:date="2024-12-25T13:49:00Z" w16du:dateUtc="2024-12-25T06:49:00Z">
            <w:rPr>
              <w:rFonts w:ascii="Times New Roman" w:hAnsi="Times New Roman" w:cs="Times New Roman"/>
              <w:b/>
              <w:sz w:val="26"/>
              <w:szCs w:val="26"/>
            </w:rPr>
          </w:rPrChange>
        </w:rPr>
        <w:t>: doanh thu, lợi nhuận</w:t>
      </w:r>
      <w:r w:rsidR="7537B1FC" w:rsidRPr="004D61CC">
        <w:rPr>
          <w:rFonts w:ascii="Times New Roman" w:hAnsi="Times New Roman" w:cs="Times New Roman"/>
          <w:b/>
          <w:sz w:val="24"/>
          <w:szCs w:val="24"/>
          <w:rPrChange w:id="3994" w:author="Kiên Lê Trung" w:date="2024-12-25T13:49:00Z" w16du:dateUtc="2024-12-25T06:49:00Z">
            <w:rPr>
              <w:rFonts w:ascii="Times New Roman" w:hAnsi="Times New Roman" w:cs="Times New Roman"/>
              <w:b/>
              <w:sz w:val="26"/>
              <w:szCs w:val="26"/>
            </w:rPr>
          </w:rPrChange>
        </w:rPr>
        <w:t>, địa chỉ mua hàng, trạng thái đơn hàng</w:t>
      </w:r>
      <w:r w:rsidR="7537B1FC" w:rsidRPr="004D61CC">
        <w:rPr>
          <w:rFonts w:ascii="Times New Roman" w:hAnsi="Times New Roman" w:cs="Times New Roman"/>
          <w:sz w:val="24"/>
          <w:szCs w:val="24"/>
          <w:rPrChange w:id="3995" w:author="Kiên Lê Trung" w:date="2024-12-25T13:49:00Z" w16du:dateUtc="2024-12-25T06:49:00Z">
            <w:rPr>
              <w:rFonts w:ascii="Times New Roman" w:hAnsi="Times New Roman" w:cs="Times New Roman"/>
              <w:sz w:val="26"/>
              <w:szCs w:val="26"/>
            </w:rPr>
          </w:rPrChange>
        </w:rPr>
        <w:t>”</w:t>
      </w:r>
      <w:r w:rsidRPr="004D61CC">
        <w:rPr>
          <w:rFonts w:ascii="Times New Roman" w:hAnsi="Times New Roman" w:cs="Times New Roman"/>
          <w:sz w:val="24"/>
          <w:szCs w:val="24"/>
          <w:rPrChange w:id="3996" w:author="Kiên Lê Trung" w:date="2024-12-25T13:49:00Z" w16du:dateUtc="2024-12-25T06:49:00Z">
            <w:rPr>
              <w:rFonts w:ascii="Times New Roman" w:hAnsi="Times New Roman" w:cs="Times New Roman"/>
              <w:sz w:val="26"/>
              <w:szCs w:val="26"/>
            </w:rPr>
          </w:rPrChange>
        </w:rPr>
        <w:t>.</w:t>
      </w:r>
    </w:p>
    <w:p w14:paraId="2EE143EA" w14:textId="2251E7C5" w:rsidR="59001287" w:rsidRDefault="78AD5461" w:rsidP="740FB05A">
      <w:del w:id="3997" w:author="Kiên Lê Trung" w:date="2024-12-26T01:45:00Z" w16du:dateUtc="2024-12-25T18:45:00Z">
        <w:r>
          <w:rPr>
            <w:noProof/>
          </w:rPr>
          <w:drawing>
            <wp:inline distT="0" distB="0" distL="0" distR="0" wp14:anchorId="3BE2024E" wp14:editId="1FF88D7E">
              <wp:extent cx="5724524" cy="3267075"/>
              <wp:effectExtent l="0" t="0" r="0" b="0"/>
              <wp:docPr id="1840073643" name="Picture 184007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724524" cy="3267075"/>
                      </a:xfrm>
                      <a:prstGeom prst="rect">
                        <a:avLst/>
                      </a:prstGeom>
                    </pic:spPr>
                  </pic:pic>
                </a:graphicData>
              </a:graphic>
            </wp:inline>
          </w:drawing>
        </w:r>
      </w:del>
      <w:ins w:id="3998" w:author="Kiên Lê Trung" w:date="2024-12-26T01:45:00Z" w16du:dateUtc="2024-12-25T18:45:00Z">
        <w:r w:rsidR="006656C4" w:rsidRPr="006656C4">
          <w:drawing>
            <wp:inline distT="0" distB="0" distL="0" distR="0" wp14:anchorId="3B352F48" wp14:editId="6E639C65">
              <wp:extent cx="5733415" cy="3496945"/>
              <wp:effectExtent l="0" t="0" r="635" b="8255"/>
              <wp:docPr id="169293574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35742" name="Picture 1" descr="A diagram of a diagram&#10;&#10;Description automatically generated"/>
                      <pic:cNvPicPr/>
                    </pic:nvPicPr>
                    <pic:blipFill>
                      <a:blip r:embed="rId37"/>
                      <a:stretch>
                        <a:fillRect/>
                      </a:stretch>
                    </pic:blipFill>
                    <pic:spPr>
                      <a:xfrm>
                        <a:off x="0" y="0"/>
                        <a:ext cx="5733415" cy="3496945"/>
                      </a:xfrm>
                      <a:prstGeom prst="rect">
                        <a:avLst/>
                      </a:prstGeom>
                    </pic:spPr>
                  </pic:pic>
                </a:graphicData>
              </a:graphic>
            </wp:inline>
          </w:drawing>
        </w:r>
      </w:ins>
    </w:p>
    <w:p w14:paraId="3D9AA131" w14:textId="0BDA30FE" w:rsidR="59001287" w:rsidRPr="005A678B" w:rsidRDefault="005A678B" w:rsidP="005A678B">
      <w:pPr>
        <w:pStyle w:val="Caption"/>
        <w:rPr>
          <w:lang w:val="en-US"/>
          <w:rPrChange w:id="3999" w:author="Kiên Lê Trung" w:date="2024-12-25T12:27:00Z" w16du:dateUtc="2024-12-25T05:27:00Z">
            <w:rPr/>
          </w:rPrChange>
        </w:rPr>
        <w:pPrChange w:id="4000" w:author="Kiên Lê Trung" w:date="2024-12-25T12:27:00Z" w16du:dateUtc="2024-12-25T05:27:00Z">
          <w:pPr/>
        </w:pPrChange>
      </w:pPr>
      <w:bookmarkStart w:id="4001" w:name="_Toc186027533"/>
      <w:bookmarkStart w:id="4002" w:name="_Toc186027692"/>
      <w:bookmarkStart w:id="4003" w:name="_Toc186028048"/>
      <w:ins w:id="4004" w:author="Kiên Lê Trung" w:date="2024-12-25T12:27:00Z" w16du:dateUtc="2024-12-25T05:27:00Z">
        <w:r>
          <w:t xml:space="preserve">Hình </w:t>
        </w:r>
      </w:ins>
      <w:ins w:id="4005"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4006"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4007" w:author="Kiên Lê Trung" w:date="2024-12-25T20:11:00Z" w16du:dateUtc="2024-12-25T13:11:00Z">
        <w:r w:rsidR="00A151F2">
          <w:rPr>
            <w:noProof/>
          </w:rPr>
          <w:t>10</w:t>
        </w:r>
        <w:r w:rsidR="00A151F2">
          <w:fldChar w:fldCharType="end"/>
        </w:r>
      </w:ins>
      <w:ins w:id="4008" w:author="Kiên Lê Trung" w:date="2024-12-25T12:27:00Z" w16du:dateUtc="2024-12-25T05:27:00Z">
        <w:r>
          <w:rPr>
            <w:lang w:val="en-US"/>
          </w:rPr>
          <w:t xml:space="preserve"> </w:t>
        </w:r>
      </w:ins>
      <w:ins w:id="4009" w:author="Kiên Lê Trung" w:date="2024-12-25T12:32:00Z" w16du:dateUtc="2024-12-25T05:32:00Z">
        <w:r w:rsidR="00B05B16">
          <w:rPr>
            <w:lang w:val="en-US"/>
          </w:rPr>
          <w:t>Biểu đồ</w:t>
        </w:r>
      </w:ins>
      <w:ins w:id="4010" w:author="Kiên Lê Trung" w:date="2024-12-25T14:09:00Z" w16du:dateUtc="2024-12-25T07:09:00Z">
        <w:r w:rsidR="00CE6D32">
          <w:rPr>
            <w:lang w:val="en-US"/>
          </w:rPr>
          <w:t xml:space="preserve"> Usecase</w:t>
        </w:r>
      </w:ins>
      <w:ins w:id="4011" w:author="Kiên Lê Trung" w:date="2024-12-25T12:32:00Z" w16du:dateUtc="2024-12-25T05:32:00Z">
        <w:r w:rsidR="00B05B16">
          <w:rPr>
            <w:lang w:val="en-US"/>
          </w:rPr>
          <w:t xml:space="preserve"> </w:t>
        </w:r>
      </w:ins>
      <w:ins w:id="4012" w:author="Kiên Lê Trung" w:date="2024-12-25T12:27:00Z" w16du:dateUtc="2024-12-25T05:27:00Z">
        <w:r>
          <w:rPr>
            <w:lang w:val="en-US"/>
          </w:rPr>
          <w:t>Quản lý Báo cáo thống kê của người bán</w:t>
        </w:r>
        <w:bookmarkEnd w:id="4001"/>
        <w:bookmarkEnd w:id="4002"/>
        <w:bookmarkEnd w:id="4003"/>
        <w:r>
          <w:rPr>
            <w:lang w:val="en-US"/>
          </w:rPr>
          <w:t xml:space="preserve"> </w:t>
        </w:r>
      </w:ins>
    </w:p>
    <w:p w14:paraId="37EFA3E3" w14:textId="5E4E1D16" w:rsidR="007569A2" w:rsidRDefault="007569A2">
      <w:pPr>
        <w:rPr>
          <w:sz w:val="28"/>
          <w:szCs w:val="28"/>
        </w:rPr>
      </w:pPr>
    </w:p>
    <w:p w14:paraId="521C1E6F" w14:textId="06D0C8B9" w:rsidR="007569A2" w:rsidRPr="004D61CC" w:rsidRDefault="00517332" w:rsidP="00C60A20">
      <w:pPr>
        <w:pStyle w:val="ListParagraph"/>
        <w:numPr>
          <w:ilvl w:val="0"/>
          <w:numId w:val="173"/>
        </w:numPr>
        <w:ind w:left="709"/>
        <w:rPr>
          <w:sz w:val="24"/>
          <w:szCs w:val="24"/>
          <w:rPrChange w:id="4013" w:author="Kiên Lê Trung" w:date="2024-12-25T13:49:00Z" w16du:dateUtc="2024-12-25T06:49:00Z">
            <w:rPr/>
          </w:rPrChange>
        </w:rPr>
      </w:pPr>
      <w:r w:rsidRPr="004D61CC">
        <w:rPr>
          <w:rFonts w:ascii="Times New Roman" w:hAnsi="Times New Roman" w:cs="Times New Roman"/>
          <w:sz w:val="24"/>
          <w:szCs w:val="24"/>
          <w:lang w:val="vi-VN"/>
          <w:rPrChange w:id="4014" w:author="Kiên Lê Trung" w:date="2024-12-25T13:49:00Z" w16du:dateUtc="2024-12-25T06:49:00Z">
            <w:rPr>
              <w:rFonts w:ascii="Times New Roman" w:hAnsi="Times New Roman" w:cs="Times New Roman"/>
              <w:sz w:val="26"/>
              <w:szCs w:val="26"/>
              <w:lang w:val="vi-VN"/>
            </w:rPr>
          </w:rPrChange>
        </w:rPr>
        <w:t xml:space="preserve">Phân rã Usecase “ </w:t>
      </w:r>
      <w:r w:rsidRPr="004D61CC">
        <w:rPr>
          <w:rFonts w:ascii="Times New Roman" w:hAnsi="Times New Roman" w:cs="Times New Roman"/>
          <w:b/>
          <w:sz w:val="24"/>
          <w:szCs w:val="24"/>
          <w:lang w:val="vi-VN"/>
          <w:rPrChange w:id="4015" w:author="Kiên Lê Trung" w:date="2024-12-25T13:49:00Z" w16du:dateUtc="2024-12-25T06:49:00Z">
            <w:rPr>
              <w:rFonts w:ascii="Times New Roman" w:hAnsi="Times New Roman" w:cs="Times New Roman"/>
              <w:b/>
              <w:sz w:val="26"/>
              <w:szCs w:val="26"/>
              <w:lang w:val="vi-VN"/>
            </w:rPr>
          </w:rPrChange>
        </w:rPr>
        <w:t>Quản lý khuyến mãi</w:t>
      </w:r>
      <w:r w:rsidRPr="004D61CC">
        <w:rPr>
          <w:rFonts w:ascii="Times New Roman" w:hAnsi="Times New Roman" w:cs="Times New Roman"/>
          <w:sz w:val="24"/>
          <w:szCs w:val="24"/>
          <w:lang w:val="vi-VN"/>
          <w:rPrChange w:id="4016" w:author="Kiên Lê Trung" w:date="2024-12-25T13:49:00Z" w16du:dateUtc="2024-12-25T06:49:00Z">
            <w:rPr>
              <w:rFonts w:ascii="Times New Roman" w:hAnsi="Times New Roman" w:cs="Times New Roman"/>
              <w:sz w:val="26"/>
              <w:szCs w:val="26"/>
              <w:lang w:val="vi-VN"/>
            </w:rPr>
          </w:rPrChange>
        </w:rPr>
        <w:t xml:space="preserve"> “ </w:t>
      </w:r>
    </w:p>
    <w:p w14:paraId="41C6AC2A" w14:textId="2019E569" w:rsidR="007569A2" w:rsidRDefault="007569A2"/>
    <w:p w14:paraId="76DD069B" w14:textId="61CA060A" w:rsidR="1E1DDABD" w:rsidRDefault="1E1DDABD" w:rsidP="740FB05A">
      <w:pPr>
        <w:rPr>
          <w:ins w:id="4017" w:author="Kiên Lê Trung" w:date="2024-12-25T12:27:00Z" w16du:dateUtc="2024-12-25T05:27:00Z"/>
          <w:lang w:val="en-US"/>
        </w:rPr>
      </w:pPr>
      <w:del w:id="4018" w:author="Kiên Lê Trung" w:date="2024-12-26T01:49:00Z" w16du:dateUtc="2024-12-25T18:49:00Z">
        <w:r>
          <w:rPr>
            <w:noProof/>
          </w:rPr>
          <w:drawing>
            <wp:inline distT="0" distB="0" distL="0" distR="0" wp14:anchorId="0A8616A2" wp14:editId="5EF2FDEF">
              <wp:extent cx="5724524" cy="2171700"/>
              <wp:effectExtent l="0" t="0" r="0" b="0"/>
              <wp:docPr id="489936732" name="Picture 489936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724524" cy="2171700"/>
                      </a:xfrm>
                      <a:prstGeom prst="rect">
                        <a:avLst/>
                      </a:prstGeom>
                    </pic:spPr>
                  </pic:pic>
                </a:graphicData>
              </a:graphic>
            </wp:inline>
          </w:drawing>
        </w:r>
      </w:del>
      <w:ins w:id="4019" w:author="Kiên Lê Trung" w:date="2024-12-26T01:49:00Z" w16du:dateUtc="2024-12-25T18:49:00Z">
        <w:r w:rsidR="00AD5632" w:rsidRPr="00AD5632">
          <w:rPr>
            <w:lang w:val="en-US"/>
          </w:rPr>
          <w:drawing>
            <wp:inline distT="0" distB="0" distL="0" distR="0" wp14:anchorId="1E568CDE" wp14:editId="1CA5A506">
              <wp:extent cx="5733415" cy="2258060"/>
              <wp:effectExtent l="0" t="0" r="635" b="8890"/>
              <wp:docPr id="85406086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60864" name="Picture 1" descr="A diagram of a diagram&#10;&#10;Description automatically generated"/>
                      <pic:cNvPicPr/>
                    </pic:nvPicPr>
                    <pic:blipFill>
                      <a:blip r:embed="rId39"/>
                      <a:stretch>
                        <a:fillRect/>
                      </a:stretch>
                    </pic:blipFill>
                    <pic:spPr>
                      <a:xfrm>
                        <a:off x="0" y="0"/>
                        <a:ext cx="5733415" cy="2258060"/>
                      </a:xfrm>
                      <a:prstGeom prst="rect">
                        <a:avLst/>
                      </a:prstGeom>
                    </pic:spPr>
                  </pic:pic>
                </a:graphicData>
              </a:graphic>
            </wp:inline>
          </w:drawing>
        </w:r>
      </w:ins>
    </w:p>
    <w:p w14:paraId="73EA4298" w14:textId="4C918B17" w:rsidR="005A678B" w:rsidRPr="005A678B" w:rsidRDefault="005A678B" w:rsidP="005A678B">
      <w:pPr>
        <w:pStyle w:val="Caption"/>
        <w:rPr>
          <w:lang w:val="en-US"/>
          <w:rPrChange w:id="4020" w:author="Kiên Lê Trung" w:date="2024-12-25T12:27:00Z" w16du:dateUtc="2024-12-25T05:27:00Z">
            <w:rPr/>
          </w:rPrChange>
        </w:rPr>
        <w:pPrChange w:id="4021" w:author="Kiên Lê Trung" w:date="2024-12-25T12:27:00Z" w16du:dateUtc="2024-12-25T05:27:00Z">
          <w:pPr/>
        </w:pPrChange>
      </w:pPr>
      <w:bookmarkStart w:id="4022" w:name="_Toc186027534"/>
      <w:bookmarkStart w:id="4023" w:name="_Toc186027693"/>
      <w:bookmarkStart w:id="4024" w:name="_Toc186028049"/>
      <w:ins w:id="4025" w:author="Kiên Lê Trung" w:date="2024-12-25T12:27:00Z" w16du:dateUtc="2024-12-25T05:27:00Z">
        <w:r>
          <w:t xml:space="preserve">Hình </w:t>
        </w:r>
      </w:ins>
      <w:ins w:id="4026"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4027"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4028" w:author="Kiên Lê Trung" w:date="2024-12-25T20:11:00Z" w16du:dateUtc="2024-12-25T13:11:00Z">
        <w:r w:rsidR="00A151F2">
          <w:rPr>
            <w:noProof/>
          </w:rPr>
          <w:t>11</w:t>
        </w:r>
        <w:r w:rsidR="00A151F2">
          <w:fldChar w:fldCharType="end"/>
        </w:r>
      </w:ins>
      <w:ins w:id="4029" w:author="Kiên Lê Trung" w:date="2024-12-25T12:27:00Z" w16du:dateUtc="2024-12-25T05:27:00Z">
        <w:r>
          <w:rPr>
            <w:lang w:val="en-US"/>
          </w:rPr>
          <w:t xml:space="preserve"> </w:t>
        </w:r>
      </w:ins>
      <w:ins w:id="4030" w:author="Kiên Lê Trung" w:date="2024-12-25T12:32:00Z" w16du:dateUtc="2024-12-25T05:32:00Z">
        <w:r w:rsidR="00B05B16">
          <w:rPr>
            <w:lang w:val="en-US"/>
          </w:rPr>
          <w:t xml:space="preserve">Biểu đồ </w:t>
        </w:r>
      </w:ins>
      <w:ins w:id="4031" w:author="Kiên Lê Trung" w:date="2024-12-25T12:27:00Z" w16du:dateUtc="2024-12-25T05:27:00Z">
        <w:r>
          <w:rPr>
            <w:lang w:val="en-US"/>
          </w:rPr>
          <w:t>Usecase Quản lý khuyến mãi</w:t>
        </w:r>
      </w:ins>
      <w:bookmarkEnd w:id="4022"/>
      <w:bookmarkEnd w:id="4023"/>
      <w:bookmarkEnd w:id="4024"/>
    </w:p>
    <w:p w14:paraId="2DC44586" w14:textId="40332BD6" w:rsidR="007569A2" w:rsidRPr="004D61CC" w:rsidRDefault="00F51725" w:rsidP="00034C0F">
      <w:pPr>
        <w:pStyle w:val="ListParagraph"/>
        <w:numPr>
          <w:ilvl w:val="0"/>
          <w:numId w:val="59"/>
        </w:numPr>
        <w:rPr>
          <w:rFonts w:ascii="Times New Roman" w:hAnsi="Times New Roman" w:cs="Times New Roman"/>
          <w:sz w:val="24"/>
          <w:szCs w:val="24"/>
          <w:lang w:val="en-US"/>
          <w:rPrChange w:id="4032" w:author="Kiên Lê Trung" w:date="2024-12-25T13:49:00Z" w16du:dateUtc="2024-12-25T06:49:00Z">
            <w:rPr>
              <w:rFonts w:ascii="Times New Roman" w:hAnsi="Times New Roman" w:cs="Times New Roman"/>
              <w:sz w:val="26"/>
              <w:szCs w:val="26"/>
              <w:lang w:val="en-US"/>
            </w:rPr>
          </w:rPrChange>
        </w:rPr>
      </w:pPr>
      <w:r w:rsidRPr="004D61CC">
        <w:rPr>
          <w:rFonts w:ascii="Times New Roman" w:hAnsi="Times New Roman" w:cs="Times New Roman"/>
          <w:sz w:val="24"/>
          <w:szCs w:val="24"/>
          <w:lang w:val="vi-VN"/>
          <w:rPrChange w:id="4033" w:author="Kiên Lê Trung" w:date="2024-12-25T13:49:00Z" w16du:dateUtc="2024-12-25T06:49:00Z">
            <w:rPr>
              <w:rFonts w:ascii="Times New Roman" w:hAnsi="Times New Roman" w:cs="Times New Roman"/>
              <w:sz w:val="26"/>
              <w:szCs w:val="26"/>
              <w:lang w:val="vi-VN"/>
            </w:rPr>
          </w:rPrChange>
        </w:rPr>
        <w:t>Phân rã Usecase “</w:t>
      </w:r>
      <w:commentRangeStart w:id="4034"/>
      <w:r w:rsidR="00C5469A" w:rsidRPr="004D61CC">
        <w:rPr>
          <w:rFonts w:ascii="Times New Roman" w:hAnsi="Times New Roman" w:cs="Times New Roman"/>
          <w:b/>
          <w:sz w:val="24"/>
          <w:szCs w:val="24"/>
          <w:lang w:val="en-US"/>
          <w:rPrChange w:id="4035" w:author="Kiên Lê Trung" w:date="2024-12-25T13:49:00Z" w16du:dateUtc="2024-12-25T06:49:00Z">
            <w:rPr>
              <w:rFonts w:ascii="Times New Roman" w:hAnsi="Times New Roman" w:cs="Times New Roman"/>
              <w:b/>
              <w:sz w:val="26"/>
              <w:szCs w:val="26"/>
              <w:lang w:val="en-US"/>
            </w:rPr>
          </w:rPrChange>
        </w:rPr>
        <w:t xml:space="preserve">Quản lý nhà cung </w:t>
      </w:r>
      <w:r w:rsidR="00C5469A" w:rsidRPr="004D61CC" w:rsidDel="00F51725">
        <w:rPr>
          <w:rFonts w:ascii="Times New Roman" w:hAnsi="Times New Roman" w:cs="Times New Roman"/>
          <w:b/>
          <w:sz w:val="24"/>
          <w:szCs w:val="24"/>
          <w:lang w:val="en-US"/>
          <w:rPrChange w:id="4036" w:author="Kiên Lê Trung" w:date="2024-12-25T13:49:00Z" w16du:dateUtc="2024-12-25T06:49:00Z">
            <w:rPr>
              <w:rFonts w:ascii="Times New Roman" w:hAnsi="Times New Roman" w:cs="Times New Roman"/>
              <w:b/>
              <w:sz w:val="26"/>
              <w:szCs w:val="26"/>
              <w:lang w:val="en-US"/>
            </w:rPr>
          </w:rPrChange>
        </w:rPr>
        <w:t>cấp</w:t>
      </w:r>
      <w:commentRangeEnd w:id="4034"/>
      <w:r w:rsidR="00C5469A" w:rsidRPr="004D61CC">
        <w:rPr>
          <w:rStyle w:val="CommentReference"/>
          <w:rFonts w:ascii="Times New Roman" w:hAnsi="Times New Roman" w:cs="Times New Roman"/>
          <w:b/>
          <w:sz w:val="24"/>
          <w:szCs w:val="24"/>
          <w:rPrChange w:id="4037" w:author="Kiên Lê Trung" w:date="2024-12-25T13:49:00Z" w16du:dateUtc="2024-12-25T06:49:00Z">
            <w:rPr>
              <w:rStyle w:val="CommentReference"/>
              <w:rFonts w:ascii="Times New Roman" w:hAnsi="Times New Roman" w:cs="Times New Roman"/>
              <w:b/>
              <w:sz w:val="26"/>
              <w:szCs w:val="26"/>
            </w:rPr>
          </w:rPrChange>
        </w:rPr>
        <w:commentReference w:id="4034"/>
      </w:r>
      <w:r w:rsidRPr="004D61CC">
        <w:rPr>
          <w:rFonts w:ascii="Times New Roman" w:hAnsi="Times New Roman" w:cs="Times New Roman"/>
          <w:sz w:val="24"/>
          <w:szCs w:val="24"/>
          <w:lang w:val="vi-VN"/>
          <w:rPrChange w:id="4038" w:author="Kiên Lê Trung" w:date="2024-12-25T13:49:00Z" w16du:dateUtc="2024-12-25T06:49:00Z">
            <w:rPr>
              <w:rFonts w:ascii="Times New Roman" w:hAnsi="Times New Roman" w:cs="Times New Roman"/>
              <w:sz w:val="26"/>
              <w:szCs w:val="26"/>
              <w:lang w:val="vi-VN"/>
            </w:rPr>
          </w:rPrChange>
        </w:rPr>
        <w:t>”</w:t>
      </w:r>
    </w:p>
    <w:p w14:paraId="6CC526C9" w14:textId="77777777" w:rsidR="00677107" w:rsidRDefault="00677107" w:rsidP="00677107">
      <w:pPr>
        <w:rPr>
          <w:lang w:val="en-US"/>
        </w:rPr>
      </w:pPr>
    </w:p>
    <w:p w14:paraId="570FF31F" w14:textId="77777777" w:rsidR="00677107" w:rsidRDefault="00677107" w:rsidP="00677107">
      <w:pPr>
        <w:rPr>
          <w:lang w:val="en-US"/>
        </w:rPr>
      </w:pPr>
    </w:p>
    <w:p w14:paraId="42E60D57" w14:textId="18434E5B" w:rsidR="00677107" w:rsidRDefault="00AF47C7" w:rsidP="00677107">
      <w:pPr>
        <w:rPr>
          <w:ins w:id="4039" w:author="Kiên Lê Trung" w:date="2024-12-25T12:28:00Z" w16du:dateUtc="2024-12-25T05:28:00Z"/>
          <w:lang w:val="en-US"/>
        </w:rPr>
      </w:pPr>
      <w:del w:id="4040" w:author="Kiên Lê Trung" w:date="2024-12-26T01:57:00Z" w16du:dateUtc="2024-12-25T18:57:00Z">
        <w:r w:rsidRPr="00AF47C7">
          <w:rPr>
            <w:noProof/>
            <w:lang w:val="en-US"/>
          </w:rPr>
          <w:drawing>
            <wp:inline distT="0" distB="0" distL="0" distR="0" wp14:anchorId="198A41C3" wp14:editId="40AFC60D">
              <wp:extent cx="5733415" cy="3007360"/>
              <wp:effectExtent l="0" t="0" r="635" b="2540"/>
              <wp:docPr id="111838975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89759" name="Picture 1" descr="A diagram of a diagram&#10;&#10;Description automatically generated"/>
                      <pic:cNvPicPr/>
                    </pic:nvPicPr>
                    <pic:blipFill>
                      <a:blip r:embed="rId40"/>
                      <a:stretch>
                        <a:fillRect/>
                      </a:stretch>
                    </pic:blipFill>
                    <pic:spPr>
                      <a:xfrm>
                        <a:off x="0" y="0"/>
                        <a:ext cx="5733415" cy="3007360"/>
                      </a:xfrm>
                      <a:prstGeom prst="rect">
                        <a:avLst/>
                      </a:prstGeom>
                    </pic:spPr>
                  </pic:pic>
                </a:graphicData>
              </a:graphic>
            </wp:inline>
          </w:drawing>
        </w:r>
      </w:del>
      <w:ins w:id="4041" w:author="Kiên Lê Trung" w:date="2024-12-26T01:57:00Z" w16du:dateUtc="2024-12-25T18:57:00Z">
        <w:r w:rsidR="00B85C43" w:rsidRPr="00B85C43">
          <w:rPr>
            <w:lang w:val="en-US"/>
          </w:rPr>
          <w:drawing>
            <wp:inline distT="0" distB="0" distL="0" distR="0" wp14:anchorId="6921BA2B" wp14:editId="726CB9CD">
              <wp:extent cx="5733415" cy="2318385"/>
              <wp:effectExtent l="0" t="0" r="635" b="5715"/>
              <wp:docPr id="135197742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77429" name="Picture 1" descr="A diagram of a diagram&#10;&#10;Description automatically generated"/>
                      <pic:cNvPicPr/>
                    </pic:nvPicPr>
                    <pic:blipFill>
                      <a:blip r:embed="rId41"/>
                      <a:stretch>
                        <a:fillRect/>
                      </a:stretch>
                    </pic:blipFill>
                    <pic:spPr>
                      <a:xfrm>
                        <a:off x="0" y="0"/>
                        <a:ext cx="5733415" cy="2318385"/>
                      </a:xfrm>
                      <a:prstGeom prst="rect">
                        <a:avLst/>
                      </a:prstGeom>
                    </pic:spPr>
                  </pic:pic>
                </a:graphicData>
              </a:graphic>
            </wp:inline>
          </w:drawing>
        </w:r>
      </w:ins>
    </w:p>
    <w:p w14:paraId="6100C239" w14:textId="4DFB3A82" w:rsidR="005A678B" w:rsidRPr="005A678B" w:rsidRDefault="005A678B" w:rsidP="005A678B">
      <w:pPr>
        <w:pStyle w:val="Caption"/>
        <w:rPr>
          <w:lang w:val="en-US"/>
        </w:rPr>
        <w:pPrChange w:id="4042" w:author="Kiên Lê Trung" w:date="2024-12-25T12:28:00Z" w16du:dateUtc="2024-12-25T05:28:00Z">
          <w:pPr/>
        </w:pPrChange>
      </w:pPr>
      <w:bookmarkStart w:id="4043" w:name="_Toc186027535"/>
      <w:bookmarkStart w:id="4044" w:name="_Toc186027694"/>
      <w:bookmarkStart w:id="4045" w:name="_Toc186028050"/>
      <w:ins w:id="4046" w:author="Kiên Lê Trung" w:date="2024-12-25T12:28:00Z" w16du:dateUtc="2024-12-25T05:28:00Z">
        <w:r>
          <w:t xml:space="preserve">Hình </w:t>
        </w:r>
      </w:ins>
      <w:ins w:id="4047"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4048"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4049" w:author="Kiên Lê Trung" w:date="2024-12-25T20:11:00Z" w16du:dateUtc="2024-12-25T13:11:00Z">
        <w:r w:rsidR="00A151F2">
          <w:rPr>
            <w:noProof/>
          </w:rPr>
          <w:t>12</w:t>
        </w:r>
        <w:r w:rsidR="00A151F2">
          <w:fldChar w:fldCharType="end"/>
        </w:r>
      </w:ins>
      <w:ins w:id="4050" w:author="Kiên Lê Trung" w:date="2024-12-25T12:28:00Z" w16du:dateUtc="2024-12-25T05:28:00Z">
        <w:r>
          <w:rPr>
            <w:lang w:val="en-US"/>
          </w:rPr>
          <w:t xml:space="preserve"> </w:t>
        </w:r>
      </w:ins>
      <w:ins w:id="4051" w:author="Kiên Lê Trung" w:date="2024-12-25T12:32:00Z" w16du:dateUtc="2024-12-25T05:32:00Z">
        <w:r w:rsidR="00B05B16">
          <w:rPr>
            <w:lang w:val="en-US"/>
          </w:rPr>
          <w:t xml:space="preserve">Biểu đồ </w:t>
        </w:r>
      </w:ins>
      <w:ins w:id="4052" w:author="Kiên Lê Trung" w:date="2024-12-25T12:28:00Z" w16du:dateUtc="2024-12-25T05:28:00Z">
        <w:r>
          <w:rPr>
            <w:lang w:val="en-US"/>
          </w:rPr>
          <w:t>Usecase Quản lý nhà cung cấp</w:t>
        </w:r>
      </w:ins>
      <w:bookmarkEnd w:id="4043"/>
      <w:bookmarkEnd w:id="4044"/>
      <w:bookmarkEnd w:id="4045"/>
    </w:p>
    <w:p w14:paraId="4FFCBC07" w14:textId="39FA3412" w:rsidR="007569A2" w:rsidRPr="004D61CC" w:rsidRDefault="00340D02" w:rsidP="00C60A20">
      <w:pPr>
        <w:pStyle w:val="ListParagraph"/>
        <w:numPr>
          <w:ilvl w:val="1"/>
          <w:numId w:val="142"/>
        </w:numPr>
        <w:rPr>
          <w:rFonts w:ascii="Times New Roman" w:hAnsi="Times New Roman" w:cs="Times New Roman"/>
          <w:sz w:val="24"/>
          <w:szCs w:val="24"/>
          <w:lang w:val="vi-VN"/>
          <w:rPrChange w:id="4053" w:author="Kiên Lê Trung" w:date="2024-12-25T13:50:00Z" w16du:dateUtc="2024-12-25T06:50:00Z">
            <w:rPr>
              <w:rFonts w:ascii="Times New Roman" w:hAnsi="Times New Roman" w:cs="Times New Roman"/>
              <w:sz w:val="26"/>
              <w:szCs w:val="26"/>
              <w:lang w:val="vi-VN"/>
            </w:rPr>
          </w:rPrChange>
        </w:rPr>
      </w:pPr>
      <w:r w:rsidRPr="004D61CC">
        <w:rPr>
          <w:rFonts w:ascii="Times New Roman" w:hAnsi="Times New Roman" w:cs="Times New Roman"/>
          <w:sz w:val="24"/>
          <w:szCs w:val="24"/>
          <w:lang w:val="en-US"/>
          <w:rPrChange w:id="4054" w:author="Kiên Lê Trung" w:date="2024-12-25T13:50:00Z" w16du:dateUtc="2024-12-25T06:50:00Z">
            <w:rPr>
              <w:rFonts w:ascii="Times New Roman" w:hAnsi="Times New Roman" w:cs="Times New Roman"/>
              <w:sz w:val="26"/>
              <w:szCs w:val="26"/>
              <w:lang w:val="en-US"/>
            </w:rPr>
          </w:rPrChange>
        </w:rPr>
        <w:t>Phân</w:t>
      </w:r>
      <w:r w:rsidRPr="004D61CC">
        <w:rPr>
          <w:rFonts w:ascii="Times New Roman" w:hAnsi="Times New Roman" w:cs="Times New Roman"/>
          <w:sz w:val="24"/>
          <w:szCs w:val="24"/>
          <w:lang w:val="vi-VN"/>
          <w:rPrChange w:id="4055" w:author="Kiên Lê Trung" w:date="2024-12-25T13:50:00Z" w16du:dateUtc="2024-12-25T06:50:00Z">
            <w:rPr>
              <w:rFonts w:ascii="Times New Roman" w:hAnsi="Times New Roman" w:cs="Times New Roman"/>
              <w:sz w:val="26"/>
              <w:szCs w:val="26"/>
              <w:lang w:val="vi-VN"/>
            </w:rPr>
          </w:rPrChange>
        </w:rPr>
        <w:t xml:space="preserve"> rã Usecase “</w:t>
      </w:r>
      <w:r w:rsidR="00677107" w:rsidRPr="004D61CC">
        <w:rPr>
          <w:rFonts w:ascii="Times New Roman" w:hAnsi="Times New Roman" w:cs="Times New Roman"/>
          <w:b/>
          <w:sz w:val="24"/>
          <w:szCs w:val="24"/>
          <w:lang w:val="en-US"/>
          <w:rPrChange w:id="4056" w:author="Kiên Lê Trung" w:date="2024-12-25T13:50:00Z" w16du:dateUtc="2024-12-25T06:50:00Z">
            <w:rPr>
              <w:rFonts w:ascii="Times New Roman" w:hAnsi="Times New Roman" w:cs="Times New Roman"/>
              <w:b/>
              <w:sz w:val="26"/>
              <w:szCs w:val="26"/>
              <w:lang w:val="en-US"/>
            </w:rPr>
          </w:rPrChange>
        </w:rPr>
        <w:t xml:space="preserve">Quản lý nhập </w:t>
      </w:r>
      <w:r w:rsidR="00677107" w:rsidRPr="004D61CC" w:rsidDel="00340D02">
        <w:rPr>
          <w:rFonts w:ascii="Times New Roman" w:hAnsi="Times New Roman" w:cs="Times New Roman"/>
          <w:b/>
          <w:sz w:val="24"/>
          <w:szCs w:val="24"/>
          <w:lang w:val="en-US"/>
          <w:rPrChange w:id="4057" w:author="Kiên Lê Trung" w:date="2024-12-25T13:50:00Z" w16du:dateUtc="2024-12-25T06:50:00Z">
            <w:rPr>
              <w:rFonts w:ascii="Times New Roman" w:hAnsi="Times New Roman" w:cs="Times New Roman"/>
              <w:b/>
              <w:sz w:val="26"/>
              <w:szCs w:val="26"/>
              <w:lang w:val="en-US"/>
            </w:rPr>
          </w:rPrChange>
        </w:rPr>
        <w:t>hàng</w:t>
      </w:r>
      <w:r w:rsidRPr="004D61CC">
        <w:rPr>
          <w:rFonts w:ascii="Times New Roman" w:hAnsi="Times New Roman" w:cs="Times New Roman"/>
          <w:sz w:val="24"/>
          <w:szCs w:val="24"/>
          <w:lang w:val="vi-VN"/>
          <w:rPrChange w:id="4058" w:author="Kiên Lê Trung" w:date="2024-12-25T13:50:00Z" w16du:dateUtc="2024-12-25T06:50:00Z">
            <w:rPr>
              <w:rFonts w:ascii="Times New Roman" w:hAnsi="Times New Roman" w:cs="Times New Roman"/>
              <w:sz w:val="26"/>
              <w:szCs w:val="26"/>
              <w:lang w:val="vi-VN"/>
            </w:rPr>
          </w:rPrChange>
        </w:rPr>
        <w:t>”</w:t>
      </w:r>
    </w:p>
    <w:p w14:paraId="2431F60B" w14:textId="56E33E5E" w:rsidR="00677107" w:rsidRDefault="0018193D">
      <w:pPr>
        <w:rPr>
          <w:ins w:id="4059" w:author="Kiên Lê Trung" w:date="2024-12-25T12:28:00Z" w16du:dateUtc="2024-12-25T05:28:00Z"/>
          <w:lang w:val="en-US"/>
        </w:rPr>
      </w:pPr>
      <w:r w:rsidRPr="0018193D">
        <w:rPr>
          <w:noProof/>
          <w:lang w:val="en-US"/>
        </w:rPr>
        <w:drawing>
          <wp:inline distT="0" distB="0" distL="0" distR="0" wp14:anchorId="243BFA5E" wp14:editId="3EA59192">
            <wp:extent cx="5733415" cy="2190115"/>
            <wp:effectExtent l="0" t="0" r="635" b="635"/>
            <wp:docPr id="92138034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80342" name="Picture 1" descr="A diagram of a flowchart&#10;&#10;Description automatically generated"/>
                    <pic:cNvPicPr/>
                  </pic:nvPicPr>
                  <pic:blipFill>
                    <a:blip r:embed="rId42"/>
                    <a:stretch>
                      <a:fillRect/>
                    </a:stretch>
                  </pic:blipFill>
                  <pic:spPr>
                    <a:xfrm>
                      <a:off x="0" y="0"/>
                      <a:ext cx="5733415" cy="2190115"/>
                    </a:xfrm>
                    <a:prstGeom prst="rect">
                      <a:avLst/>
                    </a:prstGeom>
                  </pic:spPr>
                </pic:pic>
              </a:graphicData>
            </a:graphic>
          </wp:inline>
        </w:drawing>
      </w:r>
    </w:p>
    <w:p w14:paraId="1D76C6AB" w14:textId="4A7AFF3E" w:rsidR="005A678B" w:rsidRPr="005A678B" w:rsidRDefault="005A678B" w:rsidP="005A678B">
      <w:pPr>
        <w:pStyle w:val="Caption"/>
        <w:rPr>
          <w:lang w:val="en-US"/>
        </w:rPr>
        <w:pPrChange w:id="4060" w:author="Kiên Lê Trung" w:date="2024-12-25T12:28:00Z" w16du:dateUtc="2024-12-25T05:28:00Z">
          <w:pPr/>
        </w:pPrChange>
      </w:pPr>
      <w:bookmarkStart w:id="4061" w:name="_Toc186027536"/>
      <w:bookmarkStart w:id="4062" w:name="_Toc186027695"/>
      <w:bookmarkStart w:id="4063" w:name="_Toc186028051"/>
      <w:ins w:id="4064" w:author="Kiên Lê Trung" w:date="2024-12-25T12:28:00Z" w16du:dateUtc="2024-12-25T05:28:00Z">
        <w:r>
          <w:t xml:space="preserve">Hình </w:t>
        </w:r>
      </w:ins>
      <w:ins w:id="4065"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4066"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4067" w:author="Kiên Lê Trung" w:date="2024-12-25T20:11:00Z" w16du:dateUtc="2024-12-25T13:11:00Z">
        <w:r w:rsidR="00A151F2">
          <w:rPr>
            <w:noProof/>
          </w:rPr>
          <w:t>13</w:t>
        </w:r>
        <w:r w:rsidR="00A151F2">
          <w:fldChar w:fldCharType="end"/>
        </w:r>
      </w:ins>
      <w:ins w:id="4068" w:author="Kiên Lê Trung" w:date="2024-12-25T12:28:00Z" w16du:dateUtc="2024-12-25T05:28:00Z">
        <w:r>
          <w:rPr>
            <w:lang w:val="en-US"/>
          </w:rPr>
          <w:t xml:space="preserve"> </w:t>
        </w:r>
      </w:ins>
      <w:ins w:id="4069" w:author="Kiên Lê Trung" w:date="2024-12-25T12:32:00Z" w16du:dateUtc="2024-12-25T05:32:00Z">
        <w:r w:rsidR="00B05B16">
          <w:rPr>
            <w:lang w:val="en-US"/>
          </w:rPr>
          <w:t xml:space="preserve">Biểu đồ </w:t>
        </w:r>
      </w:ins>
      <w:ins w:id="4070" w:author="Kiên Lê Trung" w:date="2024-12-25T12:28:00Z" w16du:dateUtc="2024-12-25T05:28:00Z">
        <w:r>
          <w:rPr>
            <w:lang w:val="en-US"/>
          </w:rPr>
          <w:t>Usecase Quản lý nhập hàng</w:t>
        </w:r>
      </w:ins>
      <w:bookmarkEnd w:id="4061"/>
      <w:bookmarkEnd w:id="4062"/>
      <w:bookmarkEnd w:id="4063"/>
    </w:p>
    <w:p w14:paraId="250B35AF" w14:textId="77777777" w:rsidR="00C862A4" w:rsidDel="004D61CC" w:rsidRDefault="00C862A4">
      <w:pPr>
        <w:rPr>
          <w:del w:id="4071" w:author="Kiên Lê Trung" w:date="2024-12-25T13:50:00Z" w16du:dateUtc="2024-12-25T06:50:00Z"/>
          <w:lang w:val="en-US"/>
        </w:rPr>
      </w:pPr>
    </w:p>
    <w:p w14:paraId="2BE53659" w14:textId="77777777" w:rsidR="00C862A4" w:rsidDel="005A678B" w:rsidRDefault="00C862A4">
      <w:pPr>
        <w:rPr>
          <w:del w:id="4072" w:author="Kiên Lê Trung" w:date="2024-12-25T12:28:00Z" w16du:dateUtc="2024-12-25T05:28:00Z"/>
          <w:lang w:val="en-US"/>
        </w:rPr>
      </w:pPr>
    </w:p>
    <w:p w14:paraId="1062E347" w14:textId="77777777" w:rsidR="00C862A4" w:rsidDel="005A678B" w:rsidRDefault="00C862A4">
      <w:pPr>
        <w:rPr>
          <w:del w:id="4073" w:author="Kiên Lê Trung" w:date="2024-12-25T12:28:00Z" w16du:dateUtc="2024-12-25T05:28:00Z"/>
          <w:lang w:val="en-US"/>
        </w:rPr>
      </w:pPr>
    </w:p>
    <w:p w14:paraId="67A02023" w14:textId="77777777" w:rsidR="00C862A4" w:rsidDel="005A678B" w:rsidRDefault="00C862A4">
      <w:pPr>
        <w:rPr>
          <w:del w:id="4074" w:author="Kiên Lê Trung" w:date="2024-12-25T12:28:00Z" w16du:dateUtc="2024-12-25T05:28:00Z"/>
          <w:lang w:val="en-US"/>
        </w:rPr>
      </w:pPr>
    </w:p>
    <w:p w14:paraId="1025A5CB" w14:textId="77777777" w:rsidR="00C862A4" w:rsidDel="005A678B" w:rsidRDefault="00C862A4">
      <w:pPr>
        <w:rPr>
          <w:del w:id="4075" w:author="Kiên Lê Trung" w:date="2024-12-25T12:28:00Z" w16du:dateUtc="2024-12-25T05:28:00Z"/>
          <w:lang w:val="en-US"/>
        </w:rPr>
      </w:pPr>
    </w:p>
    <w:p w14:paraId="7E8FE7CF" w14:textId="77777777" w:rsidR="00C862A4" w:rsidRPr="00034C0F" w:rsidRDefault="00C862A4">
      <w:pPr>
        <w:rPr>
          <w:lang w:val="en-US"/>
        </w:rPr>
      </w:pPr>
    </w:p>
    <w:p w14:paraId="16EADF94" w14:textId="44ED929D" w:rsidR="007569A2" w:rsidRPr="00C60A20" w:rsidRDefault="00CE686F">
      <w:pPr>
        <w:pStyle w:val="Heading4"/>
        <w:rPr>
          <w:color w:val="auto"/>
          <w:sz w:val="28"/>
          <w:szCs w:val="28"/>
        </w:rPr>
      </w:pPr>
      <w:bookmarkStart w:id="4076" w:name="_Toc185954681"/>
      <w:r w:rsidRPr="00C60A20">
        <w:rPr>
          <w:color w:val="auto"/>
        </w:rPr>
        <w:t xml:space="preserve">2.1.3d </w:t>
      </w:r>
      <w:r w:rsidRPr="00C60A20">
        <w:rPr>
          <w:color w:val="auto"/>
          <w:sz w:val="28"/>
          <w:szCs w:val="28"/>
        </w:rPr>
        <w:t xml:space="preserve">Biểu đồ </w:t>
      </w:r>
      <w:r w:rsidR="00954E33">
        <w:rPr>
          <w:color w:val="auto"/>
          <w:sz w:val="28"/>
          <w:szCs w:val="28"/>
          <w:lang w:val="vi-VN"/>
        </w:rPr>
        <w:t>U</w:t>
      </w:r>
      <w:r w:rsidRPr="00C60A20">
        <w:rPr>
          <w:color w:val="auto"/>
          <w:sz w:val="28"/>
          <w:szCs w:val="28"/>
        </w:rPr>
        <w:t>secase phân rã - Người quản trị</w:t>
      </w:r>
      <w:bookmarkEnd w:id="4076"/>
      <w:r w:rsidRPr="00C60A20">
        <w:rPr>
          <w:color w:val="auto"/>
          <w:sz w:val="28"/>
          <w:szCs w:val="28"/>
        </w:rPr>
        <w:t xml:space="preserve"> </w:t>
      </w:r>
    </w:p>
    <w:p w14:paraId="316F38DE" w14:textId="00A0B580" w:rsidR="007569A2" w:rsidRPr="004D61CC" w:rsidRDefault="00CE686F" w:rsidP="00C60A20">
      <w:pPr>
        <w:pStyle w:val="ListParagraph"/>
        <w:numPr>
          <w:ilvl w:val="0"/>
          <w:numId w:val="174"/>
        </w:numPr>
        <w:ind w:left="709"/>
        <w:rPr>
          <w:rFonts w:ascii="Times New Roman" w:hAnsi="Times New Roman" w:cs="Times New Roman"/>
          <w:sz w:val="24"/>
          <w:szCs w:val="24"/>
          <w:rPrChange w:id="4077" w:author="Kiên Lê Trung" w:date="2024-12-25T13:50:00Z" w16du:dateUtc="2024-12-25T06:50:00Z">
            <w:rPr>
              <w:rFonts w:ascii="Times New Roman" w:hAnsi="Times New Roman" w:cs="Times New Roman"/>
              <w:sz w:val="26"/>
              <w:szCs w:val="26"/>
            </w:rPr>
          </w:rPrChange>
        </w:rPr>
      </w:pPr>
      <w:r w:rsidRPr="004D61CC">
        <w:rPr>
          <w:rFonts w:ascii="Times New Roman" w:hAnsi="Times New Roman" w:cs="Times New Roman"/>
          <w:sz w:val="24"/>
          <w:szCs w:val="24"/>
          <w:rPrChange w:id="4078" w:author="Kiên Lê Trung" w:date="2024-12-25T13:50:00Z" w16du:dateUtc="2024-12-25T06:50:00Z">
            <w:rPr>
              <w:rFonts w:ascii="Times New Roman" w:hAnsi="Times New Roman" w:cs="Times New Roman"/>
              <w:sz w:val="26"/>
              <w:szCs w:val="26"/>
            </w:rPr>
          </w:rPrChange>
        </w:rPr>
        <w:t xml:space="preserve">Phân rã </w:t>
      </w:r>
      <w:r w:rsidR="00954E33" w:rsidRPr="004D61CC">
        <w:rPr>
          <w:rFonts w:ascii="Times New Roman" w:hAnsi="Times New Roman" w:cs="Times New Roman"/>
          <w:sz w:val="24"/>
          <w:szCs w:val="24"/>
          <w:lang w:val="vi-VN"/>
          <w:rPrChange w:id="4079" w:author="Kiên Lê Trung" w:date="2024-12-25T13:50:00Z" w16du:dateUtc="2024-12-25T06:50:00Z">
            <w:rPr>
              <w:rFonts w:ascii="Times New Roman" w:hAnsi="Times New Roman" w:cs="Times New Roman"/>
              <w:sz w:val="26"/>
              <w:szCs w:val="26"/>
              <w:lang w:val="vi-VN"/>
            </w:rPr>
          </w:rPrChange>
        </w:rPr>
        <w:t>U</w:t>
      </w:r>
      <w:r w:rsidRPr="004D61CC">
        <w:rPr>
          <w:rFonts w:ascii="Times New Roman" w:hAnsi="Times New Roman" w:cs="Times New Roman"/>
          <w:sz w:val="24"/>
          <w:szCs w:val="24"/>
          <w:rPrChange w:id="4080" w:author="Kiên Lê Trung" w:date="2024-12-25T13:50:00Z" w16du:dateUtc="2024-12-25T06:50:00Z">
            <w:rPr>
              <w:rFonts w:ascii="Times New Roman" w:hAnsi="Times New Roman" w:cs="Times New Roman"/>
              <w:sz w:val="26"/>
              <w:szCs w:val="26"/>
            </w:rPr>
          </w:rPrChange>
        </w:rPr>
        <w:t>secase “</w:t>
      </w:r>
      <w:r w:rsidRPr="004D61CC">
        <w:rPr>
          <w:rFonts w:ascii="Times New Roman" w:hAnsi="Times New Roman" w:cs="Times New Roman"/>
          <w:b/>
          <w:sz w:val="24"/>
          <w:szCs w:val="24"/>
          <w:rPrChange w:id="4081" w:author="Kiên Lê Trung" w:date="2024-12-25T13:50:00Z" w16du:dateUtc="2024-12-25T06:50:00Z">
            <w:rPr>
              <w:rFonts w:ascii="Times New Roman" w:hAnsi="Times New Roman" w:cs="Times New Roman"/>
              <w:b/>
              <w:sz w:val="26"/>
              <w:szCs w:val="26"/>
            </w:rPr>
          </w:rPrChange>
        </w:rPr>
        <w:t>Quản lý tài khoản khách hàng</w:t>
      </w:r>
      <w:r w:rsidRPr="004D61CC">
        <w:rPr>
          <w:rFonts w:ascii="Times New Roman" w:hAnsi="Times New Roman" w:cs="Times New Roman"/>
          <w:sz w:val="24"/>
          <w:szCs w:val="24"/>
          <w:rPrChange w:id="4082" w:author="Kiên Lê Trung" w:date="2024-12-25T13:50:00Z" w16du:dateUtc="2024-12-25T06:50:00Z">
            <w:rPr>
              <w:rFonts w:ascii="Times New Roman" w:hAnsi="Times New Roman" w:cs="Times New Roman"/>
              <w:sz w:val="26"/>
              <w:szCs w:val="26"/>
            </w:rPr>
          </w:rPrChange>
        </w:rPr>
        <w:t>”</w:t>
      </w:r>
    </w:p>
    <w:p w14:paraId="1728B4D0" w14:textId="77777777" w:rsidR="007569A2" w:rsidRDefault="007569A2">
      <w:pPr>
        <w:rPr>
          <w:b/>
          <w:sz w:val="26"/>
          <w:szCs w:val="26"/>
        </w:rPr>
      </w:pPr>
    </w:p>
    <w:p w14:paraId="34959D4B" w14:textId="08A10D00" w:rsidR="007569A2" w:rsidRDefault="00CE686F" w:rsidP="005C5FA5">
      <w:pPr>
        <w:rPr>
          <w:ins w:id="4083" w:author="Kiên Lê Trung" w:date="2024-12-25T12:28:00Z" w16du:dateUtc="2024-12-25T05:28:00Z"/>
          <w:lang w:val="en-US"/>
        </w:rPr>
      </w:pPr>
      <w:bookmarkStart w:id="4084" w:name="_16eos795q34f" w:colFirst="0" w:colLast="0"/>
      <w:bookmarkEnd w:id="4084"/>
      <w:commentRangeStart w:id="4085"/>
      <w:commentRangeEnd w:id="4085"/>
      <w:r>
        <w:rPr>
          <w:rStyle w:val="CommentReference"/>
        </w:rPr>
        <w:commentReference w:id="4085"/>
      </w:r>
      <w:r w:rsidR="462E769B">
        <w:rPr>
          <w:noProof/>
        </w:rPr>
        <w:drawing>
          <wp:inline distT="0" distB="0" distL="0" distR="0" wp14:anchorId="45FDF6C2" wp14:editId="5A8C469C">
            <wp:extent cx="5724524" cy="2771775"/>
            <wp:effectExtent l="0" t="0" r="0" b="0"/>
            <wp:docPr id="322891179" name="Picture 32289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724524" cy="2771775"/>
                    </a:xfrm>
                    <a:prstGeom prst="rect">
                      <a:avLst/>
                    </a:prstGeom>
                  </pic:spPr>
                </pic:pic>
              </a:graphicData>
            </a:graphic>
          </wp:inline>
        </w:drawing>
      </w:r>
    </w:p>
    <w:p w14:paraId="78AF67A6" w14:textId="3203ED0C" w:rsidR="005A678B" w:rsidRPr="005A678B" w:rsidRDefault="005A678B" w:rsidP="005A678B">
      <w:pPr>
        <w:pStyle w:val="Caption"/>
        <w:rPr>
          <w:lang w:val="en-US"/>
          <w:rPrChange w:id="4086" w:author="Kiên Lê Trung" w:date="2024-12-25T12:28:00Z" w16du:dateUtc="2024-12-25T05:28:00Z">
            <w:rPr/>
          </w:rPrChange>
        </w:rPr>
        <w:pPrChange w:id="4087" w:author="Kiên Lê Trung" w:date="2024-12-25T12:28:00Z" w16du:dateUtc="2024-12-25T05:28:00Z">
          <w:pPr/>
        </w:pPrChange>
      </w:pPr>
      <w:bookmarkStart w:id="4088" w:name="_Toc186027537"/>
      <w:bookmarkStart w:id="4089" w:name="_Toc186027696"/>
      <w:bookmarkStart w:id="4090" w:name="_Toc186028052"/>
      <w:ins w:id="4091" w:author="Kiên Lê Trung" w:date="2024-12-25T12:28:00Z" w16du:dateUtc="2024-12-25T05:28:00Z">
        <w:r>
          <w:t xml:space="preserve">Hình </w:t>
        </w:r>
      </w:ins>
      <w:ins w:id="4092"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4093"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4094" w:author="Kiên Lê Trung" w:date="2024-12-25T20:11:00Z" w16du:dateUtc="2024-12-25T13:11:00Z">
        <w:r w:rsidR="00A151F2">
          <w:rPr>
            <w:noProof/>
          </w:rPr>
          <w:t>14</w:t>
        </w:r>
        <w:r w:rsidR="00A151F2">
          <w:fldChar w:fldCharType="end"/>
        </w:r>
      </w:ins>
      <w:ins w:id="4095" w:author="Kiên Lê Trung" w:date="2024-12-25T12:28:00Z" w16du:dateUtc="2024-12-25T05:28:00Z">
        <w:r>
          <w:rPr>
            <w:lang w:val="en-US"/>
          </w:rPr>
          <w:t xml:space="preserve"> </w:t>
        </w:r>
      </w:ins>
      <w:ins w:id="4096" w:author="Kiên Lê Trung" w:date="2024-12-25T12:32:00Z" w16du:dateUtc="2024-12-25T05:32:00Z">
        <w:r w:rsidR="00B05B16">
          <w:rPr>
            <w:lang w:val="en-US"/>
          </w:rPr>
          <w:t xml:space="preserve">Biểu đồ </w:t>
        </w:r>
      </w:ins>
      <w:ins w:id="4097" w:author="Kiên Lê Trung" w:date="2024-12-25T12:28:00Z" w16du:dateUtc="2024-12-25T05:28:00Z">
        <w:r>
          <w:rPr>
            <w:lang w:val="en-US"/>
          </w:rPr>
          <w:t>Usecase Quản lý tài khoản khách hàn</w:t>
        </w:r>
      </w:ins>
      <w:ins w:id="4098" w:author="Kiên Lê Trung" w:date="2024-12-25T12:29:00Z" w16du:dateUtc="2024-12-25T05:29:00Z">
        <w:r>
          <w:rPr>
            <w:lang w:val="en-US"/>
          </w:rPr>
          <w:t>g</w:t>
        </w:r>
      </w:ins>
      <w:bookmarkEnd w:id="4088"/>
      <w:bookmarkEnd w:id="4089"/>
      <w:bookmarkEnd w:id="4090"/>
    </w:p>
    <w:p w14:paraId="6BDD9FEB" w14:textId="444B66C2" w:rsidR="00EB2917" w:rsidRPr="00476848" w:rsidRDefault="00082E98" w:rsidP="00C60A20">
      <w:pPr>
        <w:pStyle w:val="ListParagraph"/>
        <w:numPr>
          <w:ilvl w:val="0"/>
          <w:numId w:val="162"/>
        </w:numPr>
        <w:ind w:left="709" w:hanging="283"/>
        <w:rPr>
          <w:rFonts w:ascii="Times New Roman" w:hAnsi="Times New Roman" w:cs="Times New Roman"/>
          <w:sz w:val="24"/>
          <w:szCs w:val="24"/>
          <w:lang w:val="vi-VN"/>
          <w:rPrChange w:id="4099" w:author="Kiên Lê Trung" w:date="2024-12-25T13:50:00Z" w16du:dateUtc="2024-12-25T06:50:00Z">
            <w:rPr>
              <w:rFonts w:ascii="Times New Roman" w:hAnsi="Times New Roman" w:cs="Times New Roman"/>
              <w:sz w:val="26"/>
              <w:szCs w:val="26"/>
              <w:lang w:val="vi-VN"/>
            </w:rPr>
          </w:rPrChange>
        </w:rPr>
      </w:pPr>
      <w:r w:rsidRPr="00476848">
        <w:rPr>
          <w:rFonts w:ascii="Times New Roman" w:hAnsi="Times New Roman" w:cs="Times New Roman"/>
          <w:sz w:val="24"/>
          <w:szCs w:val="24"/>
          <w:lang w:val="vi-VN"/>
          <w:rPrChange w:id="4100" w:author="Kiên Lê Trung" w:date="2024-12-25T13:50:00Z" w16du:dateUtc="2024-12-25T06:50:00Z">
            <w:rPr>
              <w:rFonts w:ascii="Times New Roman" w:hAnsi="Times New Roman" w:cs="Times New Roman"/>
              <w:sz w:val="26"/>
              <w:szCs w:val="26"/>
              <w:lang w:val="vi-VN"/>
            </w:rPr>
          </w:rPrChange>
        </w:rPr>
        <w:t xml:space="preserve">Phân rã Usecase “ </w:t>
      </w:r>
      <w:r w:rsidRPr="00476848">
        <w:rPr>
          <w:rFonts w:ascii="Times New Roman" w:hAnsi="Times New Roman" w:cs="Times New Roman"/>
          <w:b/>
          <w:sz w:val="24"/>
          <w:szCs w:val="24"/>
          <w:lang w:val="vi-VN"/>
          <w:rPrChange w:id="4101" w:author="Kiên Lê Trung" w:date="2024-12-25T13:50:00Z" w16du:dateUtc="2024-12-25T06:50:00Z">
            <w:rPr>
              <w:rFonts w:ascii="Times New Roman" w:hAnsi="Times New Roman" w:cs="Times New Roman"/>
              <w:b/>
              <w:sz w:val="26"/>
              <w:szCs w:val="26"/>
              <w:lang w:val="vi-VN"/>
            </w:rPr>
          </w:rPrChange>
        </w:rPr>
        <w:t>Quản lý tài khoản người bán</w:t>
      </w:r>
      <w:r w:rsidRPr="00476848">
        <w:rPr>
          <w:rFonts w:ascii="Times New Roman" w:hAnsi="Times New Roman" w:cs="Times New Roman"/>
          <w:sz w:val="24"/>
          <w:szCs w:val="24"/>
          <w:lang w:val="vi-VN"/>
          <w:rPrChange w:id="4102" w:author="Kiên Lê Trung" w:date="2024-12-25T13:50:00Z" w16du:dateUtc="2024-12-25T06:50:00Z">
            <w:rPr>
              <w:rFonts w:ascii="Times New Roman" w:hAnsi="Times New Roman" w:cs="Times New Roman"/>
              <w:sz w:val="26"/>
              <w:szCs w:val="26"/>
              <w:lang w:val="vi-VN"/>
            </w:rPr>
          </w:rPrChange>
        </w:rPr>
        <w:t xml:space="preserve"> “</w:t>
      </w:r>
    </w:p>
    <w:p w14:paraId="507E2ACF" w14:textId="77777777" w:rsidR="00954E33" w:rsidRDefault="00954E33" w:rsidP="00EB2917">
      <w:pPr>
        <w:pStyle w:val="ListParagraph"/>
        <w:rPr>
          <w:lang w:val="vi-VN"/>
        </w:rPr>
      </w:pPr>
    </w:p>
    <w:p w14:paraId="31613E7B" w14:textId="570F5398" w:rsidR="005A678B" w:rsidRDefault="00146937" w:rsidP="00AD36A4">
      <w:pPr>
        <w:rPr>
          <w:ins w:id="4103" w:author="Kiên Lê Trung" w:date="2024-12-25T12:29:00Z" w16du:dateUtc="2024-12-25T05:29:00Z"/>
        </w:rPr>
        <w:pPrChange w:id="4104" w:author="Kiên Lê Trung" w:date="2024-12-25T14:00:00Z" w16du:dateUtc="2024-12-25T07:00:00Z">
          <w:pPr>
            <w:pStyle w:val="ListParagraph"/>
            <w:ind w:left="0"/>
          </w:pPr>
        </w:pPrChange>
      </w:pPr>
      <w:del w:id="4105" w:author="Kiên Lê Trung" w:date="2024-12-26T02:03:00Z" w16du:dateUtc="2024-12-25T19:03:00Z">
        <w:r>
          <w:rPr>
            <w:noProof/>
          </w:rPr>
          <w:drawing>
            <wp:inline distT="0" distB="0" distL="0" distR="0" wp14:anchorId="5A771343" wp14:editId="795A7E4C">
              <wp:extent cx="5981700" cy="2295525"/>
              <wp:effectExtent l="0" t="0" r="0" b="9525"/>
              <wp:docPr id="2133314332" name="Picture 213331433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14332" name="Picture 2133314332" descr="A diagram of a company&#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95308" cy="2300747"/>
                      </a:xfrm>
                      <a:prstGeom prst="rect">
                        <a:avLst/>
                      </a:prstGeom>
                    </pic:spPr>
                  </pic:pic>
                </a:graphicData>
              </a:graphic>
            </wp:inline>
          </w:drawing>
        </w:r>
      </w:del>
      <w:bookmarkStart w:id="4106" w:name="_y8mks1r5mxg8" w:colFirst="0" w:colLast="0"/>
      <w:bookmarkEnd w:id="4106"/>
      <w:ins w:id="4107" w:author="Kiên Lê Trung" w:date="2024-12-26T02:03:00Z" w16du:dateUtc="2024-12-25T19:03:00Z">
        <w:r w:rsidR="001C228B" w:rsidRPr="001C228B">
          <w:drawing>
            <wp:inline distT="0" distB="0" distL="0" distR="0" wp14:anchorId="0206E3DC" wp14:editId="4840B9B2">
              <wp:extent cx="5733415" cy="3049270"/>
              <wp:effectExtent l="0" t="0" r="635" b="0"/>
              <wp:docPr id="118555752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57528" name="Picture 1" descr="A diagram of a diagram&#10;&#10;Description automatically generated"/>
                      <pic:cNvPicPr/>
                    </pic:nvPicPr>
                    <pic:blipFill>
                      <a:blip r:embed="rId45"/>
                      <a:stretch>
                        <a:fillRect/>
                      </a:stretch>
                    </pic:blipFill>
                    <pic:spPr>
                      <a:xfrm>
                        <a:off x="0" y="0"/>
                        <a:ext cx="5733415" cy="3049270"/>
                      </a:xfrm>
                      <a:prstGeom prst="rect">
                        <a:avLst/>
                      </a:prstGeom>
                    </pic:spPr>
                  </pic:pic>
                </a:graphicData>
              </a:graphic>
            </wp:inline>
          </w:drawing>
        </w:r>
      </w:ins>
    </w:p>
    <w:p w14:paraId="2016B27B" w14:textId="6219A6E0" w:rsidR="00146937" w:rsidRDefault="00146937" w:rsidP="008859C7">
      <w:pPr>
        <w:pStyle w:val="Caption"/>
        <w:jc w:val="left"/>
        <w:rPr>
          <w:ins w:id="4108" w:author="Kiên Lê Trung" w:date="2024-12-25T12:29:00Z" w16du:dateUtc="2024-12-25T05:29:00Z"/>
          <w:lang w:val="en-US"/>
        </w:rPr>
      </w:pPr>
    </w:p>
    <w:p w14:paraId="37EE4A11" w14:textId="214C6F6E" w:rsidR="005A678B" w:rsidRDefault="005A678B" w:rsidP="005A678B">
      <w:pPr>
        <w:pStyle w:val="Caption"/>
        <w:rPr>
          <w:ins w:id="4109" w:author="Kiên Lê Trung" w:date="2024-12-26T02:04:00Z" w16du:dateUtc="2024-12-25T19:04:00Z"/>
          <w:lang w:val="en-US"/>
        </w:rPr>
        <w:pPrChange w:id="4110" w:author="Kiên Lê Trung" w:date="2024-12-25T12:29:00Z" w16du:dateUtc="2024-12-25T05:29:00Z">
          <w:pPr>
            <w:pStyle w:val="ListParagraph"/>
            <w:ind w:left="0"/>
          </w:pPr>
        </w:pPrChange>
      </w:pPr>
      <w:bookmarkStart w:id="4111" w:name="_Toc186027538"/>
      <w:bookmarkStart w:id="4112" w:name="_Toc186027697"/>
      <w:bookmarkStart w:id="4113" w:name="_Toc186028053"/>
      <w:ins w:id="4114" w:author="Kiên Lê Trung" w:date="2024-12-25T12:29:00Z" w16du:dateUtc="2024-12-25T05:29:00Z">
        <w:r>
          <w:t xml:space="preserve">Hình </w:t>
        </w:r>
      </w:ins>
      <w:ins w:id="4115"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4116"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4117" w:author="Kiên Lê Trung" w:date="2024-12-25T20:11:00Z" w16du:dateUtc="2024-12-25T13:11:00Z">
        <w:r w:rsidR="00A151F2">
          <w:rPr>
            <w:noProof/>
          </w:rPr>
          <w:t>15</w:t>
        </w:r>
        <w:r w:rsidR="00A151F2">
          <w:fldChar w:fldCharType="end"/>
        </w:r>
      </w:ins>
      <w:ins w:id="4118" w:author="Kiên Lê Trung" w:date="2024-12-25T12:29:00Z" w16du:dateUtc="2024-12-25T05:29:00Z">
        <w:r>
          <w:rPr>
            <w:lang w:val="en-US"/>
          </w:rPr>
          <w:t xml:space="preserve"> </w:t>
        </w:r>
      </w:ins>
      <w:ins w:id="4119" w:author="Kiên Lê Trung" w:date="2024-12-25T12:32:00Z" w16du:dateUtc="2024-12-25T05:32:00Z">
        <w:r w:rsidR="00B05B16">
          <w:rPr>
            <w:lang w:val="en-US"/>
          </w:rPr>
          <w:t xml:space="preserve">Biểu đồ </w:t>
        </w:r>
      </w:ins>
      <w:ins w:id="4120" w:author="Kiên Lê Trung" w:date="2024-12-25T12:29:00Z" w16du:dateUtc="2024-12-25T05:29:00Z">
        <w:r>
          <w:rPr>
            <w:lang w:val="en-US"/>
          </w:rPr>
          <w:t>Usecase Quản lý tài khoản người bán</w:t>
        </w:r>
      </w:ins>
      <w:bookmarkEnd w:id="4111"/>
      <w:bookmarkEnd w:id="4112"/>
      <w:bookmarkEnd w:id="4113"/>
    </w:p>
    <w:p w14:paraId="103E0E71" w14:textId="77777777" w:rsidR="00606FFE" w:rsidRDefault="00606FFE" w:rsidP="00606FFE">
      <w:pPr>
        <w:rPr>
          <w:ins w:id="4121" w:author="Kiên Lê Trung" w:date="2024-12-26T02:04:00Z" w16du:dateUtc="2024-12-25T19:04:00Z"/>
          <w:lang w:val="en-US"/>
        </w:rPr>
      </w:pPr>
      <w:bookmarkStart w:id="4122" w:name="_Toc185759287"/>
      <w:bookmarkStart w:id="4123" w:name="_Toc185759288"/>
      <w:bookmarkEnd w:id="4122"/>
      <w:bookmarkEnd w:id="4123"/>
    </w:p>
    <w:p w14:paraId="58F75D42" w14:textId="77777777" w:rsidR="00606FFE" w:rsidRDefault="00606FFE" w:rsidP="00606FFE">
      <w:pPr>
        <w:rPr>
          <w:ins w:id="4124" w:author="Kiên Lê Trung" w:date="2024-12-26T02:04:00Z" w16du:dateUtc="2024-12-25T19:04:00Z"/>
          <w:lang w:val="en-US"/>
        </w:rPr>
      </w:pPr>
    </w:p>
    <w:p w14:paraId="68BC4283" w14:textId="77777777" w:rsidR="00606FFE" w:rsidRDefault="00606FFE" w:rsidP="00606FFE">
      <w:pPr>
        <w:rPr>
          <w:ins w:id="4125" w:author="Kiên Lê Trung" w:date="2024-12-26T02:04:00Z" w16du:dateUtc="2024-12-25T19:04:00Z"/>
          <w:lang w:val="en-US"/>
        </w:rPr>
      </w:pPr>
    </w:p>
    <w:p w14:paraId="5C0B98BD" w14:textId="77777777" w:rsidR="00606FFE" w:rsidRDefault="00606FFE" w:rsidP="00606FFE">
      <w:pPr>
        <w:rPr>
          <w:ins w:id="4126" w:author="Kiên Lê Trung" w:date="2024-12-26T02:04:00Z" w16du:dateUtc="2024-12-25T19:04:00Z"/>
          <w:lang w:val="en-US"/>
        </w:rPr>
      </w:pPr>
    </w:p>
    <w:p w14:paraId="6C07B283" w14:textId="77777777" w:rsidR="00606FFE" w:rsidRDefault="00606FFE" w:rsidP="00606FFE">
      <w:pPr>
        <w:rPr>
          <w:ins w:id="4127" w:author="Kiên Lê Trung" w:date="2024-12-26T02:04:00Z" w16du:dateUtc="2024-12-25T19:04:00Z"/>
          <w:lang w:val="en-US"/>
        </w:rPr>
      </w:pPr>
    </w:p>
    <w:p w14:paraId="0CC3006C" w14:textId="77777777" w:rsidR="00606FFE" w:rsidRDefault="00606FFE" w:rsidP="00606FFE">
      <w:pPr>
        <w:rPr>
          <w:ins w:id="4128" w:author="Kiên Lê Trung" w:date="2024-12-26T02:04:00Z" w16du:dateUtc="2024-12-25T19:04:00Z"/>
          <w:lang w:val="en-US"/>
        </w:rPr>
      </w:pPr>
    </w:p>
    <w:p w14:paraId="66051DFE" w14:textId="77777777" w:rsidR="00606FFE" w:rsidRDefault="00606FFE" w:rsidP="00606FFE">
      <w:pPr>
        <w:rPr>
          <w:ins w:id="4129" w:author="Kiên Lê Trung" w:date="2024-12-26T02:04:00Z" w16du:dateUtc="2024-12-25T19:04:00Z"/>
          <w:lang w:val="en-US"/>
        </w:rPr>
      </w:pPr>
    </w:p>
    <w:p w14:paraId="766B6FFA" w14:textId="77777777" w:rsidR="00606FFE" w:rsidRDefault="00606FFE" w:rsidP="00606FFE">
      <w:pPr>
        <w:rPr>
          <w:ins w:id="4130" w:author="Kiên Lê Trung" w:date="2024-12-26T02:04:00Z" w16du:dateUtc="2024-12-25T19:04:00Z"/>
          <w:lang w:val="en-US"/>
        </w:rPr>
      </w:pPr>
    </w:p>
    <w:p w14:paraId="1E5605AE" w14:textId="77777777" w:rsidR="00606FFE" w:rsidRPr="00606FFE" w:rsidRDefault="00606FFE" w:rsidP="00606FFE">
      <w:pPr>
        <w:rPr>
          <w:lang w:val="en-US"/>
          <w:rPrChange w:id="4131" w:author="Kiên Lê Trung" w:date="2024-12-26T02:04:00Z" w16du:dateUtc="2024-12-25T19:04:00Z">
            <w:rPr>
              <w:lang w:val="vi-VN"/>
            </w:rPr>
          </w:rPrChange>
        </w:rPr>
        <w:pPrChange w:id="4132" w:author="Kiên Lê Trung" w:date="2024-12-26T02:04:00Z" w16du:dateUtc="2024-12-25T19:04:00Z">
          <w:pPr>
            <w:pStyle w:val="ListParagraph"/>
            <w:ind w:left="0"/>
          </w:pPr>
        </w:pPrChange>
      </w:pPr>
    </w:p>
    <w:p w14:paraId="0C483197" w14:textId="4F959499" w:rsidR="007569A2" w:rsidRPr="00476848" w:rsidRDefault="00CE686F" w:rsidP="00C60A20">
      <w:pPr>
        <w:pStyle w:val="ListParagraph"/>
        <w:numPr>
          <w:ilvl w:val="0"/>
          <w:numId w:val="175"/>
        </w:numPr>
        <w:ind w:left="709" w:hanging="283"/>
        <w:rPr>
          <w:rFonts w:ascii="Times New Roman" w:hAnsi="Times New Roman" w:cs="Times New Roman"/>
          <w:sz w:val="24"/>
          <w:szCs w:val="24"/>
          <w:rPrChange w:id="4133" w:author="Kiên Lê Trung" w:date="2024-12-25T13:50:00Z" w16du:dateUtc="2024-12-25T06:50:00Z">
            <w:rPr>
              <w:rFonts w:ascii="Times New Roman" w:hAnsi="Times New Roman" w:cs="Times New Roman"/>
              <w:sz w:val="26"/>
              <w:szCs w:val="26"/>
            </w:rPr>
          </w:rPrChange>
        </w:rPr>
      </w:pPr>
      <w:r w:rsidRPr="00476848">
        <w:rPr>
          <w:rFonts w:ascii="Times New Roman" w:hAnsi="Times New Roman" w:cs="Times New Roman"/>
          <w:sz w:val="24"/>
          <w:szCs w:val="24"/>
          <w:rPrChange w:id="4134" w:author="Kiên Lê Trung" w:date="2024-12-25T13:50:00Z" w16du:dateUtc="2024-12-25T06:50:00Z">
            <w:rPr>
              <w:rFonts w:ascii="Times New Roman" w:hAnsi="Times New Roman" w:cs="Times New Roman"/>
              <w:sz w:val="26"/>
              <w:szCs w:val="26"/>
            </w:rPr>
          </w:rPrChange>
        </w:rPr>
        <w:t xml:space="preserve">Phân rã </w:t>
      </w:r>
      <w:r w:rsidR="00983677" w:rsidRPr="00476848">
        <w:rPr>
          <w:rFonts w:ascii="Times New Roman" w:hAnsi="Times New Roman" w:cs="Times New Roman"/>
          <w:sz w:val="24"/>
          <w:szCs w:val="24"/>
          <w:lang w:val="vi-VN"/>
          <w:rPrChange w:id="4135" w:author="Kiên Lê Trung" w:date="2024-12-25T13:50:00Z" w16du:dateUtc="2024-12-25T06:50:00Z">
            <w:rPr>
              <w:rFonts w:ascii="Times New Roman" w:hAnsi="Times New Roman" w:cs="Times New Roman"/>
              <w:sz w:val="26"/>
              <w:szCs w:val="26"/>
              <w:lang w:val="vi-VN"/>
            </w:rPr>
          </w:rPrChange>
        </w:rPr>
        <w:t>U</w:t>
      </w:r>
      <w:r w:rsidRPr="00476848">
        <w:rPr>
          <w:rFonts w:ascii="Times New Roman" w:hAnsi="Times New Roman" w:cs="Times New Roman"/>
          <w:sz w:val="24"/>
          <w:szCs w:val="24"/>
          <w:rPrChange w:id="4136" w:author="Kiên Lê Trung" w:date="2024-12-25T13:50:00Z" w16du:dateUtc="2024-12-25T06:50:00Z">
            <w:rPr>
              <w:rFonts w:ascii="Times New Roman" w:hAnsi="Times New Roman" w:cs="Times New Roman"/>
              <w:sz w:val="26"/>
              <w:szCs w:val="26"/>
            </w:rPr>
          </w:rPrChange>
        </w:rPr>
        <w:t>secase “</w:t>
      </w:r>
      <w:r w:rsidRPr="00476848">
        <w:rPr>
          <w:rFonts w:ascii="Times New Roman" w:hAnsi="Times New Roman" w:cs="Times New Roman"/>
          <w:b/>
          <w:sz w:val="24"/>
          <w:szCs w:val="24"/>
          <w:rPrChange w:id="4137" w:author="Kiên Lê Trung" w:date="2024-12-25T13:50:00Z" w16du:dateUtc="2024-12-25T06:50:00Z">
            <w:rPr>
              <w:rFonts w:ascii="Times New Roman" w:hAnsi="Times New Roman" w:cs="Times New Roman"/>
              <w:b/>
              <w:sz w:val="26"/>
              <w:szCs w:val="26"/>
            </w:rPr>
          </w:rPrChange>
        </w:rPr>
        <w:t>Quản lý đơn hàng</w:t>
      </w:r>
      <w:r w:rsidRPr="00476848">
        <w:rPr>
          <w:rFonts w:ascii="Times New Roman" w:hAnsi="Times New Roman" w:cs="Times New Roman"/>
          <w:sz w:val="24"/>
          <w:szCs w:val="24"/>
          <w:rPrChange w:id="4138" w:author="Kiên Lê Trung" w:date="2024-12-25T13:50:00Z" w16du:dateUtc="2024-12-25T06:50:00Z">
            <w:rPr>
              <w:rFonts w:ascii="Times New Roman" w:hAnsi="Times New Roman" w:cs="Times New Roman"/>
              <w:sz w:val="26"/>
              <w:szCs w:val="26"/>
            </w:rPr>
          </w:rPrChange>
        </w:rPr>
        <w:t>”</w:t>
      </w:r>
    </w:p>
    <w:p w14:paraId="5A7E0CF2" w14:textId="033E8444" w:rsidR="007569A2" w:rsidRPr="00C60A20" w:rsidRDefault="007569A2" w:rsidP="00C60A20">
      <w:pPr>
        <w:pStyle w:val="ListParagraph"/>
        <w:ind w:left="709"/>
        <w:rPr>
          <w:rFonts w:ascii="Times New Roman" w:hAnsi="Times New Roman" w:cs="Times New Roman"/>
          <w:sz w:val="26"/>
          <w:szCs w:val="26"/>
        </w:rPr>
      </w:pPr>
    </w:p>
    <w:p w14:paraId="770DA672" w14:textId="02C48D94" w:rsidR="3F5363AD" w:rsidRDefault="3F5363AD" w:rsidP="5A64F9FC">
      <w:pPr>
        <w:rPr>
          <w:ins w:id="4139" w:author="Kiên Lê Trung" w:date="2024-12-25T12:29:00Z" w16du:dateUtc="2024-12-25T05:29:00Z"/>
          <w:lang w:val="en-US"/>
        </w:rPr>
      </w:pPr>
      <w:bookmarkStart w:id="4140" w:name="_4amctghsycoj"/>
      <w:bookmarkEnd w:id="4140"/>
      <w:del w:id="4141" w:author="Kiên Lê Trung" w:date="2024-12-26T02:11:00Z" w16du:dateUtc="2024-12-25T19:11:00Z">
        <w:r>
          <w:rPr>
            <w:noProof/>
          </w:rPr>
          <w:drawing>
            <wp:inline distT="0" distB="0" distL="0" distR="0" wp14:anchorId="0FBBA0F9" wp14:editId="7F939CA5">
              <wp:extent cx="5724524" cy="2428875"/>
              <wp:effectExtent l="0" t="0" r="0" b="0"/>
              <wp:docPr id="1638097245" name="Picture 1638097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724524" cy="2428875"/>
                      </a:xfrm>
                      <a:prstGeom prst="rect">
                        <a:avLst/>
                      </a:prstGeom>
                    </pic:spPr>
                  </pic:pic>
                </a:graphicData>
              </a:graphic>
            </wp:inline>
          </w:drawing>
        </w:r>
      </w:del>
      <w:ins w:id="4142" w:author="Kiên Lê Trung" w:date="2024-12-26T02:11:00Z" w16du:dateUtc="2024-12-25T19:11:00Z">
        <w:r w:rsidR="002C344D" w:rsidRPr="002C344D">
          <w:rPr>
            <w:lang w:val="en-US"/>
          </w:rPr>
          <w:drawing>
            <wp:inline distT="0" distB="0" distL="0" distR="0" wp14:anchorId="49780E8D" wp14:editId="762B4B8C">
              <wp:extent cx="5733415" cy="2396490"/>
              <wp:effectExtent l="0" t="0" r="635" b="3810"/>
              <wp:docPr id="101961710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17108" name="Picture 1" descr="A diagram of a diagram&#10;&#10;Description automatically generated"/>
                      <pic:cNvPicPr/>
                    </pic:nvPicPr>
                    <pic:blipFill>
                      <a:blip r:embed="rId47"/>
                      <a:stretch>
                        <a:fillRect/>
                      </a:stretch>
                    </pic:blipFill>
                    <pic:spPr>
                      <a:xfrm>
                        <a:off x="0" y="0"/>
                        <a:ext cx="5733415" cy="2396490"/>
                      </a:xfrm>
                      <a:prstGeom prst="rect">
                        <a:avLst/>
                      </a:prstGeom>
                    </pic:spPr>
                  </pic:pic>
                </a:graphicData>
              </a:graphic>
            </wp:inline>
          </w:drawing>
        </w:r>
      </w:ins>
    </w:p>
    <w:p w14:paraId="69A17832" w14:textId="2CCE86C8" w:rsidR="005A678B" w:rsidRPr="005A678B" w:rsidRDefault="005A678B" w:rsidP="005A678B">
      <w:pPr>
        <w:pStyle w:val="Caption"/>
        <w:rPr>
          <w:lang w:val="en-US"/>
          <w:rPrChange w:id="4143" w:author="Kiên Lê Trung" w:date="2024-12-25T12:29:00Z" w16du:dateUtc="2024-12-25T05:29:00Z">
            <w:rPr/>
          </w:rPrChange>
        </w:rPr>
        <w:pPrChange w:id="4144" w:author="Kiên Lê Trung" w:date="2024-12-25T12:29:00Z" w16du:dateUtc="2024-12-25T05:29:00Z">
          <w:pPr/>
        </w:pPrChange>
      </w:pPr>
      <w:bookmarkStart w:id="4145" w:name="_Toc186027539"/>
      <w:bookmarkStart w:id="4146" w:name="_Toc186027698"/>
      <w:bookmarkStart w:id="4147" w:name="_Toc186028054"/>
      <w:ins w:id="4148" w:author="Kiên Lê Trung" w:date="2024-12-25T12:29:00Z" w16du:dateUtc="2024-12-25T05:29:00Z">
        <w:r>
          <w:t xml:space="preserve">Hình </w:t>
        </w:r>
      </w:ins>
      <w:ins w:id="4149"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4150"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4151" w:author="Kiên Lê Trung" w:date="2024-12-25T20:11:00Z" w16du:dateUtc="2024-12-25T13:11:00Z">
        <w:r w:rsidR="00A151F2">
          <w:rPr>
            <w:noProof/>
          </w:rPr>
          <w:t>16</w:t>
        </w:r>
        <w:r w:rsidR="00A151F2">
          <w:fldChar w:fldCharType="end"/>
        </w:r>
      </w:ins>
      <w:ins w:id="4152" w:author="Kiên Lê Trung" w:date="2024-12-25T12:29:00Z" w16du:dateUtc="2024-12-25T05:29:00Z">
        <w:r>
          <w:rPr>
            <w:lang w:val="en-US"/>
          </w:rPr>
          <w:t xml:space="preserve"> </w:t>
        </w:r>
      </w:ins>
      <w:ins w:id="4153" w:author="Kiên Lê Trung" w:date="2024-12-25T12:32:00Z" w16du:dateUtc="2024-12-25T05:32:00Z">
        <w:r w:rsidR="00B05B16">
          <w:rPr>
            <w:lang w:val="en-US"/>
          </w:rPr>
          <w:t xml:space="preserve">Biểu đồ </w:t>
        </w:r>
      </w:ins>
      <w:ins w:id="4154" w:author="Kiên Lê Trung" w:date="2024-12-25T12:29:00Z" w16du:dateUtc="2024-12-25T05:29:00Z">
        <w:r>
          <w:rPr>
            <w:lang w:val="en-US"/>
          </w:rPr>
          <w:t>Usecase Quản lý đơn hàng</w:t>
        </w:r>
      </w:ins>
      <w:bookmarkEnd w:id="4145"/>
      <w:bookmarkEnd w:id="4146"/>
      <w:bookmarkEnd w:id="4147"/>
    </w:p>
    <w:p w14:paraId="0C76FB9F" w14:textId="3B08D3AE" w:rsidR="007569A2" w:rsidRPr="00476848" w:rsidRDefault="00CE686F" w:rsidP="00C60A20">
      <w:pPr>
        <w:pStyle w:val="ListParagraph"/>
        <w:numPr>
          <w:ilvl w:val="0"/>
          <w:numId w:val="175"/>
        </w:numPr>
        <w:ind w:left="709" w:hanging="283"/>
        <w:rPr>
          <w:rFonts w:ascii="Times New Roman" w:hAnsi="Times New Roman" w:cs="Times New Roman"/>
          <w:sz w:val="24"/>
          <w:szCs w:val="24"/>
          <w:rPrChange w:id="4155" w:author="Kiên Lê Trung" w:date="2024-12-25T13:50:00Z" w16du:dateUtc="2024-12-25T06:50:00Z">
            <w:rPr>
              <w:rFonts w:ascii="Times New Roman" w:hAnsi="Times New Roman" w:cs="Times New Roman"/>
              <w:sz w:val="26"/>
              <w:szCs w:val="26"/>
            </w:rPr>
          </w:rPrChange>
        </w:rPr>
      </w:pPr>
      <w:r w:rsidRPr="00476848">
        <w:rPr>
          <w:rFonts w:ascii="Times New Roman" w:hAnsi="Times New Roman" w:cs="Times New Roman"/>
          <w:sz w:val="24"/>
          <w:szCs w:val="24"/>
          <w:rPrChange w:id="4156" w:author="Kiên Lê Trung" w:date="2024-12-25T13:50:00Z" w16du:dateUtc="2024-12-25T06:50:00Z">
            <w:rPr>
              <w:rFonts w:ascii="Times New Roman" w:hAnsi="Times New Roman" w:cs="Times New Roman"/>
              <w:sz w:val="26"/>
              <w:szCs w:val="26"/>
            </w:rPr>
          </w:rPrChange>
        </w:rPr>
        <w:t xml:space="preserve">Phân rã </w:t>
      </w:r>
      <w:r w:rsidR="00983677" w:rsidRPr="00476848">
        <w:rPr>
          <w:rFonts w:ascii="Times New Roman" w:hAnsi="Times New Roman" w:cs="Times New Roman"/>
          <w:sz w:val="24"/>
          <w:szCs w:val="24"/>
          <w:lang w:val="vi-VN"/>
          <w:rPrChange w:id="4157" w:author="Kiên Lê Trung" w:date="2024-12-25T13:50:00Z" w16du:dateUtc="2024-12-25T06:50:00Z">
            <w:rPr>
              <w:rFonts w:ascii="Times New Roman" w:hAnsi="Times New Roman" w:cs="Times New Roman"/>
              <w:sz w:val="26"/>
              <w:szCs w:val="26"/>
              <w:lang w:val="vi-VN"/>
            </w:rPr>
          </w:rPrChange>
        </w:rPr>
        <w:t>U</w:t>
      </w:r>
      <w:r w:rsidRPr="00476848">
        <w:rPr>
          <w:rFonts w:ascii="Times New Roman" w:hAnsi="Times New Roman" w:cs="Times New Roman"/>
          <w:sz w:val="24"/>
          <w:szCs w:val="24"/>
          <w:rPrChange w:id="4158" w:author="Kiên Lê Trung" w:date="2024-12-25T13:50:00Z" w16du:dateUtc="2024-12-25T06:50:00Z">
            <w:rPr>
              <w:rFonts w:ascii="Times New Roman" w:hAnsi="Times New Roman" w:cs="Times New Roman"/>
              <w:sz w:val="26"/>
              <w:szCs w:val="26"/>
            </w:rPr>
          </w:rPrChange>
        </w:rPr>
        <w:t>secase “</w:t>
      </w:r>
      <w:r w:rsidRPr="00476848">
        <w:rPr>
          <w:rFonts w:ascii="Times New Roman" w:hAnsi="Times New Roman" w:cs="Times New Roman"/>
          <w:b/>
          <w:sz w:val="24"/>
          <w:szCs w:val="24"/>
          <w:rPrChange w:id="4159" w:author="Kiên Lê Trung" w:date="2024-12-25T13:50:00Z" w16du:dateUtc="2024-12-25T06:50:00Z">
            <w:rPr>
              <w:rFonts w:ascii="Times New Roman" w:hAnsi="Times New Roman" w:cs="Times New Roman"/>
              <w:b/>
              <w:sz w:val="26"/>
              <w:szCs w:val="26"/>
            </w:rPr>
          </w:rPrChange>
        </w:rPr>
        <w:t>Quản lý</w:t>
      </w:r>
      <w:r w:rsidR="40DCA01E" w:rsidRPr="00476848">
        <w:rPr>
          <w:rFonts w:ascii="Times New Roman" w:hAnsi="Times New Roman" w:cs="Times New Roman"/>
          <w:b/>
          <w:sz w:val="24"/>
          <w:szCs w:val="24"/>
          <w:rPrChange w:id="4160" w:author="Kiên Lê Trung" w:date="2024-12-25T13:50:00Z" w16du:dateUtc="2024-12-25T06:50:00Z">
            <w:rPr>
              <w:rFonts w:ascii="Times New Roman" w:hAnsi="Times New Roman" w:cs="Times New Roman"/>
              <w:b/>
              <w:sz w:val="26"/>
              <w:szCs w:val="26"/>
            </w:rPr>
          </w:rPrChange>
        </w:rPr>
        <w:t xml:space="preserve"> thống kê</w:t>
      </w:r>
      <w:r w:rsidRPr="00476848">
        <w:rPr>
          <w:rFonts w:ascii="Times New Roman" w:hAnsi="Times New Roman" w:cs="Times New Roman"/>
          <w:b/>
          <w:sz w:val="24"/>
          <w:szCs w:val="24"/>
          <w:rPrChange w:id="4161" w:author="Kiên Lê Trung" w:date="2024-12-25T13:50:00Z" w16du:dateUtc="2024-12-25T06:50:00Z">
            <w:rPr>
              <w:rFonts w:ascii="Times New Roman" w:hAnsi="Times New Roman" w:cs="Times New Roman"/>
              <w:b/>
              <w:sz w:val="26"/>
              <w:szCs w:val="26"/>
            </w:rPr>
          </w:rPrChange>
        </w:rPr>
        <w:t xml:space="preserve"> báo cáo </w:t>
      </w:r>
      <w:r w:rsidR="3C36AF63" w:rsidRPr="00476848">
        <w:rPr>
          <w:rFonts w:ascii="Times New Roman" w:hAnsi="Times New Roman" w:cs="Times New Roman"/>
          <w:b/>
          <w:sz w:val="24"/>
          <w:szCs w:val="24"/>
          <w:rPrChange w:id="4162" w:author="Kiên Lê Trung" w:date="2024-12-25T13:50:00Z" w16du:dateUtc="2024-12-25T06:50:00Z">
            <w:rPr>
              <w:rFonts w:ascii="Times New Roman" w:hAnsi="Times New Roman" w:cs="Times New Roman"/>
              <w:b/>
              <w:sz w:val="26"/>
              <w:szCs w:val="26"/>
            </w:rPr>
          </w:rPrChange>
        </w:rPr>
        <w:t>của người quản trị</w:t>
      </w:r>
      <w:r w:rsidRPr="00476848">
        <w:rPr>
          <w:rFonts w:ascii="Times New Roman" w:hAnsi="Times New Roman" w:cs="Times New Roman"/>
          <w:sz w:val="24"/>
          <w:szCs w:val="24"/>
          <w:rPrChange w:id="4163" w:author="Kiên Lê Trung" w:date="2024-12-25T13:50:00Z" w16du:dateUtc="2024-12-25T06:50:00Z">
            <w:rPr>
              <w:rFonts w:ascii="Times New Roman" w:hAnsi="Times New Roman" w:cs="Times New Roman"/>
              <w:sz w:val="26"/>
              <w:szCs w:val="26"/>
            </w:rPr>
          </w:rPrChange>
        </w:rPr>
        <w:t>”</w:t>
      </w:r>
    </w:p>
    <w:p w14:paraId="1AC5CDBE" w14:textId="77777777" w:rsidR="007569A2" w:rsidRDefault="007569A2">
      <w:pPr>
        <w:rPr>
          <w:sz w:val="26"/>
          <w:szCs w:val="26"/>
        </w:rPr>
      </w:pPr>
    </w:p>
    <w:p w14:paraId="342D4C27" w14:textId="343A3012" w:rsidR="007569A2" w:rsidRDefault="00CE686F" w:rsidP="5A64F9FC">
      <w:pPr>
        <w:rPr>
          <w:ins w:id="4164" w:author="Kiên Lê Trung" w:date="2024-12-25T12:29:00Z" w16du:dateUtc="2024-12-25T05:29:00Z"/>
          <w:lang w:val="en-US"/>
        </w:rPr>
      </w:pPr>
      <w:del w:id="4165" w:author="Kiên Lê Trung" w:date="2024-12-25T12:29:00Z" w16du:dateUtc="2024-12-25T05:29:00Z">
        <w:r w:rsidDel="005A678B">
          <w:rPr>
            <w:rFonts w:ascii="Times New Roman" w:eastAsia="Times New Roman" w:hAnsi="Times New Roman" w:cs="Times New Roman"/>
            <w:b/>
            <w:noProof/>
            <w:sz w:val="24"/>
            <w:szCs w:val="24"/>
          </w:rPr>
          <w:drawing>
            <wp:inline distT="114300" distB="114300" distL="114300" distR="114300" wp14:anchorId="5A99550A" wp14:editId="4A9D25E2">
              <wp:extent cx="5731200" cy="2019300"/>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8"/>
                      <a:srcRect/>
                      <a:stretch>
                        <a:fillRect/>
                      </a:stretch>
                    </pic:blipFill>
                    <pic:spPr>
                      <a:xfrm>
                        <a:off x="0" y="0"/>
                        <a:ext cx="5731200" cy="2019300"/>
                      </a:xfrm>
                      <a:prstGeom prst="rect">
                        <a:avLst/>
                      </a:prstGeom>
                      <a:ln/>
                    </pic:spPr>
                  </pic:pic>
                </a:graphicData>
              </a:graphic>
            </wp:inline>
          </w:drawing>
        </w:r>
      </w:del>
      <w:del w:id="4166" w:author="Kiên Lê Trung" w:date="2024-12-26T02:13:00Z" w16du:dateUtc="2024-12-25T19:13:00Z">
        <w:r w:rsidR="0B516EF4">
          <w:rPr>
            <w:noProof/>
          </w:rPr>
          <w:drawing>
            <wp:inline distT="0" distB="0" distL="0" distR="0" wp14:anchorId="76BB06A4" wp14:editId="7E187BBB">
              <wp:extent cx="5724524" cy="1952625"/>
              <wp:effectExtent l="0" t="0" r="0" b="0"/>
              <wp:docPr id="1361030748" name="Picture 1361030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724524" cy="1952625"/>
                      </a:xfrm>
                      <a:prstGeom prst="rect">
                        <a:avLst/>
                      </a:prstGeom>
                    </pic:spPr>
                  </pic:pic>
                </a:graphicData>
              </a:graphic>
            </wp:inline>
          </w:drawing>
        </w:r>
      </w:del>
      <w:ins w:id="4167" w:author="Kiên Lê Trung" w:date="2024-12-26T02:13:00Z" w16du:dateUtc="2024-12-25T19:13:00Z">
        <w:r w:rsidR="00D654B3" w:rsidRPr="00D654B3">
          <w:rPr>
            <w:lang w:val="en-US"/>
          </w:rPr>
          <w:drawing>
            <wp:inline distT="0" distB="0" distL="0" distR="0" wp14:anchorId="3752E0CE" wp14:editId="0A57ABA6">
              <wp:extent cx="5733415" cy="1814195"/>
              <wp:effectExtent l="0" t="0" r="635" b="0"/>
              <wp:docPr id="1198368592"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68592" name="Picture 1" descr="A diagram of a diagram&#10;&#10;Description automatically generated with medium confidence"/>
                      <pic:cNvPicPr/>
                    </pic:nvPicPr>
                    <pic:blipFill>
                      <a:blip r:embed="rId50"/>
                      <a:stretch>
                        <a:fillRect/>
                      </a:stretch>
                    </pic:blipFill>
                    <pic:spPr>
                      <a:xfrm>
                        <a:off x="0" y="0"/>
                        <a:ext cx="5733415" cy="1814195"/>
                      </a:xfrm>
                      <a:prstGeom prst="rect">
                        <a:avLst/>
                      </a:prstGeom>
                    </pic:spPr>
                  </pic:pic>
                </a:graphicData>
              </a:graphic>
            </wp:inline>
          </w:drawing>
        </w:r>
      </w:ins>
    </w:p>
    <w:p w14:paraId="6FFF331D" w14:textId="2F4AF357" w:rsidR="005A678B" w:rsidRPr="005A678B" w:rsidRDefault="005A678B" w:rsidP="0099382E">
      <w:pPr>
        <w:pStyle w:val="Caption"/>
        <w:spacing w:before="240"/>
        <w:rPr>
          <w:lang w:val="en-US"/>
          <w:rPrChange w:id="4168" w:author="Kiên Lê Trung" w:date="2024-12-25T12:29:00Z" w16du:dateUtc="2024-12-25T05:29:00Z">
            <w:rPr/>
          </w:rPrChange>
        </w:rPr>
        <w:pPrChange w:id="4169" w:author="Kiên Lê Trung" w:date="2024-12-25T15:30:00Z" w16du:dateUtc="2024-12-25T08:30:00Z">
          <w:pPr/>
        </w:pPrChange>
      </w:pPr>
      <w:bookmarkStart w:id="4170" w:name="_Toc186027540"/>
      <w:bookmarkStart w:id="4171" w:name="_Toc186027699"/>
      <w:bookmarkStart w:id="4172" w:name="_Toc186028055"/>
      <w:ins w:id="4173" w:author="Kiên Lê Trung" w:date="2024-12-25T12:29:00Z" w16du:dateUtc="2024-12-25T05:29:00Z">
        <w:r>
          <w:t xml:space="preserve">Hình </w:t>
        </w:r>
      </w:ins>
      <w:ins w:id="4174"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4175"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4176" w:author="Kiên Lê Trung" w:date="2024-12-25T20:11:00Z" w16du:dateUtc="2024-12-25T13:11:00Z">
        <w:r w:rsidR="00A151F2">
          <w:rPr>
            <w:noProof/>
          </w:rPr>
          <w:t>17</w:t>
        </w:r>
        <w:r w:rsidR="00A151F2">
          <w:fldChar w:fldCharType="end"/>
        </w:r>
      </w:ins>
      <w:ins w:id="4177" w:author="Kiên Lê Trung" w:date="2024-12-25T12:29:00Z" w16du:dateUtc="2024-12-25T05:29:00Z">
        <w:r>
          <w:rPr>
            <w:lang w:val="en-US"/>
          </w:rPr>
          <w:t xml:space="preserve"> </w:t>
        </w:r>
      </w:ins>
      <w:ins w:id="4178" w:author="Kiên Lê Trung" w:date="2024-12-25T12:32:00Z" w16du:dateUtc="2024-12-25T05:32:00Z">
        <w:r w:rsidR="00B05B16">
          <w:rPr>
            <w:lang w:val="en-US"/>
          </w:rPr>
          <w:t xml:space="preserve">Biểu đồ </w:t>
        </w:r>
      </w:ins>
      <w:ins w:id="4179" w:author="Kiên Lê Trung" w:date="2024-12-25T12:29:00Z" w16du:dateUtc="2024-12-25T05:29:00Z">
        <w:r>
          <w:rPr>
            <w:lang w:val="en-US"/>
          </w:rPr>
          <w:t>Use</w:t>
        </w:r>
      </w:ins>
      <w:ins w:id="4180" w:author="Kiên Lê Trung" w:date="2024-12-25T12:30:00Z" w16du:dateUtc="2024-12-25T05:30:00Z">
        <w:r>
          <w:rPr>
            <w:lang w:val="en-US"/>
          </w:rPr>
          <w:t>case Quản lý thống kê báo cáo của người quản trị</w:t>
        </w:r>
        <w:bookmarkEnd w:id="4170"/>
        <w:bookmarkEnd w:id="4171"/>
        <w:bookmarkEnd w:id="4172"/>
        <w:r>
          <w:rPr>
            <w:lang w:val="en-US"/>
          </w:rPr>
          <w:t xml:space="preserve"> </w:t>
        </w:r>
      </w:ins>
    </w:p>
    <w:p w14:paraId="545B5F7C" w14:textId="6A516E4F" w:rsidR="007569A2" w:rsidRPr="00476848" w:rsidRDefault="00CE686F" w:rsidP="00C60A20">
      <w:pPr>
        <w:pStyle w:val="ListParagraph"/>
        <w:numPr>
          <w:ilvl w:val="0"/>
          <w:numId w:val="176"/>
        </w:numPr>
        <w:ind w:left="709" w:hanging="283"/>
        <w:rPr>
          <w:rFonts w:ascii="Times New Roman" w:hAnsi="Times New Roman" w:cs="Times New Roman"/>
          <w:sz w:val="24"/>
          <w:szCs w:val="24"/>
          <w:rPrChange w:id="4181" w:author="Kiên Lê Trung" w:date="2024-12-25T13:50:00Z" w16du:dateUtc="2024-12-25T06:50:00Z">
            <w:rPr>
              <w:rFonts w:ascii="Times New Roman" w:hAnsi="Times New Roman" w:cs="Times New Roman"/>
              <w:sz w:val="26"/>
              <w:szCs w:val="26"/>
            </w:rPr>
          </w:rPrChange>
        </w:rPr>
      </w:pPr>
      <w:r w:rsidRPr="00476848">
        <w:rPr>
          <w:rFonts w:ascii="Times New Roman" w:hAnsi="Times New Roman" w:cs="Times New Roman"/>
          <w:sz w:val="24"/>
          <w:szCs w:val="24"/>
          <w:rPrChange w:id="4182" w:author="Kiên Lê Trung" w:date="2024-12-25T13:50:00Z" w16du:dateUtc="2024-12-25T06:50:00Z">
            <w:rPr>
              <w:rFonts w:ascii="Times New Roman" w:hAnsi="Times New Roman" w:cs="Times New Roman"/>
              <w:sz w:val="26"/>
              <w:szCs w:val="26"/>
            </w:rPr>
          </w:rPrChange>
        </w:rPr>
        <w:t xml:space="preserve">Phân rã </w:t>
      </w:r>
      <w:r w:rsidR="00983677" w:rsidRPr="00476848">
        <w:rPr>
          <w:rFonts w:ascii="Times New Roman" w:hAnsi="Times New Roman" w:cs="Times New Roman"/>
          <w:sz w:val="24"/>
          <w:szCs w:val="24"/>
          <w:rPrChange w:id="4183" w:author="Kiên Lê Trung" w:date="2024-12-25T13:50:00Z" w16du:dateUtc="2024-12-25T06:50:00Z">
            <w:rPr>
              <w:rFonts w:ascii="Times New Roman" w:hAnsi="Times New Roman" w:cs="Times New Roman"/>
              <w:sz w:val="26"/>
              <w:szCs w:val="26"/>
            </w:rPr>
          </w:rPrChange>
        </w:rPr>
        <w:t>Usecase</w:t>
      </w:r>
      <w:r w:rsidRPr="00476848">
        <w:rPr>
          <w:rFonts w:ascii="Times New Roman" w:hAnsi="Times New Roman" w:cs="Times New Roman"/>
          <w:sz w:val="24"/>
          <w:szCs w:val="24"/>
          <w:rPrChange w:id="4184" w:author="Kiên Lê Trung" w:date="2024-12-25T13:50:00Z" w16du:dateUtc="2024-12-25T06:50:00Z">
            <w:rPr>
              <w:rFonts w:ascii="Times New Roman" w:hAnsi="Times New Roman" w:cs="Times New Roman"/>
              <w:sz w:val="26"/>
              <w:szCs w:val="26"/>
            </w:rPr>
          </w:rPrChange>
        </w:rPr>
        <w:t xml:space="preserve"> “</w:t>
      </w:r>
      <w:r w:rsidRPr="00476848">
        <w:rPr>
          <w:rFonts w:ascii="Times New Roman" w:hAnsi="Times New Roman" w:cs="Times New Roman"/>
          <w:b/>
          <w:sz w:val="24"/>
          <w:szCs w:val="24"/>
          <w:rPrChange w:id="4185" w:author="Kiên Lê Trung" w:date="2024-12-25T13:50:00Z" w16du:dateUtc="2024-12-25T06:50:00Z">
            <w:rPr>
              <w:rFonts w:ascii="Times New Roman" w:hAnsi="Times New Roman" w:cs="Times New Roman"/>
              <w:b/>
              <w:sz w:val="26"/>
              <w:szCs w:val="26"/>
            </w:rPr>
          </w:rPrChange>
        </w:rPr>
        <w:t>Quản lý danh mục</w:t>
      </w:r>
      <w:r w:rsidRPr="00476848">
        <w:rPr>
          <w:rFonts w:ascii="Times New Roman" w:hAnsi="Times New Roman" w:cs="Times New Roman"/>
          <w:sz w:val="24"/>
          <w:szCs w:val="24"/>
          <w:rPrChange w:id="4186" w:author="Kiên Lê Trung" w:date="2024-12-25T13:50:00Z" w16du:dateUtc="2024-12-25T06:50:00Z">
            <w:rPr>
              <w:rFonts w:ascii="Times New Roman" w:hAnsi="Times New Roman" w:cs="Times New Roman"/>
              <w:sz w:val="26"/>
              <w:szCs w:val="26"/>
            </w:rPr>
          </w:rPrChange>
        </w:rPr>
        <w:t xml:space="preserve"> ”</w:t>
      </w:r>
    </w:p>
    <w:p w14:paraId="3572E399" w14:textId="5D2985E7" w:rsidR="007569A2" w:rsidRDefault="6C298972" w:rsidP="5A64F9FC">
      <w:pPr>
        <w:rPr>
          <w:ins w:id="4187" w:author="Kiên Lê Trung" w:date="2024-12-25T12:30:00Z" w16du:dateUtc="2024-12-25T05:30:00Z"/>
          <w:lang w:val="en-US"/>
        </w:rPr>
      </w:pPr>
      <w:del w:id="4188" w:author="Kiên Lê Trung" w:date="2024-12-26T02:13:00Z" w16du:dateUtc="2024-12-25T19:13:00Z">
        <w:r>
          <w:rPr>
            <w:noProof/>
          </w:rPr>
          <w:drawing>
            <wp:inline distT="0" distB="0" distL="0" distR="0" wp14:anchorId="6C32AE26" wp14:editId="22C519E2">
              <wp:extent cx="5724524" cy="2228850"/>
              <wp:effectExtent l="0" t="0" r="0" b="0"/>
              <wp:docPr id="1925691625" name="Picture 192569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24524" cy="2228850"/>
                      </a:xfrm>
                      <a:prstGeom prst="rect">
                        <a:avLst/>
                      </a:prstGeom>
                    </pic:spPr>
                  </pic:pic>
                </a:graphicData>
              </a:graphic>
            </wp:inline>
          </w:drawing>
        </w:r>
      </w:del>
      <w:ins w:id="4189" w:author="Kiên Lê Trung" w:date="2024-12-26T02:13:00Z" w16du:dateUtc="2024-12-25T19:13:00Z">
        <w:r w:rsidR="00361F58" w:rsidRPr="00361F58">
          <w:rPr>
            <w:lang w:val="en-US"/>
          </w:rPr>
          <w:drawing>
            <wp:inline distT="0" distB="0" distL="0" distR="0" wp14:anchorId="1D02D6D9" wp14:editId="6E111771">
              <wp:extent cx="5733415" cy="2148205"/>
              <wp:effectExtent l="0" t="0" r="635" b="4445"/>
              <wp:docPr id="207983712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37127" name="Picture 1" descr="A diagram of a flowchart&#10;&#10;Description automatically generated"/>
                      <pic:cNvPicPr/>
                    </pic:nvPicPr>
                    <pic:blipFill>
                      <a:blip r:embed="rId52"/>
                      <a:stretch>
                        <a:fillRect/>
                      </a:stretch>
                    </pic:blipFill>
                    <pic:spPr>
                      <a:xfrm>
                        <a:off x="0" y="0"/>
                        <a:ext cx="5733415" cy="2148205"/>
                      </a:xfrm>
                      <a:prstGeom prst="rect">
                        <a:avLst/>
                      </a:prstGeom>
                    </pic:spPr>
                  </pic:pic>
                </a:graphicData>
              </a:graphic>
            </wp:inline>
          </w:drawing>
        </w:r>
      </w:ins>
    </w:p>
    <w:p w14:paraId="61C3EEF8" w14:textId="6DF0A2EB" w:rsidR="005A678B" w:rsidRPr="005A678B" w:rsidRDefault="005A678B" w:rsidP="0099382E">
      <w:pPr>
        <w:pStyle w:val="Caption"/>
        <w:spacing w:before="240"/>
        <w:rPr>
          <w:lang w:val="en-US"/>
          <w:rPrChange w:id="4190" w:author="Kiên Lê Trung" w:date="2024-12-25T12:30:00Z" w16du:dateUtc="2024-12-25T05:30:00Z">
            <w:rPr/>
          </w:rPrChange>
        </w:rPr>
        <w:pPrChange w:id="4191" w:author="Kiên Lê Trung" w:date="2024-12-25T15:30:00Z" w16du:dateUtc="2024-12-25T08:30:00Z">
          <w:pPr/>
        </w:pPrChange>
      </w:pPr>
      <w:bookmarkStart w:id="4192" w:name="_Toc186027541"/>
      <w:bookmarkStart w:id="4193" w:name="_Toc186027700"/>
      <w:bookmarkStart w:id="4194" w:name="_Toc186028056"/>
      <w:ins w:id="4195" w:author="Kiên Lê Trung" w:date="2024-12-25T12:30:00Z" w16du:dateUtc="2024-12-25T05:30:00Z">
        <w:r>
          <w:t xml:space="preserve">Hình </w:t>
        </w:r>
      </w:ins>
      <w:ins w:id="4196"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4197"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4198" w:author="Kiên Lê Trung" w:date="2024-12-25T20:11:00Z" w16du:dateUtc="2024-12-25T13:11:00Z">
        <w:r w:rsidR="00A151F2">
          <w:rPr>
            <w:noProof/>
          </w:rPr>
          <w:t>18</w:t>
        </w:r>
        <w:r w:rsidR="00A151F2">
          <w:fldChar w:fldCharType="end"/>
        </w:r>
      </w:ins>
      <w:ins w:id="4199" w:author="Kiên Lê Trung" w:date="2024-12-25T12:30:00Z" w16du:dateUtc="2024-12-25T05:30:00Z">
        <w:r>
          <w:rPr>
            <w:lang w:val="en-US"/>
          </w:rPr>
          <w:t xml:space="preserve"> </w:t>
        </w:r>
      </w:ins>
      <w:ins w:id="4200" w:author="Kiên Lê Trung" w:date="2024-12-25T12:32:00Z" w16du:dateUtc="2024-12-25T05:32:00Z">
        <w:r w:rsidR="00B05B16">
          <w:rPr>
            <w:lang w:val="en-US"/>
          </w:rPr>
          <w:t xml:space="preserve">Biểu đồ </w:t>
        </w:r>
      </w:ins>
      <w:ins w:id="4201" w:author="Kiên Lê Trung" w:date="2024-12-25T12:30:00Z" w16du:dateUtc="2024-12-25T05:30:00Z">
        <w:r>
          <w:rPr>
            <w:lang w:val="en-US"/>
          </w:rPr>
          <w:t>Usecase Quản lý danh mục</w:t>
        </w:r>
        <w:bookmarkEnd w:id="4192"/>
        <w:bookmarkEnd w:id="4193"/>
        <w:bookmarkEnd w:id="4194"/>
        <w:r>
          <w:rPr>
            <w:lang w:val="en-US"/>
          </w:rPr>
          <w:t xml:space="preserve"> </w:t>
        </w:r>
      </w:ins>
    </w:p>
    <w:p w14:paraId="6CEB15CE" w14:textId="77777777" w:rsidR="007569A2" w:rsidRDefault="00CE686F" w:rsidP="5A64F9FC">
      <w:pPr>
        <w:rPr>
          <w:ins w:id="4202" w:author="Kiên Lê Trung" w:date="2024-12-25T12:32:00Z" w16du:dateUtc="2024-12-25T05:32:00Z"/>
          <w:rFonts w:ascii="Times New Roman" w:eastAsia="Times New Roman" w:hAnsi="Times New Roman" w:cs="Times New Roman"/>
          <w:b/>
          <w:bCs/>
          <w:sz w:val="24"/>
          <w:szCs w:val="24"/>
          <w:lang w:val="en-US"/>
        </w:rPr>
      </w:pPr>
      <w:del w:id="4203" w:author="Kiên Lê Trung" w:date="2024-12-25T12:32:00Z" w16du:dateUtc="2024-12-25T05:32:00Z">
        <w:r w:rsidDel="00DD4642">
          <w:rPr>
            <w:noProof/>
            <w:sz w:val="28"/>
            <w:szCs w:val="28"/>
          </w:rPr>
          <w:drawing>
            <wp:inline distT="114300" distB="114300" distL="114300" distR="114300" wp14:anchorId="0496CDF3" wp14:editId="126BF39C">
              <wp:extent cx="5731200" cy="353060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5731200" cy="3530600"/>
                      </a:xfrm>
                      <a:prstGeom prst="rect">
                        <a:avLst/>
                      </a:prstGeom>
                      <a:ln/>
                    </pic:spPr>
                  </pic:pic>
                </a:graphicData>
              </a:graphic>
            </wp:inline>
          </w:drawing>
        </w:r>
      </w:del>
    </w:p>
    <w:p w14:paraId="396B03B2" w14:textId="48BE6A2E" w:rsidR="00B05B16" w:rsidRPr="00B05B16" w:rsidDel="00DD4642" w:rsidRDefault="00B05B16" w:rsidP="00B05B16">
      <w:pPr>
        <w:pStyle w:val="Caption"/>
        <w:rPr>
          <w:del w:id="4204" w:author="Kiên Lê Trung" w:date="2024-12-25T12:32:00Z" w16du:dateUtc="2024-12-25T05:32:00Z"/>
          <w:rFonts w:eastAsia="Times New Roman" w:cs="Times New Roman"/>
          <w:b/>
          <w:bCs/>
          <w:szCs w:val="24"/>
          <w:lang w:val="en-US"/>
          <w:rPrChange w:id="4205" w:author="Kiên Lê Trung" w:date="2024-12-25T12:32:00Z" w16du:dateUtc="2024-12-25T05:32:00Z">
            <w:rPr>
              <w:del w:id="4206" w:author="Kiên Lê Trung" w:date="2024-12-25T12:32:00Z" w16du:dateUtc="2024-12-25T05:32:00Z"/>
              <w:rFonts w:ascii="Times New Roman" w:eastAsia="Times New Roman" w:hAnsi="Times New Roman" w:cs="Times New Roman"/>
              <w:b/>
              <w:bCs/>
              <w:sz w:val="24"/>
              <w:szCs w:val="24"/>
            </w:rPr>
          </w:rPrChange>
        </w:rPr>
        <w:pPrChange w:id="4207" w:author="Kiên Lê Trung" w:date="2024-12-25T12:32:00Z" w16du:dateUtc="2024-12-25T05:32:00Z">
          <w:pPr/>
        </w:pPrChange>
      </w:pPr>
    </w:p>
    <w:p w14:paraId="7BDC1BEA" w14:textId="2FC2C4DA" w:rsidR="5A64F9FC" w:rsidRDefault="5A64F9FC" w:rsidP="5A64F9FC">
      <w:pPr>
        <w:rPr>
          <w:rFonts w:ascii="Times New Roman" w:eastAsia="Times New Roman" w:hAnsi="Times New Roman" w:cs="Times New Roman"/>
          <w:b/>
          <w:bCs/>
          <w:sz w:val="24"/>
          <w:szCs w:val="24"/>
        </w:rPr>
      </w:pPr>
    </w:p>
    <w:p w14:paraId="07A92DE8" w14:textId="4D1E8B97" w:rsidR="1806AF38" w:rsidRPr="00476848" w:rsidRDefault="1806AF38" w:rsidP="00C60A20">
      <w:pPr>
        <w:pStyle w:val="ListParagraph"/>
        <w:numPr>
          <w:ilvl w:val="0"/>
          <w:numId w:val="177"/>
        </w:numPr>
        <w:ind w:left="709" w:hanging="283"/>
        <w:rPr>
          <w:rFonts w:ascii="Times New Roman" w:hAnsi="Times New Roman" w:cs="Times New Roman"/>
          <w:b/>
          <w:sz w:val="24"/>
          <w:szCs w:val="24"/>
          <w:rPrChange w:id="4208" w:author="Kiên Lê Trung" w:date="2024-12-25T13:50:00Z" w16du:dateUtc="2024-12-25T06:50:00Z">
            <w:rPr>
              <w:rFonts w:ascii="Times New Roman" w:hAnsi="Times New Roman" w:cs="Times New Roman"/>
              <w:b/>
              <w:sz w:val="26"/>
              <w:szCs w:val="26"/>
            </w:rPr>
          </w:rPrChange>
        </w:rPr>
      </w:pPr>
      <w:r w:rsidRPr="00476848">
        <w:rPr>
          <w:rFonts w:ascii="Times New Roman" w:hAnsi="Times New Roman" w:cs="Times New Roman"/>
          <w:sz w:val="24"/>
          <w:szCs w:val="24"/>
          <w:rPrChange w:id="4209" w:author="Kiên Lê Trung" w:date="2024-12-25T13:50:00Z" w16du:dateUtc="2024-12-25T06:50:00Z">
            <w:rPr>
              <w:rFonts w:ascii="Times New Roman" w:hAnsi="Times New Roman" w:cs="Times New Roman"/>
              <w:sz w:val="26"/>
              <w:szCs w:val="26"/>
            </w:rPr>
          </w:rPrChange>
        </w:rPr>
        <w:t xml:space="preserve">Phân rã </w:t>
      </w:r>
      <w:r w:rsidR="00983677" w:rsidRPr="00476848">
        <w:rPr>
          <w:rFonts w:ascii="Times New Roman" w:hAnsi="Times New Roman" w:cs="Times New Roman"/>
          <w:sz w:val="24"/>
          <w:szCs w:val="24"/>
          <w:rPrChange w:id="4210" w:author="Kiên Lê Trung" w:date="2024-12-25T13:50:00Z" w16du:dateUtc="2024-12-25T06:50:00Z">
            <w:rPr>
              <w:rFonts w:ascii="Times New Roman" w:hAnsi="Times New Roman" w:cs="Times New Roman"/>
              <w:sz w:val="26"/>
              <w:szCs w:val="26"/>
            </w:rPr>
          </w:rPrChange>
        </w:rPr>
        <w:t>Usecase</w:t>
      </w:r>
      <w:r w:rsidRPr="00476848">
        <w:rPr>
          <w:rFonts w:ascii="Times New Roman" w:hAnsi="Times New Roman" w:cs="Times New Roman"/>
          <w:sz w:val="24"/>
          <w:szCs w:val="24"/>
          <w:rPrChange w:id="4211" w:author="Kiên Lê Trung" w:date="2024-12-25T13:50:00Z" w16du:dateUtc="2024-12-25T06:50:00Z">
            <w:rPr>
              <w:rFonts w:ascii="Times New Roman" w:hAnsi="Times New Roman" w:cs="Times New Roman"/>
              <w:sz w:val="26"/>
              <w:szCs w:val="26"/>
            </w:rPr>
          </w:rPrChange>
        </w:rPr>
        <w:t xml:space="preserve"> “</w:t>
      </w:r>
      <w:r w:rsidRPr="00476848">
        <w:rPr>
          <w:rFonts w:ascii="Times New Roman" w:hAnsi="Times New Roman" w:cs="Times New Roman"/>
          <w:b/>
          <w:sz w:val="24"/>
          <w:szCs w:val="24"/>
          <w:rPrChange w:id="4212" w:author="Kiên Lê Trung" w:date="2024-12-25T13:50:00Z" w16du:dateUtc="2024-12-25T06:50:00Z">
            <w:rPr>
              <w:rFonts w:ascii="Times New Roman" w:hAnsi="Times New Roman" w:cs="Times New Roman"/>
              <w:b/>
              <w:sz w:val="26"/>
              <w:szCs w:val="26"/>
            </w:rPr>
          </w:rPrChange>
        </w:rPr>
        <w:t>Quản lý nhãn hiệu”</w:t>
      </w:r>
    </w:p>
    <w:p w14:paraId="6802EF76" w14:textId="313EF3E5" w:rsidR="5A64F9FC" w:rsidRPr="00C60A20" w:rsidRDefault="5A64F9FC" w:rsidP="00C60A20">
      <w:pPr>
        <w:pStyle w:val="ListParagraph"/>
        <w:ind w:left="709" w:hanging="283"/>
        <w:rPr>
          <w:rFonts w:ascii="Times New Roman" w:hAnsi="Times New Roman" w:cs="Times New Roman"/>
          <w:sz w:val="26"/>
          <w:szCs w:val="26"/>
        </w:rPr>
      </w:pPr>
    </w:p>
    <w:p w14:paraId="6D11E5A3" w14:textId="1CC988DA" w:rsidR="1F0844AA" w:rsidRDefault="1F0844AA" w:rsidP="5A64F9FC">
      <w:pPr>
        <w:rPr>
          <w:ins w:id="4213" w:author="Kiên Lê Trung" w:date="2024-12-25T12:33:00Z" w16du:dateUtc="2024-12-25T05:33:00Z"/>
          <w:lang w:val="en-US"/>
        </w:rPr>
      </w:pPr>
      <w:del w:id="4214" w:author="Kiên Lê Trung" w:date="2024-12-26T02:14:00Z" w16du:dateUtc="2024-12-25T19:14:00Z">
        <w:r>
          <w:rPr>
            <w:noProof/>
          </w:rPr>
          <w:drawing>
            <wp:inline distT="0" distB="0" distL="0" distR="0" wp14:anchorId="046BEF93" wp14:editId="6144AD9C">
              <wp:extent cx="5724524" cy="2438400"/>
              <wp:effectExtent l="0" t="0" r="0" b="0"/>
              <wp:docPr id="602752246" name="Picture 60275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4524" cy="2438400"/>
                      </a:xfrm>
                      <a:prstGeom prst="rect">
                        <a:avLst/>
                      </a:prstGeom>
                    </pic:spPr>
                  </pic:pic>
                </a:graphicData>
              </a:graphic>
            </wp:inline>
          </w:drawing>
        </w:r>
      </w:del>
      <w:ins w:id="4215" w:author="Kiên Lê Trung" w:date="2024-12-26T02:14:00Z" w16du:dateUtc="2024-12-25T19:14:00Z">
        <w:r w:rsidR="0087580E" w:rsidRPr="0087580E">
          <w:rPr>
            <w:lang w:val="en-US"/>
          </w:rPr>
          <w:drawing>
            <wp:inline distT="0" distB="0" distL="0" distR="0" wp14:anchorId="7A93D68D" wp14:editId="20BD3BDE">
              <wp:extent cx="5733415" cy="2273300"/>
              <wp:effectExtent l="0" t="0" r="635" b="0"/>
              <wp:docPr id="80013717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37179" name="Picture 1" descr="A diagram of a company&#10;&#10;Description automatically generated"/>
                      <pic:cNvPicPr/>
                    </pic:nvPicPr>
                    <pic:blipFill>
                      <a:blip r:embed="rId54"/>
                      <a:stretch>
                        <a:fillRect/>
                      </a:stretch>
                    </pic:blipFill>
                    <pic:spPr>
                      <a:xfrm>
                        <a:off x="0" y="0"/>
                        <a:ext cx="5733415" cy="2273300"/>
                      </a:xfrm>
                      <a:prstGeom prst="rect">
                        <a:avLst/>
                      </a:prstGeom>
                    </pic:spPr>
                  </pic:pic>
                </a:graphicData>
              </a:graphic>
            </wp:inline>
          </w:drawing>
        </w:r>
      </w:ins>
    </w:p>
    <w:p w14:paraId="5CE51290" w14:textId="03FB48B9" w:rsidR="00DD4642" w:rsidRPr="00DD4642" w:rsidRDefault="00DD4642" w:rsidP="00DD4642">
      <w:pPr>
        <w:pStyle w:val="Caption"/>
        <w:rPr>
          <w:lang w:val="en-US"/>
          <w:rPrChange w:id="4216" w:author="Kiên Lê Trung" w:date="2024-12-25T12:33:00Z" w16du:dateUtc="2024-12-25T05:33:00Z">
            <w:rPr/>
          </w:rPrChange>
        </w:rPr>
        <w:pPrChange w:id="4217" w:author="Kiên Lê Trung" w:date="2024-12-25T12:33:00Z" w16du:dateUtc="2024-12-25T05:33:00Z">
          <w:pPr/>
        </w:pPrChange>
      </w:pPr>
      <w:bookmarkStart w:id="4218" w:name="_Toc186027542"/>
      <w:bookmarkStart w:id="4219" w:name="_Toc186027701"/>
      <w:bookmarkStart w:id="4220" w:name="_Toc186028057"/>
      <w:ins w:id="4221" w:author="Kiên Lê Trung" w:date="2024-12-25T12:33:00Z" w16du:dateUtc="2024-12-25T05:33:00Z">
        <w:r>
          <w:t xml:space="preserve">Hình </w:t>
        </w:r>
      </w:ins>
      <w:ins w:id="4222"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4223"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4224" w:author="Kiên Lê Trung" w:date="2024-12-25T20:11:00Z" w16du:dateUtc="2024-12-25T13:11:00Z">
        <w:r w:rsidR="00A151F2">
          <w:rPr>
            <w:noProof/>
          </w:rPr>
          <w:t>19</w:t>
        </w:r>
        <w:r w:rsidR="00A151F2">
          <w:fldChar w:fldCharType="end"/>
        </w:r>
      </w:ins>
      <w:ins w:id="4225" w:author="Kiên Lê Trung" w:date="2024-12-25T12:33:00Z" w16du:dateUtc="2024-12-25T05:33:00Z">
        <w:r>
          <w:rPr>
            <w:lang w:val="en-US"/>
          </w:rPr>
          <w:t xml:space="preserve"> Biểu đồ Usecase Quản lý nhãn hiệu</w:t>
        </w:r>
        <w:bookmarkEnd w:id="4218"/>
        <w:bookmarkEnd w:id="4219"/>
        <w:bookmarkEnd w:id="4220"/>
        <w:r>
          <w:rPr>
            <w:lang w:val="en-US"/>
          </w:rPr>
          <w:t xml:space="preserve"> </w:t>
        </w:r>
      </w:ins>
    </w:p>
    <w:p w14:paraId="18F3A8F7" w14:textId="77777777" w:rsidR="007569A2" w:rsidRDefault="00CE686F">
      <w:pPr>
        <w:pStyle w:val="Heading3"/>
        <w:rPr>
          <w:rFonts w:eastAsia="Times New Roman" w:cs="Times New Roman"/>
          <w:b w:val="0"/>
          <w:sz w:val="24"/>
          <w:szCs w:val="24"/>
        </w:rPr>
      </w:pPr>
      <w:bookmarkStart w:id="4226" w:name="_Toc185954682"/>
      <w:bookmarkStart w:id="4227" w:name="_Toc185955156"/>
      <w:bookmarkStart w:id="4228" w:name="_Toc186021582"/>
      <w:r>
        <w:t>2.1.4 Xây dựng kịch bản</w:t>
      </w:r>
      <w:bookmarkEnd w:id="4226"/>
      <w:bookmarkEnd w:id="4227"/>
      <w:bookmarkEnd w:id="4228"/>
      <w:r>
        <w:t xml:space="preserve"> </w:t>
      </w:r>
    </w:p>
    <w:p w14:paraId="66518E39" w14:textId="754828CE" w:rsidR="007569A2" w:rsidRPr="00476848" w:rsidRDefault="00CE686F" w:rsidP="00C60A20">
      <w:pPr>
        <w:pStyle w:val="ListParagraph"/>
        <w:numPr>
          <w:ilvl w:val="0"/>
          <w:numId w:val="178"/>
        </w:numPr>
        <w:spacing w:line="360" w:lineRule="auto"/>
        <w:ind w:left="709"/>
        <w:rPr>
          <w:rFonts w:ascii="Times New Roman" w:hAnsi="Times New Roman" w:cs="Times New Roman"/>
          <w:sz w:val="24"/>
          <w:szCs w:val="24"/>
          <w:rPrChange w:id="4229" w:author="Kiên Lê Trung" w:date="2024-12-25T13:50:00Z" w16du:dateUtc="2024-12-25T06:50:00Z">
            <w:rPr>
              <w:rFonts w:ascii="Times New Roman" w:hAnsi="Times New Roman" w:cs="Times New Roman"/>
              <w:sz w:val="26"/>
              <w:szCs w:val="26"/>
            </w:rPr>
          </w:rPrChange>
        </w:rPr>
      </w:pPr>
      <w:bookmarkStart w:id="4230" w:name="_xvimcszu6ui" w:colFirst="0" w:colLast="0"/>
      <w:bookmarkEnd w:id="4230"/>
      <w:r w:rsidRPr="00476848">
        <w:rPr>
          <w:rFonts w:ascii="Times New Roman" w:eastAsia="Times New Roman" w:hAnsi="Times New Roman" w:cs="Times New Roman"/>
          <w:b/>
          <w:sz w:val="24"/>
          <w:szCs w:val="24"/>
          <w:rPrChange w:id="4231" w:author="Kiên Lê Trung" w:date="2024-12-25T13:50:00Z" w16du:dateUtc="2024-12-25T06:50:00Z">
            <w:rPr>
              <w:rFonts w:ascii="Times New Roman" w:eastAsia="Times New Roman" w:hAnsi="Times New Roman" w:cs="Times New Roman"/>
              <w:b/>
              <w:sz w:val="26"/>
              <w:szCs w:val="26"/>
            </w:rPr>
          </w:rPrChange>
        </w:rPr>
        <w:t xml:space="preserve">Chức năng Đăng ký tài khoản </w:t>
      </w:r>
    </w:p>
    <w:tbl>
      <w:tblPr>
        <w:tblStyle w:val="a3"/>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6F92CC4E" w14:textId="77777777" w:rsidTr="5A64F9FC">
        <w:tc>
          <w:tcPr>
            <w:tcW w:w="2655" w:type="dxa"/>
            <w:shd w:val="clear" w:color="auto" w:fill="auto"/>
            <w:tcMar>
              <w:top w:w="100" w:type="dxa"/>
              <w:left w:w="100" w:type="dxa"/>
              <w:bottom w:w="100" w:type="dxa"/>
              <w:right w:w="100" w:type="dxa"/>
            </w:tcMar>
          </w:tcPr>
          <w:p w14:paraId="649B0AE9" w14:textId="0A22CEBE" w:rsidR="007569A2" w:rsidRPr="00476848" w:rsidRDefault="00983677">
            <w:pPr>
              <w:widowControl w:val="0"/>
              <w:spacing w:line="240" w:lineRule="auto"/>
              <w:ind w:left="94"/>
              <w:rPr>
                <w:rFonts w:ascii="Times New Roman" w:eastAsia="Times New Roman" w:hAnsi="Times New Roman" w:cs="Times New Roman"/>
                <w:sz w:val="24"/>
                <w:szCs w:val="24"/>
                <w:rPrChange w:id="4232"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233" w:author="Kiên Lê Trung" w:date="2024-12-25T13:51:00Z" w16du:dateUtc="2024-12-25T06:51:00Z">
                  <w:rPr>
                    <w:rFonts w:ascii="Times New Roman" w:eastAsia="Times New Roman" w:hAnsi="Times New Roman" w:cs="Times New Roman"/>
                    <w:sz w:val="26"/>
                    <w:szCs w:val="26"/>
                  </w:rPr>
                </w:rPrChange>
              </w:rPr>
              <w:t>Usecase</w:t>
            </w:r>
          </w:p>
        </w:tc>
        <w:tc>
          <w:tcPr>
            <w:tcW w:w="5625" w:type="dxa"/>
            <w:shd w:val="clear" w:color="auto" w:fill="auto"/>
            <w:tcMar>
              <w:top w:w="100" w:type="dxa"/>
              <w:left w:w="100" w:type="dxa"/>
              <w:bottom w:w="100" w:type="dxa"/>
              <w:right w:w="100" w:type="dxa"/>
            </w:tcMar>
          </w:tcPr>
          <w:p w14:paraId="604B335C" w14:textId="42651B3A" w:rsidR="007569A2" w:rsidRPr="00476848" w:rsidRDefault="00CE686F">
            <w:pPr>
              <w:widowControl w:val="0"/>
              <w:spacing w:line="240" w:lineRule="auto"/>
              <w:rPr>
                <w:rFonts w:ascii="Times New Roman" w:eastAsia="Times New Roman" w:hAnsi="Times New Roman" w:cs="Times New Roman"/>
                <w:sz w:val="24"/>
                <w:szCs w:val="24"/>
                <w:rPrChange w:id="4234"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235" w:author="Kiên Lê Trung" w:date="2024-12-25T13:51:00Z" w16du:dateUtc="2024-12-25T06:51:00Z">
                  <w:rPr>
                    <w:rFonts w:ascii="Times New Roman" w:eastAsia="Times New Roman" w:hAnsi="Times New Roman" w:cs="Times New Roman"/>
                    <w:sz w:val="26"/>
                    <w:szCs w:val="26"/>
                  </w:rPr>
                </w:rPrChange>
              </w:rPr>
              <w:t>Đăng ký tài khoản</w:t>
            </w:r>
          </w:p>
        </w:tc>
      </w:tr>
      <w:tr w:rsidR="007569A2" w14:paraId="7905A558" w14:textId="77777777" w:rsidTr="5A64F9FC">
        <w:tc>
          <w:tcPr>
            <w:tcW w:w="2655" w:type="dxa"/>
            <w:shd w:val="clear" w:color="auto" w:fill="auto"/>
            <w:tcMar>
              <w:top w:w="100" w:type="dxa"/>
              <w:left w:w="100" w:type="dxa"/>
              <w:bottom w:w="100" w:type="dxa"/>
              <w:right w:w="100" w:type="dxa"/>
            </w:tcMar>
          </w:tcPr>
          <w:p w14:paraId="3CB173ED"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4236"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237" w:author="Kiên Lê Trung" w:date="2024-12-25T13:51:00Z" w16du:dateUtc="2024-12-25T06:51:00Z">
                  <w:rPr>
                    <w:rFonts w:ascii="Times New Roman" w:eastAsia="Times New Roman" w:hAnsi="Times New Roman" w:cs="Times New Roman"/>
                    <w:sz w:val="26"/>
                    <w:szCs w:val="26"/>
                  </w:rPr>
                </w:rPrChange>
              </w:rPr>
              <w:t>Actor</w:t>
            </w:r>
          </w:p>
        </w:tc>
        <w:tc>
          <w:tcPr>
            <w:tcW w:w="5625" w:type="dxa"/>
            <w:shd w:val="clear" w:color="auto" w:fill="auto"/>
            <w:tcMar>
              <w:top w:w="100" w:type="dxa"/>
              <w:left w:w="100" w:type="dxa"/>
              <w:bottom w:w="100" w:type="dxa"/>
              <w:right w:w="100" w:type="dxa"/>
            </w:tcMar>
          </w:tcPr>
          <w:p w14:paraId="35FBED97" w14:textId="09B4BE19" w:rsidR="007569A2" w:rsidRPr="00476848" w:rsidRDefault="00CE686F">
            <w:pPr>
              <w:widowControl w:val="0"/>
              <w:spacing w:line="240" w:lineRule="auto"/>
              <w:rPr>
                <w:rFonts w:ascii="Times New Roman" w:eastAsia="Times New Roman" w:hAnsi="Times New Roman" w:cs="Times New Roman"/>
                <w:sz w:val="24"/>
                <w:szCs w:val="24"/>
                <w:rPrChange w:id="4238"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239" w:author="Kiên Lê Trung" w:date="2024-12-25T13:51:00Z" w16du:dateUtc="2024-12-25T06:51:00Z">
                  <w:rPr>
                    <w:rFonts w:ascii="Times New Roman" w:eastAsia="Times New Roman" w:hAnsi="Times New Roman" w:cs="Times New Roman"/>
                    <w:sz w:val="26"/>
                    <w:szCs w:val="26"/>
                  </w:rPr>
                </w:rPrChange>
              </w:rPr>
              <w:t>Khách hàng</w:t>
            </w:r>
            <w:r w:rsidR="74179802" w:rsidRPr="00476848">
              <w:rPr>
                <w:rFonts w:ascii="Times New Roman" w:eastAsia="Times New Roman" w:hAnsi="Times New Roman" w:cs="Times New Roman"/>
                <w:sz w:val="24"/>
                <w:szCs w:val="24"/>
                <w:rPrChange w:id="4240" w:author="Kiên Lê Trung" w:date="2024-12-25T13:51:00Z" w16du:dateUtc="2024-12-25T06:51:00Z">
                  <w:rPr>
                    <w:rFonts w:ascii="Times New Roman" w:eastAsia="Times New Roman" w:hAnsi="Times New Roman" w:cs="Times New Roman"/>
                    <w:sz w:val="26"/>
                    <w:szCs w:val="26"/>
                  </w:rPr>
                </w:rPrChange>
              </w:rPr>
              <w:t>, Người bán</w:t>
            </w:r>
          </w:p>
        </w:tc>
      </w:tr>
      <w:tr w:rsidR="007569A2" w14:paraId="33FFB7EA" w14:textId="77777777" w:rsidTr="5A64F9FC">
        <w:tc>
          <w:tcPr>
            <w:tcW w:w="2655" w:type="dxa"/>
            <w:shd w:val="clear" w:color="auto" w:fill="auto"/>
            <w:tcMar>
              <w:top w:w="100" w:type="dxa"/>
              <w:left w:w="100" w:type="dxa"/>
              <w:bottom w:w="100" w:type="dxa"/>
              <w:right w:w="100" w:type="dxa"/>
            </w:tcMar>
          </w:tcPr>
          <w:p w14:paraId="3295A82F"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4241"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242" w:author="Kiên Lê Trung" w:date="2024-12-25T13:51:00Z" w16du:dateUtc="2024-12-25T06:51:00Z">
                  <w:rPr>
                    <w:rFonts w:ascii="Times New Roman" w:eastAsia="Times New Roman" w:hAnsi="Times New Roman" w:cs="Times New Roman"/>
                    <w:sz w:val="26"/>
                    <w:szCs w:val="26"/>
                  </w:rPr>
                </w:rPrChange>
              </w:rPr>
              <w:t>Tiền điều kiện</w:t>
            </w:r>
          </w:p>
        </w:tc>
        <w:tc>
          <w:tcPr>
            <w:tcW w:w="5625" w:type="dxa"/>
            <w:shd w:val="clear" w:color="auto" w:fill="auto"/>
            <w:tcMar>
              <w:top w:w="100" w:type="dxa"/>
              <w:left w:w="100" w:type="dxa"/>
              <w:bottom w:w="100" w:type="dxa"/>
              <w:right w:w="100" w:type="dxa"/>
            </w:tcMar>
          </w:tcPr>
          <w:p w14:paraId="77E5D2AA" w14:textId="26F748CF" w:rsidR="007569A2" w:rsidRPr="00476848" w:rsidRDefault="00CE686F" w:rsidP="5A64F9FC">
            <w:pPr>
              <w:widowControl w:val="0"/>
              <w:spacing w:line="240" w:lineRule="auto"/>
              <w:rPr>
                <w:rFonts w:ascii="Times New Roman" w:eastAsia="Times New Roman" w:hAnsi="Times New Roman" w:cs="Times New Roman"/>
                <w:sz w:val="24"/>
                <w:szCs w:val="24"/>
                <w:rPrChange w:id="4243"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244" w:author="Kiên Lê Trung" w:date="2024-12-25T13:51:00Z" w16du:dateUtc="2024-12-25T06:51:00Z">
                  <w:rPr>
                    <w:rFonts w:ascii="Times New Roman" w:eastAsia="Times New Roman" w:hAnsi="Times New Roman" w:cs="Times New Roman"/>
                    <w:sz w:val="26"/>
                    <w:szCs w:val="26"/>
                  </w:rPr>
                </w:rPrChange>
              </w:rPr>
              <w:t>Khách hàng</w:t>
            </w:r>
            <w:r w:rsidR="23F20FF3" w:rsidRPr="00476848">
              <w:rPr>
                <w:rFonts w:ascii="Times New Roman" w:eastAsia="Times New Roman" w:hAnsi="Times New Roman" w:cs="Times New Roman"/>
                <w:sz w:val="24"/>
                <w:szCs w:val="24"/>
                <w:rPrChange w:id="4245" w:author="Kiên Lê Trung" w:date="2024-12-25T13:51:00Z" w16du:dateUtc="2024-12-25T06:51:00Z">
                  <w:rPr>
                    <w:rFonts w:ascii="Times New Roman" w:eastAsia="Times New Roman" w:hAnsi="Times New Roman" w:cs="Times New Roman"/>
                    <w:sz w:val="26"/>
                    <w:szCs w:val="26"/>
                  </w:rPr>
                </w:rPrChange>
              </w:rPr>
              <w:t>, Người bán</w:t>
            </w:r>
            <w:r w:rsidRPr="00476848">
              <w:rPr>
                <w:rFonts w:ascii="Times New Roman" w:eastAsia="Times New Roman" w:hAnsi="Times New Roman" w:cs="Times New Roman"/>
                <w:sz w:val="24"/>
                <w:szCs w:val="24"/>
                <w:rPrChange w:id="4246" w:author="Kiên Lê Trung" w:date="2024-12-25T13:51:00Z" w16du:dateUtc="2024-12-25T06:51:00Z">
                  <w:rPr>
                    <w:rFonts w:ascii="Times New Roman" w:eastAsia="Times New Roman" w:hAnsi="Times New Roman" w:cs="Times New Roman"/>
                    <w:sz w:val="26"/>
                    <w:szCs w:val="26"/>
                  </w:rPr>
                </w:rPrChange>
              </w:rPr>
              <w:t xml:space="preserve"> chưa có tài khoản</w:t>
            </w:r>
          </w:p>
        </w:tc>
      </w:tr>
      <w:tr w:rsidR="007569A2" w14:paraId="1D20103F" w14:textId="77777777" w:rsidTr="5A64F9FC">
        <w:tc>
          <w:tcPr>
            <w:tcW w:w="2655" w:type="dxa"/>
            <w:shd w:val="clear" w:color="auto" w:fill="auto"/>
            <w:tcMar>
              <w:top w:w="100" w:type="dxa"/>
              <w:left w:w="100" w:type="dxa"/>
              <w:bottom w:w="100" w:type="dxa"/>
              <w:right w:w="100" w:type="dxa"/>
            </w:tcMar>
          </w:tcPr>
          <w:p w14:paraId="10913191" w14:textId="77777777" w:rsidR="007569A2" w:rsidRPr="00476848" w:rsidRDefault="00CE686F">
            <w:pPr>
              <w:widowControl w:val="0"/>
              <w:spacing w:before="3" w:line="240" w:lineRule="auto"/>
              <w:ind w:left="141"/>
              <w:rPr>
                <w:rFonts w:ascii="Times New Roman" w:eastAsia="Times New Roman" w:hAnsi="Times New Roman" w:cs="Times New Roman"/>
                <w:sz w:val="24"/>
                <w:szCs w:val="24"/>
                <w:rPrChange w:id="4247"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248" w:author="Kiên Lê Trung" w:date="2024-12-25T13:51:00Z" w16du:dateUtc="2024-12-25T06:51:00Z">
                  <w:rPr>
                    <w:rFonts w:ascii="Times New Roman" w:eastAsia="Times New Roman" w:hAnsi="Times New Roman" w:cs="Times New Roman"/>
                    <w:sz w:val="26"/>
                    <w:szCs w:val="26"/>
                  </w:rPr>
                </w:rPrChange>
              </w:rPr>
              <w:t>Hậu điều kiện</w:t>
            </w:r>
          </w:p>
        </w:tc>
        <w:tc>
          <w:tcPr>
            <w:tcW w:w="5625" w:type="dxa"/>
            <w:shd w:val="clear" w:color="auto" w:fill="auto"/>
            <w:tcMar>
              <w:top w:w="100" w:type="dxa"/>
              <w:left w:w="100" w:type="dxa"/>
              <w:bottom w:w="100" w:type="dxa"/>
              <w:right w:w="100" w:type="dxa"/>
            </w:tcMar>
          </w:tcPr>
          <w:p w14:paraId="0B7009D7" w14:textId="4AFE3790" w:rsidR="007569A2" w:rsidRPr="00476848" w:rsidRDefault="00CE686F" w:rsidP="5A64F9FC">
            <w:pPr>
              <w:spacing w:line="240" w:lineRule="auto"/>
              <w:rPr>
                <w:sz w:val="24"/>
                <w:szCs w:val="24"/>
                <w:rPrChange w:id="4249" w:author="Kiên Lê Trung" w:date="2024-12-25T13:51:00Z" w16du:dateUtc="2024-12-25T06:51:00Z">
                  <w:rPr/>
                </w:rPrChange>
              </w:rPr>
            </w:pPr>
            <w:r w:rsidRPr="00476848">
              <w:rPr>
                <w:rFonts w:ascii="Times New Roman" w:eastAsia="Times New Roman" w:hAnsi="Times New Roman" w:cs="Times New Roman"/>
                <w:sz w:val="24"/>
                <w:szCs w:val="24"/>
                <w:rPrChange w:id="4250" w:author="Kiên Lê Trung" w:date="2024-12-25T13:51:00Z" w16du:dateUtc="2024-12-25T06:51:00Z">
                  <w:rPr>
                    <w:rFonts w:ascii="Times New Roman" w:eastAsia="Times New Roman" w:hAnsi="Times New Roman" w:cs="Times New Roman"/>
                    <w:sz w:val="26"/>
                    <w:szCs w:val="26"/>
                  </w:rPr>
                </w:rPrChange>
              </w:rPr>
              <w:t>Khách hàng</w:t>
            </w:r>
            <w:r w:rsidR="3B7C56EB" w:rsidRPr="00476848">
              <w:rPr>
                <w:rFonts w:ascii="Times New Roman" w:eastAsia="Times New Roman" w:hAnsi="Times New Roman" w:cs="Times New Roman"/>
                <w:sz w:val="24"/>
                <w:szCs w:val="24"/>
                <w:rPrChange w:id="4251" w:author="Kiên Lê Trung" w:date="2024-12-25T13:51:00Z" w16du:dateUtc="2024-12-25T06:51:00Z">
                  <w:rPr>
                    <w:rFonts w:ascii="Times New Roman" w:eastAsia="Times New Roman" w:hAnsi="Times New Roman" w:cs="Times New Roman"/>
                    <w:sz w:val="26"/>
                    <w:szCs w:val="26"/>
                  </w:rPr>
                </w:rPrChange>
              </w:rPr>
              <w:t>, Người bán</w:t>
            </w:r>
            <w:r w:rsidRPr="00476848">
              <w:rPr>
                <w:rFonts w:ascii="Times New Roman" w:eastAsia="Times New Roman" w:hAnsi="Times New Roman" w:cs="Times New Roman"/>
                <w:sz w:val="24"/>
                <w:szCs w:val="24"/>
                <w:rPrChange w:id="4252" w:author="Kiên Lê Trung" w:date="2024-12-25T13:51:00Z" w16du:dateUtc="2024-12-25T06:51:00Z">
                  <w:rPr>
                    <w:rFonts w:ascii="Times New Roman" w:eastAsia="Times New Roman" w:hAnsi="Times New Roman" w:cs="Times New Roman"/>
                    <w:sz w:val="26"/>
                    <w:szCs w:val="26"/>
                  </w:rPr>
                </w:rPrChange>
              </w:rPr>
              <w:t xml:space="preserve"> đăng ký tài khoản thành công</w:t>
            </w:r>
            <w:r w:rsidRPr="00476848">
              <w:rPr>
                <w:sz w:val="24"/>
                <w:szCs w:val="24"/>
                <w:rPrChange w:id="4253" w:author="Kiên Lê Trung" w:date="2024-12-25T13:51:00Z" w16du:dateUtc="2024-12-25T06:51:00Z">
                  <w:rPr/>
                </w:rPrChange>
              </w:rPr>
              <w:t xml:space="preserve"> </w:t>
            </w:r>
          </w:p>
        </w:tc>
      </w:tr>
      <w:tr w:rsidR="007569A2" w14:paraId="4527DD26" w14:textId="77777777" w:rsidTr="5A64F9FC">
        <w:trPr>
          <w:trHeight w:val="480"/>
        </w:trPr>
        <w:tc>
          <w:tcPr>
            <w:tcW w:w="8280" w:type="dxa"/>
            <w:gridSpan w:val="2"/>
            <w:shd w:val="clear" w:color="auto" w:fill="auto"/>
            <w:tcMar>
              <w:top w:w="100" w:type="dxa"/>
              <w:left w:w="100" w:type="dxa"/>
              <w:bottom w:w="100" w:type="dxa"/>
              <w:right w:w="100" w:type="dxa"/>
            </w:tcMar>
          </w:tcPr>
          <w:p w14:paraId="5548A932" w14:textId="77777777" w:rsidR="007569A2" w:rsidRPr="00476848" w:rsidRDefault="00CE686F" w:rsidP="00034C0F">
            <w:pPr>
              <w:widowControl w:val="0"/>
              <w:ind w:left="94"/>
              <w:rPr>
                <w:rFonts w:ascii="Times New Roman" w:eastAsia="Times New Roman" w:hAnsi="Times New Roman" w:cs="Times New Roman"/>
                <w:sz w:val="24"/>
                <w:szCs w:val="24"/>
                <w:rPrChange w:id="4254"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255" w:author="Kiên Lê Trung" w:date="2024-12-25T13:51:00Z" w16du:dateUtc="2024-12-25T06:51:00Z">
                  <w:rPr>
                    <w:rFonts w:ascii="Times New Roman" w:eastAsia="Times New Roman" w:hAnsi="Times New Roman" w:cs="Times New Roman"/>
                    <w:sz w:val="26"/>
                    <w:szCs w:val="26"/>
                  </w:rPr>
                </w:rPrChange>
              </w:rPr>
              <w:t>Chuỗi sự kiện chính</w:t>
            </w:r>
          </w:p>
          <w:p w14:paraId="4BA5D603" w14:textId="0DBF291E" w:rsidR="007569A2" w:rsidRPr="00476848" w:rsidRDefault="49E41313" w:rsidP="00034C0F">
            <w:pPr>
              <w:widowControl w:val="0"/>
              <w:numPr>
                <w:ilvl w:val="0"/>
                <w:numId w:val="62"/>
              </w:numPr>
              <w:rPr>
                <w:rFonts w:ascii="Times New Roman" w:eastAsia="Times New Roman" w:hAnsi="Times New Roman" w:cs="Times New Roman"/>
                <w:sz w:val="24"/>
                <w:szCs w:val="24"/>
                <w:rPrChange w:id="4256"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257" w:author="Kiên Lê Trung" w:date="2024-12-25T13:51:00Z" w16du:dateUtc="2024-12-25T06:51:00Z">
                  <w:rPr>
                    <w:rFonts w:ascii="Times New Roman" w:eastAsia="Times New Roman" w:hAnsi="Times New Roman" w:cs="Times New Roman"/>
                    <w:sz w:val="26"/>
                    <w:szCs w:val="26"/>
                  </w:rPr>
                </w:rPrChange>
              </w:rPr>
              <w:t xml:space="preserve">Người đăng ký </w:t>
            </w:r>
            <w:r w:rsidR="00CE686F" w:rsidRPr="00476848">
              <w:rPr>
                <w:rFonts w:ascii="Times New Roman" w:eastAsia="Times New Roman" w:hAnsi="Times New Roman" w:cs="Times New Roman"/>
                <w:sz w:val="24"/>
                <w:szCs w:val="24"/>
                <w:rPrChange w:id="4258" w:author="Kiên Lê Trung" w:date="2024-12-25T13:51:00Z" w16du:dateUtc="2024-12-25T06:51:00Z">
                  <w:rPr>
                    <w:rFonts w:ascii="Times New Roman" w:eastAsia="Times New Roman" w:hAnsi="Times New Roman" w:cs="Times New Roman"/>
                    <w:sz w:val="26"/>
                    <w:szCs w:val="26"/>
                  </w:rPr>
                </w:rPrChange>
              </w:rPr>
              <w:t>vào hệ thống để đăng ký tài khoản.</w:t>
            </w:r>
          </w:p>
          <w:p w14:paraId="2AE4FB6A" w14:textId="77777777" w:rsidR="007569A2" w:rsidRPr="00476848" w:rsidRDefault="00CE686F" w:rsidP="00034C0F">
            <w:pPr>
              <w:widowControl w:val="0"/>
              <w:numPr>
                <w:ilvl w:val="0"/>
                <w:numId w:val="62"/>
              </w:numPr>
              <w:rPr>
                <w:rFonts w:ascii="Times New Roman" w:eastAsia="Times New Roman" w:hAnsi="Times New Roman" w:cs="Times New Roman"/>
                <w:sz w:val="24"/>
                <w:szCs w:val="24"/>
                <w:rPrChange w:id="4259"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260" w:author="Kiên Lê Trung" w:date="2024-12-25T13:51:00Z" w16du:dateUtc="2024-12-25T06:51:00Z">
                  <w:rPr>
                    <w:rFonts w:ascii="Times New Roman" w:eastAsia="Times New Roman" w:hAnsi="Times New Roman" w:cs="Times New Roman"/>
                    <w:sz w:val="26"/>
                    <w:szCs w:val="26"/>
                  </w:rPr>
                </w:rPrChange>
              </w:rPr>
              <w:t>Hệ thống hiển thị giao diện Đăng nhập: ô nhập tên đăng nhập, ô nhập mật khẩu, nút đăng nhập, quên mật khẩu, đăng ký tài khoản.</w:t>
            </w:r>
          </w:p>
          <w:p w14:paraId="50BC5F86" w14:textId="79990DEE" w:rsidR="007569A2" w:rsidRPr="00476848" w:rsidRDefault="7254EE04" w:rsidP="00034C0F">
            <w:pPr>
              <w:widowControl w:val="0"/>
              <w:numPr>
                <w:ilvl w:val="0"/>
                <w:numId w:val="62"/>
              </w:numPr>
              <w:rPr>
                <w:rFonts w:ascii="Times New Roman" w:eastAsia="Times New Roman" w:hAnsi="Times New Roman" w:cs="Times New Roman"/>
                <w:sz w:val="24"/>
                <w:szCs w:val="24"/>
                <w:rPrChange w:id="4261"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262" w:author="Kiên Lê Trung" w:date="2024-12-25T13:51:00Z" w16du:dateUtc="2024-12-25T06:51:00Z">
                  <w:rPr>
                    <w:rFonts w:ascii="Times New Roman" w:eastAsia="Times New Roman" w:hAnsi="Times New Roman" w:cs="Times New Roman"/>
                    <w:sz w:val="26"/>
                    <w:szCs w:val="26"/>
                  </w:rPr>
                </w:rPrChange>
              </w:rPr>
              <w:t>Người đăng ký</w:t>
            </w:r>
            <w:r w:rsidR="00CE686F" w:rsidRPr="00476848">
              <w:rPr>
                <w:rFonts w:ascii="Times New Roman" w:eastAsia="Times New Roman" w:hAnsi="Times New Roman" w:cs="Times New Roman"/>
                <w:sz w:val="24"/>
                <w:szCs w:val="24"/>
                <w:rPrChange w:id="4263" w:author="Kiên Lê Trung" w:date="2024-12-25T13:51:00Z" w16du:dateUtc="2024-12-25T06:51:00Z">
                  <w:rPr>
                    <w:rFonts w:ascii="Times New Roman" w:eastAsia="Times New Roman" w:hAnsi="Times New Roman" w:cs="Times New Roman"/>
                    <w:sz w:val="26"/>
                    <w:szCs w:val="26"/>
                  </w:rPr>
                </w:rPrChange>
              </w:rPr>
              <w:t xml:space="preserve"> chọn Đăng ký tài khoản</w:t>
            </w:r>
          </w:p>
          <w:p w14:paraId="4A1178BC" w14:textId="069EEA4F" w:rsidR="007569A2" w:rsidRPr="00476848" w:rsidRDefault="00CE686F" w:rsidP="00034C0F">
            <w:pPr>
              <w:widowControl w:val="0"/>
              <w:numPr>
                <w:ilvl w:val="0"/>
                <w:numId w:val="62"/>
              </w:numPr>
              <w:rPr>
                <w:rFonts w:ascii="Times New Roman" w:eastAsia="Times New Roman" w:hAnsi="Times New Roman" w:cs="Times New Roman"/>
                <w:sz w:val="24"/>
                <w:szCs w:val="24"/>
                <w:rPrChange w:id="4264"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265" w:author="Kiên Lê Trung" w:date="2024-12-25T13:51:00Z" w16du:dateUtc="2024-12-25T06:51:00Z">
                  <w:rPr>
                    <w:rFonts w:ascii="Times New Roman" w:eastAsia="Times New Roman" w:hAnsi="Times New Roman" w:cs="Times New Roman"/>
                    <w:sz w:val="26"/>
                    <w:szCs w:val="26"/>
                  </w:rPr>
                </w:rPrChange>
              </w:rPr>
              <w:t xml:space="preserve">Hệ thống hiển thị giao diện Đăng ký tài khoản </w:t>
            </w:r>
            <w:ins w:id="4266" w:author="Kiên Lê Trung" w:date="2024-12-23T10:51:00Z" w16du:dateUtc="2024-12-23T03:51:00Z">
              <w:r w:rsidR="00D27259" w:rsidRPr="00476848">
                <w:rPr>
                  <w:rFonts w:ascii="Times New Roman" w:eastAsia="Times New Roman" w:hAnsi="Times New Roman" w:cs="Times New Roman"/>
                  <w:sz w:val="24"/>
                  <w:szCs w:val="24"/>
                  <w:rPrChange w:id="4267" w:author="Kiên Lê Trung" w:date="2024-12-25T13:51:00Z" w16du:dateUtc="2024-12-25T06:51:00Z">
                    <w:rPr>
                      <w:rFonts w:ascii="Times New Roman" w:eastAsia="Times New Roman" w:hAnsi="Times New Roman" w:cs="Times New Roman"/>
                      <w:sz w:val="26"/>
                      <w:szCs w:val="26"/>
                    </w:rPr>
                  </w:rPrChange>
                </w:rPr>
                <w:t>gồm</w:t>
              </w:r>
              <w:r w:rsidR="00D27259" w:rsidRPr="00476848">
                <w:rPr>
                  <w:rFonts w:ascii="Times New Roman" w:eastAsia="Times New Roman" w:hAnsi="Times New Roman" w:cs="Times New Roman"/>
                  <w:sz w:val="24"/>
                  <w:szCs w:val="24"/>
                  <w:lang w:val="vi-VN"/>
                  <w:rPrChange w:id="4268" w:author="Kiên Lê Trung" w:date="2024-12-25T13:51:00Z" w16du:dateUtc="2024-12-25T06:51:00Z">
                    <w:rPr>
                      <w:rFonts w:ascii="Times New Roman" w:eastAsia="Times New Roman" w:hAnsi="Times New Roman" w:cs="Times New Roman"/>
                      <w:sz w:val="26"/>
                      <w:szCs w:val="26"/>
                      <w:lang w:val="vi-VN"/>
                    </w:rPr>
                  </w:rPrChange>
                </w:rPr>
                <w:t xml:space="preserve"> các </w:t>
              </w:r>
            </w:ins>
            <w:ins w:id="4269" w:author="Kiên Lê Trung" w:date="2024-12-23T11:39:00Z" w16du:dateUtc="2024-12-23T04:39:00Z">
              <w:r w:rsidR="008B1C6B" w:rsidRPr="00476848">
                <w:rPr>
                  <w:rFonts w:ascii="Times New Roman" w:eastAsia="Times New Roman" w:hAnsi="Times New Roman" w:cs="Times New Roman"/>
                  <w:sz w:val="24"/>
                  <w:szCs w:val="24"/>
                  <w:lang w:val="vi-VN"/>
                  <w:rPrChange w:id="4270" w:author="Kiên Lê Trung" w:date="2024-12-25T13:51:00Z" w16du:dateUtc="2024-12-25T06:51:00Z">
                    <w:rPr>
                      <w:rFonts w:ascii="Times New Roman" w:eastAsia="Times New Roman" w:hAnsi="Times New Roman" w:cs="Times New Roman"/>
                      <w:sz w:val="26"/>
                      <w:szCs w:val="26"/>
                      <w:lang w:val="vi-VN"/>
                    </w:rPr>
                  </w:rPrChange>
                </w:rPr>
                <w:t xml:space="preserve">trường: Họ và tên, Email, Mật khẩu, Nhập lại mật khẩu, Số điện thoại, Giới tính, Quốc gia, Tỉnh </w:t>
              </w:r>
            </w:ins>
            <w:ins w:id="4271" w:author="Kiên Lê Trung" w:date="2024-12-23T11:40:00Z" w16du:dateUtc="2024-12-23T04:40:00Z">
              <w:r w:rsidR="008B1C6B" w:rsidRPr="00476848">
                <w:rPr>
                  <w:rFonts w:ascii="Times New Roman" w:eastAsia="Times New Roman" w:hAnsi="Times New Roman" w:cs="Times New Roman"/>
                  <w:sz w:val="24"/>
                  <w:szCs w:val="24"/>
                  <w:lang w:val="vi-VN"/>
                  <w:rPrChange w:id="4272" w:author="Kiên Lê Trung" w:date="2024-12-25T13:51:00Z" w16du:dateUtc="2024-12-25T06:51:00Z">
                    <w:rPr>
                      <w:rFonts w:ascii="Times New Roman" w:eastAsia="Times New Roman" w:hAnsi="Times New Roman" w:cs="Times New Roman"/>
                      <w:sz w:val="26"/>
                      <w:szCs w:val="26"/>
                      <w:lang w:val="vi-VN"/>
                    </w:rPr>
                  </w:rPrChange>
                </w:rPr>
                <w:t xml:space="preserve">thành, Huyện, Xã, Địa chỉ chi </w:t>
              </w:r>
              <w:r w:rsidR="00D3405F" w:rsidRPr="00476848">
                <w:rPr>
                  <w:rFonts w:ascii="Times New Roman" w:eastAsia="Times New Roman" w:hAnsi="Times New Roman" w:cs="Times New Roman"/>
                  <w:sz w:val="24"/>
                  <w:szCs w:val="24"/>
                  <w:lang w:val="vi-VN"/>
                  <w:rPrChange w:id="4273" w:author="Kiên Lê Trung" w:date="2024-12-25T13:51:00Z" w16du:dateUtc="2024-12-25T06:51:00Z">
                    <w:rPr>
                      <w:rFonts w:ascii="Times New Roman" w:eastAsia="Times New Roman" w:hAnsi="Times New Roman" w:cs="Times New Roman"/>
                      <w:sz w:val="26"/>
                      <w:szCs w:val="26"/>
                      <w:lang w:val="vi-VN"/>
                    </w:rPr>
                  </w:rPrChange>
                </w:rPr>
                <w:t xml:space="preserve">tiết, nút Người bán và nút Đăng </w:t>
              </w:r>
            </w:ins>
            <w:ins w:id="4274" w:author="Kiên Lê Trung" w:date="2024-12-23T11:41:00Z" w16du:dateUtc="2024-12-23T04:41:00Z">
              <w:r w:rsidR="00A84B65" w:rsidRPr="00476848">
                <w:rPr>
                  <w:rFonts w:ascii="Times New Roman" w:eastAsia="Times New Roman" w:hAnsi="Times New Roman" w:cs="Times New Roman"/>
                  <w:sz w:val="24"/>
                  <w:szCs w:val="24"/>
                  <w:lang w:val="en-US"/>
                  <w:rPrChange w:id="4275" w:author="Kiên Lê Trung" w:date="2024-12-25T13:51:00Z" w16du:dateUtc="2024-12-25T06:51:00Z">
                    <w:rPr>
                      <w:rFonts w:ascii="Times New Roman" w:eastAsia="Times New Roman" w:hAnsi="Times New Roman" w:cs="Times New Roman"/>
                      <w:sz w:val="26"/>
                      <w:szCs w:val="26"/>
                      <w:lang w:val="en-US"/>
                    </w:rPr>
                  </w:rPrChange>
                </w:rPr>
                <w:t xml:space="preserve">ký </w:t>
              </w:r>
            </w:ins>
          </w:p>
          <w:p w14:paraId="036C19A6" w14:textId="4E949FB7" w:rsidR="007569A2" w:rsidRPr="00476848" w:rsidRDefault="5A08055F" w:rsidP="00034C0F">
            <w:pPr>
              <w:widowControl w:val="0"/>
              <w:numPr>
                <w:ilvl w:val="0"/>
                <w:numId w:val="62"/>
              </w:numPr>
              <w:rPr>
                <w:rFonts w:ascii="Times New Roman" w:eastAsia="Times New Roman" w:hAnsi="Times New Roman" w:cs="Times New Roman"/>
                <w:sz w:val="24"/>
                <w:szCs w:val="24"/>
                <w:rPrChange w:id="4276" w:author="Kiên Lê Trung" w:date="2024-12-25T13:51:00Z" w16du:dateUtc="2024-12-25T06:51:00Z">
                  <w:rPr>
                    <w:rFonts w:ascii="Times New Roman" w:eastAsia="Times New Roman" w:hAnsi="Times New Roman" w:cs="Times New Roman"/>
                    <w:sz w:val="26"/>
                    <w:szCs w:val="26"/>
                  </w:rPr>
                </w:rPrChange>
              </w:rPr>
            </w:pPr>
            <w:del w:id="4277" w:author="Kiên Lê Trung" w:date="2024-12-23T11:45:00Z" w16du:dateUtc="2024-12-23T04:45:00Z">
              <w:r w:rsidRPr="00476848" w:rsidDel="00A44649">
                <w:rPr>
                  <w:rFonts w:ascii="Times New Roman" w:eastAsia="Times New Roman" w:hAnsi="Times New Roman" w:cs="Times New Roman"/>
                  <w:sz w:val="24"/>
                  <w:szCs w:val="24"/>
                  <w:rPrChange w:id="4278" w:author="Kiên Lê Trung" w:date="2024-12-25T13:51:00Z" w16du:dateUtc="2024-12-25T06:51:00Z">
                    <w:rPr>
                      <w:rFonts w:ascii="Times New Roman" w:eastAsia="Times New Roman" w:hAnsi="Times New Roman" w:cs="Times New Roman"/>
                      <w:sz w:val="26"/>
                      <w:szCs w:val="26"/>
                    </w:rPr>
                  </w:rPrChange>
                </w:rPr>
                <w:delText xml:space="preserve"> </w:delText>
              </w:r>
            </w:del>
            <w:commentRangeStart w:id="4279"/>
            <w:r w:rsidRPr="00476848">
              <w:rPr>
                <w:rFonts w:ascii="Times New Roman" w:eastAsia="Times New Roman" w:hAnsi="Times New Roman" w:cs="Times New Roman"/>
                <w:sz w:val="24"/>
                <w:szCs w:val="24"/>
                <w:rPrChange w:id="4280" w:author="Kiên Lê Trung" w:date="2024-12-25T13:51:00Z" w16du:dateUtc="2024-12-25T06:51:00Z">
                  <w:rPr>
                    <w:rFonts w:ascii="Times New Roman" w:eastAsia="Times New Roman" w:hAnsi="Times New Roman" w:cs="Times New Roman"/>
                    <w:sz w:val="26"/>
                    <w:szCs w:val="26"/>
                  </w:rPr>
                </w:rPrChange>
              </w:rPr>
              <w:t>Người đăng ký</w:t>
            </w:r>
            <w:r w:rsidR="00CE686F" w:rsidRPr="00476848">
              <w:rPr>
                <w:rFonts w:ascii="Times New Roman" w:eastAsia="Times New Roman" w:hAnsi="Times New Roman" w:cs="Times New Roman"/>
                <w:sz w:val="24"/>
                <w:szCs w:val="24"/>
                <w:rPrChange w:id="4281" w:author="Kiên Lê Trung" w:date="2024-12-25T13:51:00Z" w16du:dateUtc="2024-12-25T06:51:00Z">
                  <w:rPr>
                    <w:rFonts w:ascii="Times New Roman" w:eastAsia="Times New Roman" w:hAnsi="Times New Roman" w:cs="Times New Roman"/>
                    <w:sz w:val="26"/>
                    <w:szCs w:val="26"/>
                  </w:rPr>
                </w:rPrChange>
              </w:rPr>
              <w:t xml:space="preserve"> nhập</w:t>
            </w:r>
            <w:del w:id="4282" w:author="Kiên Lê Trung" w:date="2024-12-23T11:41:00Z" w16du:dateUtc="2024-12-23T04:41:00Z">
              <w:r w:rsidR="00CE686F" w:rsidRPr="00476848" w:rsidDel="0065710D">
                <w:rPr>
                  <w:rFonts w:ascii="Times New Roman" w:eastAsia="Times New Roman" w:hAnsi="Times New Roman" w:cs="Times New Roman"/>
                  <w:sz w:val="24"/>
                  <w:szCs w:val="24"/>
                  <w:rPrChange w:id="4283" w:author="Kiên Lê Trung" w:date="2024-12-25T13:51:00Z" w16du:dateUtc="2024-12-25T06:51:00Z">
                    <w:rPr>
                      <w:rFonts w:ascii="Times New Roman" w:eastAsia="Times New Roman" w:hAnsi="Times New Roman" w:cs="Times New Roman"/>
                      <w:sz w:val="26"/>
                      <w:szCs w:val="26"/>
                    </w:rPr>
                  </w:rPrChange>
                </w:rPr>
                <w:delText xml:space="preserve"> </w:delText>
              </w:r>
            </w:del>
            <w:ins w:id="4284" w:author="Kiên Lê Trung" w:date="2024-12-23T11:41:00Z" w16du:dateUtc="2024-12-23T04:41:00Z">
              <w:r w:rsidR="0065710D" w:rsidRPr="00476848">
                <w:rPr>
                  <w:rFonts w:ascii="Times New Roman" w:eastAsia="Times New Roman" w:hAnsi="Times New Roman" w:cs="Times New Roman"/>
                  <w:sz w:val="24"/>
                  <w:szCs w:val="24"/>
                  <w:lang w:val="en-US"/>
                  <w:rPrChange w:id="4285" w:author="Kiên Lê Trung" w:date="2024-12-25T13:51:00Z" w16du:dateUtc="2024-12-25T06:51:00Z">
                    <w:rPr>
                      <w:rFonts w:ascii="Times New Roman" w:eastAsia="Times New Roman" w:hAnsi="Times New Roman" w:cs="Times New Roman"/>
                      <w:sz w:val="26"/>
                      <w:szCs w:val="26"/>
                      <w:lang w:val="en-US"/>
                    </w:rPr>
                  </w:rPrChange>
                </w:rPr>
                <w:t xml:space="preserve"> H</w:t>
              </w:r>
            </w:ins>
            <w:ins w:id="4286" w:author="Kiên Lê Trung" w:date="2024-12-23T11:42:00Z" w16du:dateUtc="2024-12-23T04:42:00Z">
              <w:r w:rsidR="0065710D" w:rsidRPr="00476848">
                <w:rPr>
                  <w:rFonts w:ascii="Times New Roman" w:eastAsia="Times New Roman" w:hAnsi="Times New Roman" w:cs="Times New Roman"/>
                  <w:sz w:val="24"/>
                  <w:szCs w:val="24"/>
                  <w:lang w:val="en-US"/>
                  <w:rPrChange w:id="4287" w:author="Kiên Lê Trung" w:date="2024-12-25T13:51:00Z" w16du:dateUtc="2024-12-25T06:51:00Z">
                    <w:rPr>
                      <w:rFonts w:ascii="Times New Roman" w:eastAsia="Times New Roman" w:hAnsi="Times New Roman" w:cs="Times New Roman"/>
                      <w:sz w:val="26"/>
                      <w:szCs w:val="26"/>
                      <w:lang w:val="en-US"/>
                    </w:rPr>
                  </w:rPrChange>
                </w:rPr>
                <w:t xml:space="preserve">ọ </w:t>
              </w:r>
              <w:r w:rsidR="00A72FD7" w:rsidRPr="00476848">
                <w:rPr>
                  <w:rFonts w:ascii="Times New Roman" w:eastAsia="Times New Roman" w:hAnsi="Times New Roman" w:cs="Times New Roman"/>
                  <w:sz w:val="24"/>
                  <w:szCs w:val="24"/>
                  <w:lang w:val="en-US"/>
                  <w:rPrChange w:id="4288" w:author="Kiên Lê Trung" w:date="2024-12-25T13:51:00Z" w16du:dateUtc="2024-12-25T06:51:00Z">
                    <w:rPr>
                      <w:rFonts w:ascii="Times New Roman" w:eastAsia="Times New Roman" w:hAnsi="Times New Roman" w:cs="Times New Roman"/>
                      <w:sz w:val="26"/>
                      <w:szCs w:val="26"/>
                      <w:lang w:val="en-US"/>
                    </w:rPr>
                  </w:rPrChange>
                </w:rPr>
                <w:t xml:space="preserve">và tên = Lê Trung Kiên, Email = </w:t>
              </w:r>
              <w:r w:rsidR="006530B6" w:rsidRPr="00476848">
                <w:rPr>
                  <w:rFonts w:ascii="Times New Roman" w:eastAsia="Times New Roman" w:hAnsi="Times New Roman" w:cs="Times New Roman"/>
                  <w:sz w:val="24"/>
                  <w:szCs w:val="24"/>
                  <w:lang w:val="en-US"/>
                  <w:rPrChange w:id="4289" w:author="Kiên Lê Trung" w:date="2024-12-25T13:51:00Z" w16du:dateUtc="2024-12-25T06:51:00Z">
                    <w:rPr>
                      <w:rFonts w:ascii="Times New Roman" w:eastAsia="Times New Roman" w:hAnsi="Times New Roman" w:cs="Times New Roman"/>
                      <w:sz w:val="26"/>
                      <w:szCs w:val="26"/>
                      <w:lang w:val="en-US"/>
                    </w:rPr>
                  </w:rPrChange>
                </w:rPr>
                <w:fldChar w:fldCharType="begin"/>
              </w:r>
              <w:r w:rsidR="006530B6" w:rsidRPr="00476848">
                <w:rPr>
                  <w:rFonts w:ascii="Times New Roman" w:eastAsia="Times New Roman" w:hAnsi="Times New Roman" w:cs="Times New Roman"/>
                  <w:sz w:val="24"/>
                  <w:szCs w:val="24"/>
                  <w:lang w:val="en-US"/>
                  <w:rPrChange w:id="4290" w:author="Kiên Lê Trung" w:date="2024-12-25T13:51:00Z" w16du:dateUtc="2024-12-25T06:51:00Z">
                    <w:rPr>
                      <w:rFonts w:ascii="Times New Roman" w:eastAsia="Times New Roman" w:hAnsi="Times New Roman" w:cs="Times New Roman"/>
                      <w:sz w:val="26"/>
                      <w:szCs w:val="26"/>
                      <w:lang w:val="en-US"/>
                    </w:rPr>
                  </w:rPrChange>
                </w:rPr>
                <w:instrText>HYPERLINK "mailto:kinltrung72@gmail.com"</w:instrText>
              </w:r>
              <w:r w:rsidR="006530B6" w:rsidRPr="008859C7">
                <w:rPr>
                  <w:rFonts w:ascii="Times New Roman" w:eastAsia="Times New Roman" w:hAnsi="Times New Roman" w:cs="Times New Roman"/>
                  <w:sz w:val="24"/>
                  <w:szCs w:val="24"/>
                  <w:lang w:val="en-US"/>
                </w:rPr>
              </w:r>
              <w:r w:rsidR="006530B6" w:rsidRPr="00476848">
                <w:rPr>
                  <w:rFonts w:ascii="Times New Roman" w:eastAsia="Times New Roman" w:hAnsi="Times New Roman" w:cs="Times New Roman"/>
                  <w:sz w:val="24"/>
                  <w:szCs w:val="24"/>
                  <w:lang w:val="en-US"/>
                  <w:rPrChange w:id="4291" w:author="Kiên Lê Trung" w:date="2024-12-25T13:51:00Z" w16du:dateUtc="2024-12-25T06:51:00Z">
                    <w:rPr>
                      <w:rFonts w:ascii="Times New Roman" w:eastAsia="Times New Roman" w:hAnsi="Times New Roman" w:cs="Times New Roman"/>
                      <w:sz w:val="26"/>
                      <w:szCs w:val="26"/>
                      <w:lang w:val="en-US"/>
                    </w:rPr>
                  </w:rPrChange>
                </w:rPr>
                <w:fldChar w:fldCharType="separate"/>
              </w:r>
              <w:r w:rsidR="006530B6" w:rsidRPr="00476848">
                <w:rPr>
                  <w:rStyle w:val="Hyperlink"/>
                  <w:rFonts w:ascii="Times New Roman" w:eastAsia="Times New Roman" w:hAnsi="Times New Roman" w:cs="Times New Roman"/>
                  <w:sz w:val="24"/>
                  <w:szCs w:val="24"/>
                  <w:lang w:val="en-US"/>
                  <w:rPrChange w:id="4292" w:author="Kiên Lê Trung" w:date="2024-12-25T13:51:00Z" w16du:dateUtc="2024-12-25T06:51:00Z">
                    <w:rPr>
                      <w:rStyle w:val="Hyperlink"/>
                      <w:rFonts w:ascii="Times New Roman" w:eastAsia="Times New Roman" w:hAnsi="Times New Roman" w:cs="Times New Roman"/>
                      <w:sz w:val="26"/>
                      <w:szCs w:val="26"/>
                      <w:lang w:val="en-US"/>
                    </w:rPr>
                  </w:rPrChange>
                </w:rPr>
                <w:t>kinltrung72@gmail.com</w:t>
              </w:r>
              <w:r w:rsidR="006530B6" w:rsidRPr="00476848">
                <w:rPr>
                  <w:rFonts w:ascii="Times New Roman" w:eastAsia="Times New Roman" w:hAnsi="Times New Roman" w:cs="Times New Roman"/>
                  <w:sz w:val="24"/>
                  <w:szCs w:val="24"/>
                  <w:lang w:val="en-US"/>
                  <w:rPrChange w:id="4293" w:author="Kiên Lê Trung" w:date="2024-12-25T13:51:00Z" w16du:dateUtc="2024-12-25T06:51:00Z">
                    <w:rPr>
                      <w:rFonts w:ascii="Times New Roman" w:eastAsia="Times New Roman" w:hAnsi="Times New Roman" w:cs="Times New Roman"/>
                      <w:sz w:val="26"/>
                      <w:szCs w:val="26"/>
                      <w:lang w:val="en-US"/>
                    </w:rPr>
                  </w:rPrChange>
                </w:rPr>
                <w:fldChar w:fldCharType="end"/>
              </w:r>
              <w:r w:rsidR="006530B6" w:rsidRPr="00476848">
                <w:rPr>
                  <w:rFonts w:ascii="Times New Roman" w:eastAsia="Times New Roman" w:hAnsi="Times New Roman" w:cs="Times New Roman"/>
                  <w:sz w:val="24"/>
                  <w:szCs w:val="24"/>
                  <w:lang w:val="en-US"/>
                  <w:rPrChange w:id="4294" w:author="Kiên Lê Trung" w:date="2024-12-25T13:51:00Z" w16du:dateUtc="2024-12-25T06:51:00Z">
                    <w:rPr>
                      <w:rFonts w:ascii="Times New Roman" w:eastAsia="Times New Roman" w:hAnsi="Times New Roman" w:cs="Times New Roman"/>
                      <w:sz w:val="26"/>
                      <w:szCs w:val="26"/>
                      <w:lang w:val="en-US"/>
                    </w:rPr>
                  </w:rPrChange>
                </w:rPr>
                <w:t xml:space="preserve">, </w:t>
              </w:r>
              <w:r w:rsidR="00A12FAD" w:rsidRPr="00476848">
                <w:rPr>
                  <w:rFonts w:ascii="Times New Roman" w:eastAsia="Times New Roman" w:hAnsi="Times New Roman" w:cs="Times New Roman"/>
                  <w:sz w:val="24"/>
                  <w:szCs w:val="24"/>
                  <w:lang w:val="en-US"/>
                  <w:rPrChange w:id="4295" w:author="Kiên Lê Trung" w:date="2024-12-25T13:51:00Z" w16du:dateUtc="2024-12-25T06:51:00Z">
                    <w:rPr>
                      <w:rFonts w:ascii="Times New Roman" w:eastAsia="Times New Roman" w:hAnsi="Times New Roman" w:cs="Times New Roman"/>
                      <w:sz w:val="26"/>
                      <w:szCs w:val="26"/>
                      <w:lang w:val="en-US"/>
                    </w:rPr>
                  </w:rPrChange>
                </w:rPr>
                <w:t>Mật kh</w:t>
              </w:r>
              <w:r w:rsidR="00E21E38" w:rsidRPr="00476848">
                <w:rPr>
                  <w:rFonts w:ascii="Times New Roman" w:eastAsia="Times New Roman" w:hAnsi="Times New Roman" w:cs="Times New Roman"/>
                  <w:sz w:val="24"/>
                  <w:szCs w:val="24"/>
                  <w:lang w:val="en-US"/>
                  <w:rPrChange w:id="4296" w:author="Kiên Lê Trung" w:date="2024-12-25T13:51:00Z" w16du:dateUtc="2024-12-25T06:51:00Z">
                    <w:rPr>
                      <w:rFonts w:ascii="Times New Roman" w:eastAsia="Times New Roman" w:hAnsi="Times New Roman" w:cs="Times New Roman"/>
                      <w:sz w:val="26"/>
                      <w:szCs w:val="26"/>
                      <w:lang w:val="en-US"/>
                    </w:rPr>
                  </w:rPrChange>
                </w:rPr>
                <w:t xml:space="preserve">ẩu = 12345, Nhập lại mật khẩu </w:t>
              </w:r>
            </w:ins>
            <w:ins w:id="4297" w:author="Kiên Lê Trung" w:date="2024-12-23T11:43:00Z" w16du:dateUtc="2024-12-23T04:43:00Z">
              <w:r w:rsidR="000A1966" w:rsidRPr="00476848">
                <w:rPr>
                  <w:rFonts w:ascii="Times New Roman" w:eastAsia="Times New Roman" w:hAnsi="Times New Roman" w:cs="Times New Roman"/>
                  <w:sz w:val="24"/>
                  <w:szCs w:val="24"/>
                  <w:lang w:val="en-US"/>
                  <w:rPrChange w:id="4298" w:author="Kiên Lê Trung" w:date="2024-12-25T13:51:00Z" w16du:dateUtc="2024-12-25T06:51:00Z">
                    <w:rPr>
                      <w:rFonts w:ascii="Times New Roman" w:eastAsia="Times New Roman" w:hAnsi="Times New Roman" w:cs="Times New Roman"/>
                      <w:sz w:val="26"/>
                      <w:szCs w:val="26"/>
                      <w:lang w:val="en-US"/>
                    </w:rPr>
                  </w:rPrChange>
                </w:rPr>
                <w:t xml:space="preserve">= </w:t>
              </w:r>
              <w:r w:rsidR="00E82063" w:rsidRPr="00476848">
                <w:rPr>
                  <w:rFonts w:ascii="Times New Roman" w:eastAsia="Times New Roman" w:hAnsi="Times New Roman" w:cs="Times New Roman"/>
                  <w:sz w:val="24"/>
                  <w:szCs w:val="24"/>
                  <w:lang w:val="en-US"/>
                  <w:rPrChange w:id="4299" w:author="Kiên Lê Trung" w:date="2024-12-25T13:51:00Z" w16du:dateUtc="2024-12-25T06:51:00Z">
                    <w:rPr>
                      <w:rFonts w:ascii="Times New Roman" w:eastAsia="Times New Roman" w:hAnsi="Times New Roman" w:cs="Times New Roman"/>
                      <w:sz w:val="26"/>
                      <w:szCs w:val="26"/>
                      <w:lang w:val="en-US"/>
                    </w:rPr>
                  </w:rPrChange>
                </w:rPr>
                <w:t>12345</w:t>
              </w:r>
              <w:r w:rsidR="00214E58" w:rsidRPr="00476848">
                <w:rPr>
                  <w:rFonts w:ascii="Times New Roman" w:eastAsia="Times New Roman" w:hAnsi="Times New Roman" w:cs="Times New Roman"/>
                  <w:sz w:val="24"/>
                  <w:szCs w:val="24"/>
                  <w:lang w:val="en-US"/>
                  <w:rPrChange w:id="4300" w:author="Kiên Lê Trung" w:date="2024-12-25T13:51:00Z" w16du:dateUtc="2024-12-25T06:51:00Z">
                    <w:rPr>
                      <w:rFonts w:ascii="Times New Roman" w:eastAsia="Times New Roman" w:hAnsi="Times New Roman" w:cs="Times New Roman"/>
                      <w:sz w:val="26"/>
                      <w:szCs w:val="26"/>
                      <w:lang w:val="en-US"/>
                    </w:rPr>
                  </w:rPrChange>
                </w:rPr>
                <w:t xml:space="preserve">, </w:t>
              </w:r>
              <w:r w:rsidR="006907A9" w:rsidRPr="00476848">
                <w:rPr>
                  <w:rFonts w:ascii="Times New Roman" w:eastAsia="Times New Roman" w:hAnsi="Times New Roman" w:cs="Times New Roman"/>
                  <w:sz w:val="24"/>
                  <w:szCs w:val="24"/>
                  <w:lang w:val="en-US"/>
                  <w:rPrChange w:id="4301" w:author="Kiên Lê Trung" w:date="2024-12-25T13:51:00Z" w16du:dateUtc="2024-12-25T06:51:00Z">
                    <w:rPr>
                      <w:rFonts w:ascii="Times New Roman" w:eastAsia="Times New Roman" w:hAnsi="Times New Roman" w:cs="Times New Roman"/>
                      <w:sz w:val="26"/>
                      <w:szCs w:val="26"/>
                      <w:lang w:val="en-US"/>
                    </w:rPr>
                  </w:rPrChange>
                </w:rPr>
                <w:t xml:space="preserve">Số điện thoại </w:t>
              </w:r>
              <w:r w:rsidR="00CE693E" w:rsidRPr="00476848">
                <w:rPr>
                  <w:rFonts w:ascii="Times New Roman" w:eastAsia="Times New Roman" w:hAnsi="Times New Roman" w:cs="Times New Roman"/>
                  <w:sz w:val="24"/>
                  <w:szCs w:val="24"/>
                  <w:lang w:val="en-US"/>
                  <w:rPrChange w:id="4302" w:author="Kiên Lê Trung" w:date="2024-12-25T13:51:00Z" w16du:dateUtc="2024-12-25T06:51:00Z">
                    <w:rPr>
                      <w:rFonts w:ascii="Times New Roman" w:eastAsia="Times New Roman" w:hAnsi="Times New Roman" w:cs="Times New Roman"/>
                      <w:sz w:val="26"/>
                      <w:szCs w:val="26"/>
                      <w:lang w:val="en-US"/>
                    </w:rPr>
                  </w:rPrChange>
                </w:rPr>
                <w:t xml:space="preserve">= </w:t>
              </w:r>
            </w:ins>
            <w:ins w:id="4303" w:author="Kiên Lê Trung" w:date="2024-12-23T11:44:00Z" w16du:dateUtc="2024-12-23T04:44:00Z">
              <w:r w:rsidR="00CE693E" w:rsidRPr="00476848">
                <w:rPr>
                  <w:rFonts w:ascii="Times New Roman" w:eastAsia="Times New Roman" w:hAnsi="Times New Roman" w:cs="Times New Roman"/>
                  <w:sz w:val="24"/>
                  <w:szCs w:val="24"/>
                  <w:lang w:val="en-US"/>
                  <w:rPrChange w:id="4304" w:author="Kiên Lê Trung" w:date="2024-12-25T13:51:00Z" w16du:dateUtc="2024-12-25T06:51:00Z">
                    <w:rPr>
                      <w:rFonts w:ascii="Times New Roman" w:eastAsia="Times New Roman" w:hAnsi="Times New Roman" w:cs="Times New Roman"/>
                      <w:sz w:val="26"/>
                      <w:szCs w:val="26"/>
                      <w:lang w:val="en-US"/>
                    </w:rPr>
                  </w:rPrChange>
                </w:rPr>
                <w:t xml:space="preserve">0705145129, </w:t>
              </w:r>
              <w:r w:rsidR="00DB7F7C" w:rsidRPr="00476848">
                <w:rPr>
                  <w:rFonts w:ascii="Times New Roman" w:eastAsia="Times New Roman" w:hAnsi="Times New Roman" w:cs="Times New Roman"/>
                  <w:sz w:val="24"/>
                  <w:szCs w:val="24"/>
                  <w:lang w:val="en-US"/>
                  <w:rPrChange w:id="4305" w:author="Kiên Lê Trung" w:date="2024-12-25T13:51:00Z" w16du:dateUtc="2024-12-25T06:51:00Z">
                    <w:rPr>
                      <w:rFonts w:ascii="Times New Roman" w:eastAsia="Times New Roman" w:hAnsi="Times New Roman" w:cs="Times New Roman"/>
                      <w:sz w:val="26"/>
                      <w:szCs w:val="26"/>
                      <w:lang w:val="en-US"/>
                    </w:rPr>
                  </w:rPrChange>
                </w:rPr>
                <w:t xml:space="preserve">Giới tính = Nam, Quốc gia = Việt Nam, Tỉnh thành = Hà Nội, Huyện = Bắc Từ Liêm, Xã = Phú Diễn, </w:t>
              </w:r>
              <w:r w:rsidR="00972062" w:rsidRPr="00476848">
                <w:rPr>
                  <w:rFonts w:ascii="Times New Roman" w:eastAsia="Times New Roman" w:hAnsi="Times New Roman" w:cs="Times New Roman"/>
                  <w:sz w:val="24"/>
                  <w:szCs w:val="24"/>
                  <w:lang w:val="en-US"/>
                  <w:rPrChange w:id="4306" w:author="Kiên Lê Trung" w:date="2024-12-25T13:51:00Z" w16du:dateUtc="2024-12-25T06:51:00Z">
                    <w:rPr>
                      <w:rFonts w:ascii="Times New Roman" w:eastAsia="Times New Roman" w:hAnsi="Times New Roman" w:cs="Times New Roman"/>
                      <w:sz w:val="26"/>
                      <w:szCs w:val="26"/>
                      <w:lang w:val="en-US"/>
                    </w:rPr>
                  </w:rPrChange>
                </w:rPr>
                <w:t>Địa ch</w:t>
              </w:r>
            </w:ins>
            <w:ins w:id="4307" w:author="Kiên Lê Trung" w:date="2024-12-23T11:45:00Z" w16du:dateUtc="2024-12-23T04:45:00Z">
              <w:r w:rsidR="00972062" w:rsidRPr="00476848">
                <w:rPr>
                  <w:rFonts w:ascii="Times New Roman" w:eastAsia="Times New Roman" w:hAnsi="Times New Roman" w:cs="Times New Roman"/>
                  <w:sz w:val="24"/>
                  <w:szCs w:val="24"/>
                  <w:lang w:val="en-US"/>
                  <w:rPrChange w:id="4308" w:author="Kiên Lê Trung" w:date="2024-12-25T13:51:00Z" w16du:dateUtc="2024-12-25T06:51:00Z">
                    <w:rPr>
                      <w:rFonts w:ascii="Times New Roman" w:eastAsia="Times New Roman" w:hAnsi="Times New Roman" w:cs="Times New Roman"/>
                      <w:sz w:val="26"/>
                      <w:szCs w:val="26"/>
                      <w:lang w:val="en-US"/>
                    </w:rPr>
                  </w:rPrChange>
                </w:rPr>
                <w:t>ỉ chi tiết = Số nhà 23, Tổ dân phố 16</w:t>
              </w:r>
              <w:r w:rsidR="00D17FA2" w:rsidRPr="00476848">
                <w:rPr>
                  <w:rFonts w:ascii="Times New Roman" w:eastAsia="Times New Roman" w:hAnsi="Times New Roman" w:cs="Times New Roman"/>
                  <w:sz w:val="24"/>
                  <w:szCs w:val="24"/>
                  <w:lang w:val="en-US"/>
                  <w:rPrChange w:id="4309" w:author="Kiên Lê Trung" w:date="2024-12-25T13:51:00Z" w16du:dateUtc="2024-12-25T06:51:00Z">
                    <w:rPr>
                      <w:rFonts w:ascii="Times New Roman" w:eastAsia="Times New Roman" w:hAnsi="Times New Roman" w:cs="Times New Roman"/>
                      <w:sz w:val="26"/>
                      <w:szCs w:val="26"/>
                      <w:lang w:val="en-US"/>
                    </w:rPr>
                  </w:rPrChange>
                </w:rPr>
                <w:t xml:space="preserve"> </w:t>
              </w:r>
            </w:ins>
            <w:del w:id="4310" w:author="Kiên Lê Trung" w:date="2024-12-23T11:41:00Z" w16du:dateUtc="2024-12-23T04:41:00Z">
              <w:r w:rsidR="00CE686F" w:rsidRPr="00476848" w:rsidDel="0065710D">
                <w:rPr>
                  <w:rFonts w:ascii="Times New Roman" w:eastAsia="Times New Roman" w:hAnsi="Times New Roman" w:cs="Times New Roman"/>
                  <w:sz w:val="24"/>
                  <w:szCs w:val="24"/>
                  <w:rPrChange w:id="4311" w:author="Kiên Lê Trung" w:date="2024-12-25T13:51:00Z" w16du:dateUtc="2024-12-25T06:51:00Z">
                    <w:rPr>
                      <w:rFonts w:ascii="Times New Roman" w:eastAsia="Times New Roman" w:hAnsi="Times New Roman" w:cs="Times New Roman"/>
                      <w:sz w:val="26"/>
                      <w:szCs w:val="26"/>
                    </w:rPr>
                  </w:rPrChange>
                </w:rPr>
                <w:delText>những thông tin hiển thị trên giao diện</w:delText>
              </w:r>
            </w:del>
            <w:r w:rsidR="435FDD0D" w:rsidRPr="00476848">
              <w:rPr>
                <w:rFonts w:ascii="Times New Roman" w:eastAsia="Times New Roman" w:hAnsi="Times New Roman" w:cs="Times New Roman"/>
                <w:sz w:val="24"/>
                <w:szCs w:val="24"/>
                <w:rPrChange w:id="4312" w:author="Kiên Lê Trung" w:date="2024-12-25T13:51:00Z" w16du:dateUtc="2024-12-25T06:51:00Z">
                  <w:rPr>
                    <w:rFonts w:ascii="Times New Roman" w:eastAsia="Times New Roman" w:hAnsi="Times New Roman" w:cs="Times New Roman"/>
                    <w:sz w:val="26"/>
                    <w:szCs w:val="26"/>
                  </w:rPr>
                </w:rPrChange>
              </w:rPr>
              <w:t>. Nếu người đăng ký muốn làm người bán thì tích vào ô người bán</w:t>
            </w:r>
            <w:r w:rsidR="4814EF7D" w:rsidRPr="00476848">
              <w:rPr>
                <w:rFonts w:ascii="Times New Roman" w:eastAsia="Times New Roman" w:hAnsi="Times New Roman" w:cs="Times New Roman"/>
                <w:sz w:val="24"/>
                <w:szCs w:val="24"/>
                <w:rPrChange w:id="4313" w:author="Kiên Lê Trung" w:date="2024-12-25T13:51:00Z" w16du:dateUtc="2024-12-25T06:51:00Z">
                  <w:rPr>
                    <w:rFonts w:ascii="Times New Roman" w:eastAsia="Times New Roman" w:hAnsi="Times New Roman" w:cs="Times New Roman"/>
                    <w:sz w:val="26"/>
                    <w:szCs w:val="26"/>
                  </w:rPr>
                </w:rPrChange>
              </w:rPr>
              <w:t>. Cuối cùng</w:t>
            </w:r>
            <w:r w:rsidR="00CE686F" w:rsidRPr="00476848">
              <w:rPr>
                <w:rFonts w:ascii="Times New Roman" w:eastAsia="Times New Roman" w:hAnsi="Times New Roman" w:cs="Times New Roman"/>
                <w:sz w:val="24"/>
                <w:szCs w:val="24"/>
                <w:rPrChange w:id="4314" w:author="Kiên Lê Trung" w:date="2024-12-25T13:51:00Z" w16du:dateUtc="2024-12-25T06:51:00Z">
                  <w:rPr>
                    <w:rFonts w:ascii="Times New Roman" w:eastAsia="Times New Roman" w:hAnsi="Times New Roman" w:cs="Times New Roman"/>
                    <w:sz w:val="26"/>
                    <w:szCs w:val="26"/>
                  </w:rPr>
                </w:rPrChange>
              </w:rPr>
              <w:t xml:space="preserve"> bấm vào nút Đăng ký </w:t>
            </w:r>
            <w:commentRangeEnd w:id="4279"/>
            <w:r w:rsidR="00590221" w:rsidRPr="00476848">
              <w:rPr>
                <w:rStyle w:val="CommentReference"/>
                <w:sz w:val="24"/>
                <w:szCs w:val="24"/>
                <w:rPrChange w:id="4315" w:author="Kiên Lê Trung" w:date="2024-12-25T13:51:00Z" w16du:dateUtc="2024-12-25T06:51:00Z">
                  <w:rPr>
                    <w:rStyle w:val="CommentReference"/>
                  </w:rPr>
                </w:rPrChange>
              </w:rPr>
              <w:commentReference w:id="4279"/>
            </w:r>
          </w:p>
          <w:p w14:paraId="1A174DD3" w14:textId="77777777" w:rsidR="007569A2" w:rsidRPr="00476848" w:rsidRDefault="00CE686F" w:rsidP="00034C0F">
            <w:pPr>
              <w:widowControl w:val="0"/>
              <w:numPr>
                <w:ilvl w:val="0"/>
                <w:numId w:val="62"/>
              </w:numPr>
              <w:rPr>
                <w:rFonts w:ascii="Times New Roman" w:eastAsia="Times New Roman" w:hAnsi="Times New Roman" w:cs="Times New Roman"/>
                <w:sz w:val="24"/>
                <w:szCs w:val="24"/>
                <w:rPrChange w:id="4316"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317" w:author="Kiên Lê Trung" w:date="2024-12-25T13:51:00Z" w16du:dateUtc="2024-12-25T06:51:00Z">
                  <w:rPr>
                    <w:rFonts w:ascii="Times New Roman" w:eastAsia="Times New Roman" w:hAnsi="Times New Roman" w:cs="Times New Roman"/>
                    <w:sz w:val="26"/>
                    <w:szCs w:val="26"/>
                  </w:rPr>
                </w:rPrChange>
              </w:rPr>
              <w:t xml:space="preserve">Hệ thống sẽ hiển thị ra giao diện để khách hàng nhập mã OTP và gửi đến gmail của khách hàng 1 mã OTP </w:t>
            </w:r>
            <w:del w:id="4318" w:author="Kiên Lê Trung" w:date="2024-12-23T11:45:00Z" w16du:dateUtc="2024-12-23T04:45:00Z">
              <w:r w:rsidRPr="00476848" w:rsidDel="00A44649">
                <w:rPr>
                  <w:rFonts w:ascii="Times New Roman" w:eastAsia="Times New Roman" w:hAnsi="Times New Roman" w:cs="Times New Roman"/>
                  <w:sz w:val="24"/>
                  <w:szCs w:val="24"/>
                  <w:rPrChange w:id="4319" w:author="Kiên Lê Trung" w:date="2024-12-25T13:51:00Z" w16du:dateUtc="2024-12-25T06:51:00Z">
                    <w:rPr>
                      <w:rFonts w:ascii="Times New Roman" w:eastAsia="Times New Roman" w:hAnsi="Times New Roman" w:cs="Times New Roman"/>
                      <w:sz w:val="26"/>
                      <w:szCs w:val="26"/>
                    </w:rPr>
                  </w:rPrChange>
                </w:rPr>
                <w:delText xml:space="preserve"> </w:delText>
              </w:r>
            </w:del>
          </w:p>
          <w:p w14:paraId="47131CE6" w14:textId="74FE3700" w:rsidR="007569A2" w:rsidRPr="00476848" w:rsidRDefault="3F723845" w:rsidP="00034C0F">
            <w:pPr>
              <w:widowControl w:val="0"/>
              <w:numPr>
                <w:ilvl w:val="0"/>
                <w:numId w:val="62"/>
              </w:numPr>
              <w:rPr>
                <w:rFonts w:ascii="Times New Roman" w:eastAsia="Times New Roman" w:hAnsi="Times New Roman" w:cs="Times New Roman"/>
                <w:sz w:val="24"/>
                <w:szCs w:val="24"/>
                <w:rPrChange w:id="4320"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321" w:author="Kiên Lê Trung" w:date="2024-12-25T13:51:00Z" w16du:dateUtc="2024-12-25T06:51:00Z">
                  <w:rPr>
                    <w:rFonts w:ascii="Times New Roman" w:eastAsia="Times New Roman" w:hAnsi="Times New Roman" w:cs="Times New Roman"/>
                    <w:sz w:val="26"/>
                    <w:szCs w:val="26"/>
                  </w:rPr>
                </w:rPrChange>
              </w:rPr>
              <w:t>Người đăng ký</w:t>
            </w:r>
            <w:r w:rsidR="00CE686F" w:rsidRPr="00476848">
              <w:rPr>
                <w:rFonts w:ascii="Times New Roman" w:eastAsia="Times New Roman" w:hAnsi="Times New Roman" w:cs="Times New Roman"/>
                <w:sz w:val="24"/>
                <w:szCs w:val="24"/>
                <w:rPrChange w:id="4322" w:author="Kiên Lê Trung" w:date="2024-12-25T13:51:00Z" w16du:dateUtc="2024-12-25T06:51:00Z">
                  <w:rPr>
                    <w:rFonts w:ascii="Times New Roman" w:eastAsia="Times New Roman" w:hAnsi="Times New Roman" w:cs="Times New Roman"/>
                    <w:sz w:val="26"/>
                    <w:szCs w:val="26"/>
                  </w:rPr>
                </w:rPrChange>
              </w:rPr>
              <w:t xml:space="preserve"> nhập chính xác mã OTP đó </w:t>
            </w:r>
          </w:p>
          <w:p w14:paraId="79DEB2BB" w14:textId="77777777" w:rsidR="007569A2" w:rsidRPr="00476848" w:rsidRDefault="00CE686F" w:rsidP="00034C0F">
            <w:pPr>
              <w:widowControl w:val="0"/>
              <w:numPr>
                <w:ilvl w:val="0"/>
                <w:numId w:val="62"/>
              </w:numPr>
              <w:rPr>
                <w:rFonts w:ascii="Times New Roman" w:eastAsia="Times New Roman" w:hAnsi="Times New Roman" w:cs="Times New Roman"/>
                <w:sz w:val="24"/>
                <w:szCs w:val="24"/>
                <w:rPrChange w:id="4323"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324" w:author="Kiên Lê Trung" w:date="2024-12-25T13:51:00Z" w16du:dateUtc="2024-12-25T06:51:00Z">
                  <w:rPr>
                    <w:rFonts w:ascii="Times New Roman" w:eastAsia="Times New Roman" w:hAnsi="Times New Roman" w:cs="Times New Roman"/>
                    <w:sz w:val="26"/>
                    <w:szCs w:val="26"/>
                  </w:rPr>
                </w:rPrChange>
              </w:rPr>
              <w:t xml:space="preserve">Hệ thống sẽ hiển thị Đăng ký thành công </w:t>
            </w:r>
          </w:p>
        </w:tc>
      </w:tr>
      <w:tr w:rsidR="007569A2" w14:paraId="6BEB6602" w14:textId="77777777" w:rsidTr="5A64F9FC">
        <w:trPr>
          <w:trHeight w:val="480"/>
        </w:trPr>
        <w:tc>
          <w:tcPr>
            <w:tcW w:w="8280" w:type="dxa"/>
            <w:gridSpan w:val="2"/>
            <w:shd w:val="clear" w:color="auto" w:fill="auto"/>
            <w:tcMar>
              <w:top w:w="100" w:type="dxa"/>
              <w:left w:w="100" w:type="dxa"/>
              <w:bottom w:w="100" w:type="dxa"/>
              <w:right w:w="100" w:type="dxa"/>
            </w:tcMar>
          </w:tcPr>
          <w:p w14:paraId="70FAA1AB"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4325"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326" w:author="Kiên Lê Trung" w:date="2024-12-25T13:51:00Z" w16du:dateUtc="2024-12-25T06:51:00Z">
                  <w:rPr>
                    <w:rFonts w:ascii="Times New Roman" w:eastAsia="Times New Roman" w:hAnsi="Times New Roman" w:cs="Times New Roman"/>
                    <w:sz w:val="26"/>
                    <w:szCs w:val="26"/>
                  </w:rPr>
                </w:rPrChange>
              </w:rPr>
              <w:t>Ngoại lệ:</w:t>
            </w:r>
          </w:p>
          <w:p w14:paraId="05B54B83" w14:textId="5790E373" w:rsidR="007569A2" w:rsidRPr="00476848" w:rsidRDefault="00CE686F" w:rsidP="00034C0F">
            <w:pPr>
              <w:widowControl w:val="0"/>
              <w:ind w:left="94"/>
              <w:rPr>
                <w:ins w:id="4327" w:author="Kiên Lê Trung" w:date="2024-12-23T11:46:00Z" w16du:dateUtc="2024-12-23T04:46:00Z"/>
                <w:rFonts w:ascii="Times New Roman" w:eastAsia="Times New Roman" w:hAnsi="Times New Roman" w:cs="Times New Roman"/>
                <w:sz w:val="24"/>
                <w:szCs w:val="24"/>
                <w:lang w:val="en-US"/>
                <w:rPrChange w:id="4328" w:author="Kiên Lê Trung" w:date="2024-12-25T13:51:00Z" w16du:dateUtc="2024-12-25T06:51:00Z">
                  <w:rPr>
                    <w:ins w:id="4329" w:author="Kiên Lê Trung" w:date="2024-12-23T11:46:00Z" w16du:dateUtc="2024-12-23T04:46:00Z"/>
                    <w:rFonts w:ascii="Times New Roman" w:eastAsia="Times New Roman" w:hAnsi="Times New Roman" w:cs="Times New Roman"/>
                    <w:sz w:val="26"/>
                    <w:szCs w:val="26"/>
                    <w:lang w:val="en-US"/>
                  </w:rPr>
                </w:rPrChange>
              </w:rPr>
            </w:pPr>
            <w:r w:rsidRPr="00476848">
              <w:rPr>
                <w:rFonts w:ascii="Times New Roman" w:eastAsia="Times New Roman" w:hAnsi="Times New Roman" w:cs="Times New Roman"/>
                <w:sz w:val="24"/>
                <w:szCs w:val="24"/>
                <w:rPrChange w:id="4330" w:author="Kiên Lê Trung" w:date="2024-12-25T13:51:00Z" w16du:dateUtc="2024-12-25T06:51:00Z">
                  <w:rPr>
                    <w:rFonts w:ascii="Times New Roman" w:eastAsia="Times New Roman" w:hAnsi="Times New Roman" w:cs="Times New Roman"/>
                    <w:sz w:val="26"/>
                    <w:szCs w:val="26"/>
                  </w:rPr>
                </w:rPrChange>
              </w:rPr>
              <w:t xml:space="preserve">    5.1 </w:t>
            </w:r>
            <w:commentRangeStart w:id="4331"/>
            <w:r w:rsidRPr="00476848">
              <w:rPr>
                <w:rFonts w:ascii="Times New Roman" w:eastAsia="Times New Roman" w:hAnsi="Times New Roman" w:cs="Times New Roman"/>
                <w:sz w:val="24"/>
                <w:szCs w:val="24"/>
                <w:rPrChange w:id="4332" w:author="Kiên Lê Trung" w:date="2024-12-25T13:51:00Z" w16du:dateUtc="2024-12-25T06:51:00Z">
                  <w:rPr>
                    <w:rFonts w:ascii="Times New Roman" w:eastAsia="Times New Roman" w:hAnsi="Times New Roman" w:cs="Times New Roman"/>
                    <w:sz w:val="26"/>
                    <w:szCs w:val="26"/>
                  </w:rPr>
                </w:rPrChange>
              </w:rPr>
              <w:t xml:space="preserve">Thông tin </w:t>
            </w:r>
            <w:r w:rsidR="353C29FE" w:rsidRPr="00476848">
              <w:rPr>
                <w:rFonts w:ascii="Times New Roman" w:eastAsia="Times New Roman" w:hAnsi="Times New Roman" w:cs="Times New Roman"/>
                <w:sz w:val="24"/>
                <w:szCs w:val="24"/>
                <w:rPrChange w:id="4333" w:author="Kiên Lê Trung" w:date="2024-12-25T13:51:00Z" w16du:dateUtc="2024-12-25T06:51:00Z">
                  <w:rPr>
                    <w:rFonts w:ascii="Times New Roman" w:eastAsia="Times New Roman" w:hAnsi="Times New Roman" w:cs="Times New Roman"/>
                    <w:sz w:val="26"/>
                    <w:szCs w:val="26"/>
                  </w:rPr>
                </w:rPrChange>
              </w:rPr>
              <w:t>n</w:t>
            </w:r>
            <w:r w:rsidR="6919DFF4" w:rsidRPr="00476848">
              <w:rPr>
                <w:rFonts w:ascii="Times New Roman" w:eastAsia="Times New Roman" w:hAnsi="Times New Roman" w:cs="Times New Roman"/>
                <w:sz w:val="24"/>
                <w:szCs w:val="24"/>
                <w:rPrChange w:id="4334" w:author="Kiên Lê Trung" w:date="2024-12-25T13:51:00Z" w16du:dateUtc="2024-12-25T06:51:00Z">
                  <w:rPr>
                    <w:rFonts w:ascii="Times New Roman" w:eastAsia="Times New Roman" w:hAnsi="Times New Roman" w:cs="Times New Roman"/>
                    <w:sz w:val="26"/>
                    <w:szCs w:val="26"/>
                  </w:rPr>
                </w:rPrChange>
              </w:rPr>
              <w:t>gười đăng ký</w:t>
            </w:r>
            <w:r w:rsidRPr="00476848">
              <w:rPr>
                <w:rFonts w:ascii="Times New Roman" w:eastAsia="Times New Roman" w:hAnsi="Times New Roman" w:cs="Times New Roman"/>
                <w:sz w:val="24"/>
                <w:szCs w:val="24"/>
                <w:rPrChange w:id="4335" w:author="Kiên Lê Trung" w:date="2024-12-25T13:51:00Z" w16du:dateUtc="2024-12-25T06:51:00Z">
                  <w:rPr>
                    <w:rFonts w:ascii="Times New Roman" w:eastAsia="Times New Roman" w:hAnsi="Times New Roman" w:cs="Times New Roman"/>
                    <w:sz w:val="26"/>
                    <w:szCs w:val="26"/>
                  </w:rPr>
                </w:rPrChange>
              </w:rPr>
              <w:t xml:space="preserve"> đã được đăng ký trước đó</w:t>
            </w:r>
            <w:commentRangeEnd w:id="4331"/>
            <w:r w:rsidR="003A0622" w:rsidRPr="00476848">
              <w:rPr>
                <w:rStyle w:val="CommentReference"/>
                <w:sz w:val="24"/>
                <w:szCs w:val="24"/>
                <w:rPrChange w:id="4336" w:author="Kiên Lê Trung" w:date="2024-12-25T13:51:00Z" w16du:dateUtc="2024-12-25T06:51:00Z">
                  <w:rPr>
                    <w:rStyle w:val="CommentReference"/>
                  </w:rPr>
                </w:rPrChange>
              </w:rPr>
              <w:commentReference w:id="4331"/>
            </w:r>
          </w:p>
          <w:p w14:paraId="4CCBB3E4" w14:textId="36263583" w:rsidR="0010042F" w:rsidRPr="00476848" w:rsidRDefault="0010042F" w:rsidP="00034C0F">
            <w:pPr>
              <w:widowControl w:val="0"/>
              <w:ind w:left="94"/>
              <w:rPr>
                <w:ins w:id="4337" w:author="Kiên Lê Trung" w:date="2024-12-23T11:47:00Z" w16du:dateUtc="2024-12-23T04:47:00Z"/>
                <w:rFonts w:ascii="Times New Roman" w:eastAsia="Times New Roman" w:hAnsi="Times New Roman" w:cs="Times New Roman"/>
                <w:sz w:val="24"/>
                <w:szCs w:val="24"/>
                <w:lang w:val="en-US"/>
                <w:rPrChange w:id="4338" w:author="Kiên Lê Trung" w:date="2024-12-25T13:51:00Z" w16du:dateUtc="2024-12-25T06:51:00Z">
                  <w:rPr>
                    <w:ins w:id="4339" w:author="Kiên Lê Trung" w:date="2024-12-23T11:47:00Z" w16du:dateUtc="2024-12-23T04:47:00Z"/>
                    <w:rFonts w:ascii="Times New Roman" w:eastAsia="Times New Roman" w:hAnsi="Times New Roman" w:cs="Times New Roman"/>
                    <w:sz w:val="26"/>
                    <w:szCs w:val="26"/>
                    <w:lang w:val="en-US"/>
                  </w:rPr>
                </w:rPrChange>
              </w:rPr>
            </w:pPr>
            <w:ins w:id="4340" w:author="Kiên Lê Trung" w:date="2024-12-23T11:46:00Z" w16du:dateUtc="2024-12-23T04:46:00Z">
              <w:r w:rsidRPr="00476848">
                <w:rPr>
                  <w:rFonts w:ascii="Times New Roman" w:eastAsia="Times New Roman" w:hAnsi="Times New Roman" w:cs="Times New Roman"/>
                  <w:sz w:val="24"/>
                  <w:szCs w:val="24"/>
                  <w:lang w:val="en-US"/>
                  <w:rPrChange w:id="4341" w:author="Kiên Lê Trung" w:date="2024-12-25T13:51:00Z" w16du:dateUtc="2024-12-25T06:51:00Z">
                    <w:rPr>
                      <w:rFonts w:ascii="Times New Roman" w:eastAsia="Times New Roman" w:hAnsi="Times New Roman" w:cs="Times New Roman"/>
                      <w:sz w:val="26"/>
                      <w:szCs w:val="26"/>
                      <w:lang w:val="en-US"/>
                    </w:rPr>
                  </w:rPrChange>
                </w:rPr>
                <w:t xml:space="preserve">        5.1.1 Hệ thống thông báo </w:t>
              </w:r>
              <w:r w:rsidR="00F1619E" w:rsidRPr="00476848">
                <w:rPr>
                  <w:rFonts w:ascii="Times New Roman" w:eastAsia="Times New Roman" w:hAnsi="Times New Roman" w:cs="Times New Roman"/>
                  <w:sz w:val="24"/>
                  <w:szCs w:val="24"/>
                  <w:lang w:val="en-US"/>
                  <w:rPrChange w:id="4342" w:author="Kiên Lê Trung" w:date="2024-12-25T13:51:00Z" w16du:dateUtc="2024-12-25T06:51:00Z">
                    <w:rPr>
                      <w:rFonts w:ascii="Times New Roman" w:eastAsia="Times New Roman" w:hAnsi="Times New Roman" w:cs="Times New Roman"/>
                      <w:sz w:val="26"/>
                      <w:szCs w:val="26"/>
                      <w:lang w:val="en-US"/>
                    </w:rPr>
                  </w:rPrChange>
                </w:rPr>
                <w:t xml:space="preserve">Email đã được đăng ký </w:t>
              </w:r>
            </w:ins>
          </w:p>
          <w:p w14:paraId="1EA75D3F" w14:textId="55C1F8B6" w:rsidR="00A7228C" w:rsidRPr="00476848" w:rsidRDefault="00A7228C" w:rsidP="00034C0F">
            <w:pPr>
              <w:widowControl w:val="0"/>
              <w:ind w:left="94"/>
              <w:rPr>
                <w:ins w:id="4343" w:author="Kiên Lê Trung" w:date="2024-12-23T11:48:00Z" w16du:dateUtc="2024-12-23T04:48:00Z"/>
                <w:rFonts w:ascii="Times New Roman" w:eastAsia="Times New Roman" w:hAnsi="Times New Roman" w:cs="Times New Roman"/>
                <w:sz w:val="24"/>
                <w:szCs w:val="24"/>
                <w:lang w:val="en-US"/>
                <w:rPrChange w:id="4344" w:author="Kiên Lê Trung" w:date="2024-12-25T13:51:00Z" w16du:dateUtc="2024-12-25T06:51:00Z">
                  <w:rPr>
                    <w:ins w:id="4345" w:author="Kiên Lê Trung" w:date="2024-12-23T11:48:00Z" w16du:dateUtc="2024-12-23T04:48:00Z"/>
                    <w:rFonts w:ascii="Times New Roman" w:eastAsia="Times New Roman" w:hAnsi="Times New Roman" w:cs="Times New Roman"/>
                    <w:sz w:val="26"/>
                    <w:szCs w:val="26"/>
                    <w:lang w:val="en-US"/>
                  </w:rPr>
                </w:rPrChange>
              </w:rPr>
            </w:pPr>
            <w:ins w:id="4346" w:author="Kiên Lê Trung" w:date="2024-12-23T11:47:00Z" w16du:dateUtc="2024-12-23T04:47:00Z">
              <w:r w:rsidRPr="00476848">
                <w:rPr>
                  <w:rFonts w:ascii="Times New Roman" w:eastAsia="Times New Roman" w:hAnsi="Times New Roman" w:cs="Times New Roman"/>
                  <w:sz w:val="24"/>
                  <w:szCs w:val="24"/>
                  <w:lang w:val="en-US"/>
                  <w:rPrChange w:id="4347" w:author="Kiên Lê Trung" w:date="2024-12-25T13:51:00Z" w16du:dateUtc="2024-12-25T06:51:00Z">
                    <w:rPr>
                      <w:rFonts w:ascii="Times New Roman" w:eastAsia="Times New Roman" w:hAnsi="Times New Roman" w:cs="Times New Roman"/>
                      <w:sz w:val="26"/>
                      <w:szCs w:val="26"/>
                      <w:lang w:val="en-US"/>
                    </w:rPr>
                  </w:rPrChange>
                </w:rPr>
                <w:t xml:space="preserve">        5.1.2 Người đăng kí nhập 1 email </w:t>
              </w:r>
            </w:ins>
            <w:ins w:id="4348" w:author="Kiên Lê Trung" w:date="2024-12-23T11:48:00Z" w16du:dateUtc="2024-12-23T04:48:00Z">
              <w:r w:rsidRPr="00476848">
                <w:rPr>
                  <w:rFonts w:ascii="Times New Roman" w:eastAsia="Times New Roman" w:hAnsi="Times New Roman" w:cs="Times New Roman"/>
                  <w:sz w:val="24"/>
                  <w:szCs w:val="24"/>
                  <w:lang w:val="en-US"/>
                  <w:rPrChange w:id="4349" w:author="Kiên Lê Trung" w:date="2024-12-25T13:51:00Z" w16du:dateUtc="2024-12-25T06:51:00Z">
                    <w:rPr>
                      <w:rFonts w:ascii="Times New Roman" w:eastAsia="Times New Roman" w:hAnsi="Times New Roman" w:cs="Times New Roman"/>
                      <w:sz w:val="26"/>
                      <w:szCs w:val="26"/>
                      <w:lang w:val="en-US"/>
                    </w:rPr>
                  </w:rPrChange>
                </w:rPr>
                <w:t>khác của bản thân để đăng ký</w:t>
              </w:r>
            </w:ins>
          </w:p>
          <w:p w14:paraId="26809B1A" w14:textId="50EA8B60" w:rsidR="00867E7E" w:rsidRPr="00476848" w:rsidRDefault="00867E7E" w:rsidP="00034C0F">
            <w:pPr>
              <w:widowControl w:val="0"/>
              <w:ind w:left="94"/>
              <w:rPr>
                <w:ins w:id="4350" w:author="Kiên Lê Trung" w:date="2024-12-23T11:48:00Z" w16du:dateUtc="2024-12-23T04:48:00Z"/>
                <w:rFonts w:ascii="Times New Roman" w:eastAsia="Times New Roman" w:hAnsi="Times New Roman" w:cs="Times New Roman"/>
                <w:sz w:val="24"/>
                <w:szCs w:val="24"/>
                <w:lang w:val="en-US"/>
                <w:rPrChange w:id="4351" w:author="Kiên Lê Trung" w:date="2024-12-25T13:51:00Z" w16du:dateUtc="2024-12-25T06:51:00Z">
                  <w:rPr>
                    <w:ins w:id="4352" w:author="Kiên Lê Trung" w:date="2024-12-23T11:48:00Z" w16du:dateUtc="2024-12-23T04:48:00Z"/>
                    <w:rFonts w:ascii="Times New Roman" w:eastAsia="Times New Roman" w:hAnsi="Times New Roman" w:cs="Times New Roman"/>
                    <w:sz w:val="26"/>
                    <w:szCs w:val="26"/>
                    <w:lang w:val="en-US"/>
                  </w:rPr>
                </w:rPrChange>
              </w:rPr>
            </w:pPr>
            <w:ins w:id="4353" w:author="Kiên Lê Trung" w:date="2024-12-23T11:48:00Z" w16du:dateUtc="2024-12-23T04:48:00Z">
              <w:r w:rsidRPr="00476848">
                <w:rPr>
                  <w:rFonts w:ascii="Times New Roman" w:eastAsia="Times New Roman" w:hAnsi="Times New Roman" w:cs="Times New Roman"/>
                  <w:sz w:val="24"/>
                  <w:szCs w:val="24"/>
                  <w:lang w:val="en-US"/>
                  <w:rPrChange w:id="4354" w:author="Kiên Lê Trung" w:date="2024-12-25T13:51:00Z" w16du:dateUtc="2024-12-25T06:51:00Z">
                    <w:rPr>
                      <w:rFonts w:ascii="Times New Roman" w:eastAsia="Times New Roman" w:hAnsi="Times New Roman" w:cs="Times New Roman"/>
                      <w:sz w:val="26"/>
                      <w:szCs w:val="26"/>
                      <w:lang w:val="en-US"/>
                    </w:rPr>
                  </w:rPrChange>
                </w:rPr>
                <w:t xml:space="preserve">    5.2 </w:t>
              </w:r>
              <w:r w:rsidR="000654F2" w:rsidRPr="00476848">
                <w:rPr>
                  <w:rFonts w:ascii="Times New Roman" w:eastAsia="Times New Roman" w:hAnsi="Times New Roman" w:cs="Times New Roman"/>
                  <w:sz w:val="24"/>
                  <w:szCs w:val="24"/>
                  <w:lang w:val="en-US"/>
                  <w:rPrChange w:id="4355" w:author="Kiên Lê Trung" w:date="2024-12-25T13:51:00Z" w16du:dateUtc="2024-12-25T06:51:00Z">
                    <w:rPr>
                      <w:rFonts w:ascii="Times New Roman" w:eastAsia="Times New Roman" w:hAnsi="Times New Roman" w:cs="Times New Roman"/>
                      <w:sz w:val="26"/>
                      <w:szCs w:val="26"/>
                      <w:lang w:val="en-US"/>
                    </w:rPr>
                  </w:rPrChange>
                </w:rPr>
                <w:t xml:space="preserve">Thông tin người dùng sai định dạng </w:t>
              </w:r>
            </w:ins>
          </w:p>
          <w:p w14:paraId="1938C935" w14:textId="11635309" w:rsidR="000654F2" w:rsidRPr="00476848" w:rsidRDefault="000654F2" w:rsidP="00034C0F">
            <w:pPr>
              <w:widowControl w:val="0"/>
              <w:ind w:left="94"/>
              <w:rPr>
                <w:ins w:id="4356" w:author="Kiên Lê Trung" w:date="2024-12-23T11:49:00Z" w16du:dateUtc="2024-12-23T04:49:00Z"/>
                <w:rFonts w:ascii="Times New Roman" w:eastAsia="Times New Roman" w:hAnsi="Times New Roman" w:cs="Times New Roman"/>
                <w:sz w:val="24"/>
                <w:szCs w:val="24"/>
                <w:lang w:val="en-US"/>
                <w:rPrChange w:id="4357" w:author="Kiên Lê Trung" w:date="2024-12-25T13:51:00Z" w16du:dateUtc="2024-12-25T06:51:00Z">
                  <w:rPr>
                    <w:ins w:id="4358" w:author="Kiên Lê Trung" w:date="2024-12-23T11:49:00Z" w16du:dateUtc="2024-12-23T04:49:00Z"/>
                    <w:rFonts w:ascii="Times New Roman" w:eastAsia="Times New Roman" w:hAnsi="Times New Roman" w:cs="Times New Roman"/>
                    <w:sz w:val="26"/>
                    <w:szCs w:val="26"/>
                    <w:lang w:val="en-US"/>
                  </w:rPr>
                </w:rPrChange>
              </w:rPr>
            </w:pPr>
            <w:ins w:id="4359" w:author="Kiên Lê Trung" w:date="2024-12-23T11:48:00Z" w16du:dateUtc="2024-12-23T04:48:00Z">
              <w:r w:rsidRPr="00476848">
                <w:rPr>
                  <w:rFonts w:ascii="Times New Roman" w:eastAsia="Times New Roman" w:hAnsi="Times New Roman" w:cs="Times New Roman"/>
                  <w:sz w:val="24"/>
                  <w:szCs w:val="24"/>
                  <w:lang w:val="en-US"/>
                  <w:rPrChange w:id="4360" w:author="Kiên Lê Trung" w:date="2024-12-25T13:51:00Z" w16du:dateUtc="2024-12-25T06:51:00Z">
                    <w:rPr>
                      <w:rFonts w:ascii="Times New Roman" w:eastAsia="Times New Roman" w:hAnsi="Times New Roman" w:cs="Times New Roman"/>
                      <w:sz w:val="26"/>
                      <w:szCs w:val="26"/>
                      <w:lang w:val="en-US"/>
                    </w:rPr>
                  </w:rPrChange>
                </w:rPr>
                <w:t xml:space="preserve">        5.2.1 Hệ thống thông báo thông tin bị</w:t>
              </w:r>
            </w:ins>
            <w:ins w:id="4361" w:author="Kiên Lê Trung" w:date="2024-12-23T11:49:00Z" w16du:dateUtc="2024-12-23T04:49:00Z">
              <w:r w:rsidRPr="00476848">
                <w:rPr>
                  <w:rFonts w:ascii="Times New Roman" w:eastAsia="Times New Roman" w:hAnsi="Times New Roman" w:cs="Times New Roman"/>
                  <w:sz w:val="24"/>
                  <w:szCs w:val="24"/>
                  <w:lang w:val="en-US"/>
                  <w:rPrChange w:id="4362" w:author="Kiên Lê Trung" w:date="2024-12-25T13:51:00Z" w16du:dateUtc="2024-12-25T06:51:00Z">
                    <w:rPr>
                      <w:rFonts w:ascii="Times New Roman" w:eastAsia="Times New Roman" w:hAnsi="Times New Roman" w:cs="Times New Roman"/>
                      <w:sz w:val="26"/>
                      <w:szCs w:val="26"/>
                      <w:lang w:val="en-US"/>
                    </w:rPr>
                  </w:rPrChange>
                </w:rPr>
                <w:t xml:space="preserve"> sai </w:t>
              </w:r>
              <w:r w:rsidR="00DE5738" w:rsidRPr="00476848">
                <w:rPr>
                  <w:rFonts w:ascii="Times New Roman" w:eastAsia="Times New Roman" w:hAnsi="Times New Roman" w:cs="Times New Roman"/>
                  <w:sz w:val="24"/>
                  <w:szCs w:val="24"/>
                  <w:lang w:val="en-US"/>
                  <w:rPrChange w:id="4363" w:author="Kiên Lê Trung" w:date="2024-12-25T13:51:00Z" w16du:dateUtc="2024-12-25T06:51:00Z">
                    <w:rPr>
                      <w:rFonts w:ascii="Times New Roman" w:eastAsia="Times New Roman" w:hAnsi="Times New Roman" w:cs="Times New Roman"/>
                      <w:sz w:val="26"/>
                      <w:szCs w:val="26"/>
                      <w:lang w:val="en-US"/>
                    </w:rPr>
                  </w:rPrChange>
                </w:rPr>
                <w:t>định dạng</w:t>
              </w:r>
            </w:ins>
          </w:p>
          <w:p w14:paraId="6207E0A2" w14:textId="6CF64EEA" w:rsidR="000654F2" w:rsidRPr="00476848" w:rsidRDefault="000654F2" w:rsidP="00034C0F">
            <w:pPr>
              <w:widowControl w:val="0"/>
              <w:ind w:left="94"/>
              <w:rPr>
                <w:rFonts w:ascii="Times New Roman" w:eastAsia="Times New Roman" w:hAnsi="Times New Roman" w:cs="Times New Roman"/>
                <w:sz w:val="24"/>
                <w:szCs w:val="24"/>
                <w:lang w:val="en-US"/>
                <w:rPrChange w:id="4364" w:author="Kiên Lê Trung" w:date="2024-12-25T13:51:00Z" w16du:dateUtc="2024-12-25T06:51:00Z">
                  <w:rPr>
                    <w:rFonts w:ascii="Times New Roman" w:eastAsia="Times New Roman" w:hAnsi="Times New Roman" w:cs="Times New Roman"/>
                    <w:sz w:val="26"/>
                    <w:szCs w:val="26"/>
                  </w:rPr>
                </w:rPrChange>
              </w:rPr>
            </w:pPr>
            <w:ins w:id="4365" w:author="Kiên Lê Trung" w:date="2024-12-23T11:49:00Z" w16du:dateUtc="2024-12-23T04:49:00Z">
              <w:r w:rsidRPr="00476848">
                <w:rPr>
                  <w:rFonts w:ascii="Times New Roman" w:eastAsia="Times New Roman" w:hAnsi="Times New Roman" w:cs="Times New Roman"/>
                  <w:sz w:val="24"/>
                  <w:szCs w:val="24"/>
                  <w:lang w:val="en-US"/>
                  <w:rPrChange w:id="4366" w:author="Kiên Lê Trung" w:date="2024-12-25T13:51:00Z" w16du:dateUtc="2024-12-25T06:51:00Z">
                    <w:rPr>
                      <w:rFonts w:ascii="Times New Roman" w:eastAsia="Times New Roman" w:hAnsi="Times New Roman" w:cs="Times New Roman"/>
                      <w:sz w:val="26"/>
                      <w:szCs w:val="26"/>
                      <w:lang w:val="en-US"/>
                    </w:rPr>
                  </w:rPrChange>
                </w:rPr>
                <w:t xml:space="preserve">        5.2.2 Người dùng </w:t>
              </w:r>
              <w:r w:rsidR="008204D4" w:rsidRPr="00476848">
                <w:rPr>
                  <w:rFonts w:ascii="Times New Roman" w:eastAsia="Times New Roman" w:hAnsi="Times New Roman" w:cs="Times New Roman"/>
                  <w:sz w:val="24"/>
                  <w:szCs w:val="24"/>
                  <w:lang w:val="en-US"/>
                  <w:rPrChange w:id="4367" w:author="Kiên Lê Trung" w:date="2024-12-25T13:51:00Z" w16du:dateUtc="2024-12-25T06:51:00Z">
                    <w:rPr>
                      <w:rFonts w:ascii="Times New Roman" w:eastAsia="Times New Roman" w:hAnsi="Times New Roman" w:cs="Times New Roman"/>
                      <w:sz w:val="26"/>
                      <w:szCs w:val="26"/>
                      <w:lang w:val="en-US"/>
                    </w:rPr>
                  </w:rPrChange>
                </w:rPr>
                <w:t>nhập lại thông tin để đăng ký</w:t>
              </w:r>
            </w:ins>
          </w:p>
          <w:p w14:paraId="3A14DCEE" w14:textId="6C7294B5" w:rsidR="007569A2" w:rsidRPr="00476848" w:rsidRDefault="00CE686F" w:rsidP="00034C0F">
            <w:pPr>
              <w:widowControl w:val="0"/>
              <w:ind w:left="94"/>
              <w:rPr>
                <w:rFonts w:ascii="Times New Roman" w:eastAsia="Times New Roman" w:hAnsi="Times New Roman" w:cs="Times New Roman"/>
                <w:sz w:val="24"/>
                <w:szCs w:val="24"/>
                <w:rPrChange w:id="4368"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369" w:author="Kiên Lê Trung" w:date="2024-12-25T13:51:00Z" w16du:dateUtc="2024-12-25T06:51:00Z">
                  <w:rPr>
                    <w:rFonts w:ascii="Times New Roman" w:eastAsia="Times New Roman" w:hAnsi="Times New Roman" w:cs="Times New Roman"/>
                    <w:sz w:val="26"/>
                    <w:szCs w:val="26"/>
                  </w:rPr>
                </w:rPrChange>
              </w:rPr>
              <w:t xml:space="preserve">    6.1 </w:t>
            </w:r>
            <w:r w:rsidR="3DFD60A7" w:rsidRPr="00476848">
              <w:rPr>
                <w:rFonts w:ascii="Times New Roman" w:eastAsia="Times New Roman" w:hAnsi="Times New Roman" w:cs="Times New Roman"/>
                <w:sz w:val="24"/>
                <w:szCs w:val="24"/>
                <w:rPrChange w:id="4370" w:author="Kiên Lê Trung" w:date="2024-12-25T13:51:00Z" w16du:dateUtc="2024-12-25T06:51:00Z">
                  <w:rPr>
                    <w:rFonts w:ascii="Times New Roman" w:eastAsia="Times New Roman" w:hAnsi="Times New Roman" w:cs="Times New Roman"/>
                    <w:sz w:val="26"/>
                    <w:szCs w:val="26"/>
                  </w:rPr>
                </w:rPrChange>
              </w:rPr>
              <w:t xml:space="preserve"> Người đăng ký</w:t>
            </w:r>
            <w:r w:rsidRPr="00476848">
              <w:rPr>
                <w:rFonts w:ascii="Times New Roman" w:eastAsia="Times New Roman" w:hAnsi="Times New Roman" w:cs="Times New Roman"/>
                <w:sz w:val="24"/>
                <w:szCs w:val="24"/>
                <w:rPrChange w:id="4371" w:author="Kiên Lê Trung" w:date="2024-12-25T13:51:00Z" w16du:dateUtc="2024-12-25T06:51:00Z">
                  <w:rPr>
                    <w:rFonts w:ascii="Times New Roman" w:eastAsia="Times New Roman" w:hAnsi="Times New Roman" w:cs="Times New Roman"/>
                    <w:sz w:val="26"/>
                    <w:szCs w:val="26"/>
                  </w:rPr>
                </w:rPrChange>
              </w:rPr>
              <w:t xml:space="preserve"> nhập sai gmail nên không nhận được OTP</w:t>
            </w:r>
          </w:p>
          <w:p w14:paraId="7E75FCD0" w14:textId="77777777" w:rsidR="007569A2" w:rsidRPr="00476848" w:rsidRDefault="007569A2">
            <w:pPr>
              <w:widowControl w:val="0"/>
              <w:spacing w:line="240" w:lineRule="auto"/>
              <w:ind w:left="94"/>
              <w:rPr>
                <w:rFonts w:ascii="Times New Roman" w:eastAsia="Times New Roman" w:hAnsi="Times New Roman" w:cs="Times New Roman"/>
                <w:sz w:val="24"/>
                <w:szCs w:val="24"/>
                <w:rPrChange w:id="4372" w:author="Kiên Lê Trung" w:date="2024-12-25T13:51:00Z" w16du:dateUtc="2024-12-25T06:51:00Z">
                  <w:rPr>
                    <w:rFonts w:ascii="Times New Roman" w:eastAsia="Times New Roman" w:hAnsi="Times New Roman" w:cs="Times New Roman"/>
                    <w:sz w:val="26"/>
                    <w:szCs w:val="26"/>
                  </w:rPr>
                </w:rPrChange>
              </w:rPr>
            </w:pPr>
          </w:p>
          <w:p w14:paraId="10FDAA0E" w14:textId="77777777" w:rsidR="007569A2" w:rsidRPr="00476848" w:rsidRDefault="007569A2">
            <w:pPr>
              <w:widowControl w:val="0"/>
              <w:spacing w:line="240" w:lineRule="auto"/>
              <w:ind w:left="94"/>
              <w:rPr>
                <w:rFonts w:ascii="Times New Roman" w:eastAsia="Times New Roman" w:hAnsi="Times New Roman" w:cs="Times New Roman"/>
                <w:sz w:val="24"/>
                <w:szCs w:val="24"/>
                <w:rPrChange w:id="4373" w:author="Kiên Lê Trung" w:date="2024-12-25T13:51:00Z" w16du:dateUtc="2024-12-25T06:51:00Z">
                  <w:rPr>
                    <w:rFonts w:ascii="Times New Roman" w:eastAsia="Times New Roman" w:hAnsi="Times New Roman" w:cs="Times New Roman"/>
                    <w:sz w:val="26"/>
                    <w:szCs w:val="26"/>
                  </w:rPr>
                </w:rPrChange>
              </w:rPr>
            </w:pPr>
          </w:p>
        </w:tc>
      </w:tr>
    </w:tbl>
    <w:p w14:paraId="7749704C" w14:textId="2C701A35" w:rsidR="5A64F9FC" w:rsidRPr="00953C43" w:rsidRDefault="00953C43" w:rsidP="0099382E">
      <w:pPr>
        <w:pStyle w:val="Caption"/>
        <w:spacing w:before="240"/>
        <w:rPr>
          <w:rFonts w:eastAsia="Times New Roman" w:cs="Times New Roman"/>
          <w:sz w:val="26"/>
          <w:szCs w:val="26"/>
          <w:lang w:val="en-US"/>
        </w:rPr>
        <w:pPrChange w:id="4374" w:author="Kiên Lê Trung" w:date="2024-12-25T15:31:00Z" w16du:dateUtc="2024-12-25T08:31:00Z">
          <w:pPr>
            <w:spacing w:after="160" w:line="259" w:lineRule="auto"/>
          </w:pPr>
        </w:pPrChange>
      </w:pPr>
      <w:bookmarkStart w:id="4375" w:name="_Toc186028230"/>
      <w:ins w:id="4376" w:author="Kiên Lê Trung" w:date="2024-12-25T12:40:00Z" w16du:dateUtc="2024-12-25T05:40:00Z">
        <w:r>
          <w:t xml:space="preserve">Bảng </w:t>
        </w:r>
      </w:ins>
      <w:ins w:id="4377" w:author="Kiên Lê Trung" w:date="2024-12-25T12:56:00Z" w16du:dateUtc="2024-12-25T05:56:00Z">
        <w:r w:rsidR="00115DF8">
          <w:fldChar w:fldCharType="begin"/>
        </w:r>
        <w:r w:rsidR="00115DF8">
          <w:instrText xml:space="preserve"> STYLEREF 1 \s </w:instrText>
        </w:r>
      </w:ins>
      <w:r w:rsidR="00115DF8">
        <w:fldChar w:fldCharType="separate"/>
      </w:r>
      <w:r w:rsidR="00115DF8">
        <w:rPr>
          <w:noProof/>
        </w:rPr>
        <w:t>2</w:t>
      </w:r>
      <w:ins w:id="4378" w:author="Kiên Lê Trung" w:date="2024-12-25T12:56:00Z" w16du:dateUtc="2024-12-25T05:56:00Z">
        <w:r w:rsidR="00115DF8">
          <w:fldChar w:fldCharType="end"/>
        </w:r>
        <w:r w:rsidR="00115DF8">
          <w:t>.</w:t>
        </w:r>
        <w:r w:rsidR="00115DF8">
          <w:fldChar w:fldCharType="begin"/>
        </w:r>
        <w:r w:rsidR="00115DF8">
          <w:instrText xml:space="preserve"> SEQ Bảng \* ARABIC \s 1 </w:instrText>
        </w:r>
      </w:ins>
      <w:r w:rsidR="00115DF8">
        <w:fldChar w:fldCharType="separate"/>
      </w:r>
      <w:ins w:id="4379" w:author="Kiên Lê Trung" w:date="2024-12-25T12:56:00Z" w16du:dateUtc="2024-12-25T05:56:00Z">
        <w:r w:rsidR="00115DF8">
          <w:rPr>
            <w:noProof/>
          </w:rPr>
          <w:t>5</w:t>
        </w:r>
        <w:r w:rsidR="00115DF8">
          <w:fldChar w:fldCharType="end"/>
        </w:r>
      </w:ins>
      <w:ins w:id="4380" w:author="Kiên Lê Trung" w:date="2024-12-25T12:40:00Z" w16du:dateUtc="2024-12-25T05:40:00Z">
        <w:r>
          <w:rPr>
            <w:lang w:val="en-US"/>
          </w:rPr>
          <w:t xml:space="preserve"> Kịch bản</w:t>
        </w:r>
      </w:ins>
      <w:ins w:id="4381" w:author="Kiên Lê Trung" w:date="2024-12-25T12:41:00Z" w16du:dateUtc="2024-12-25T05:41:00Z">
        <w:r w:rsidR="00BF3EA6">
          <w:rPr>
            <w:lang w:val="en-US"/>
          </w:rPr>
          <w:t xml:space="preserve"> người dùng</w:t>
        </w:r>
      </w:ins>
      <w:ins w:id="4382" w:author="Kiên Lê Trung" w:date="2024-12-25T12:40:00Z" w16du:dateUtc="2024-12-25T05:40:00Z">
        <w:r>
          <w:rPr>
            <w:lang w:val="en-US"/>
          </w:rPr>
          <w:t xml:space="preserve"> đăng ký tài khoản</w:t>
        </w:r>
      </w:ins>
      <w:bookmarkEnd w:id="4375"/>
    </w:p>
    <w:p w14:paraId="673C37A3" w14:textId="46F89A9F" w:rsidR="00A14FDE" w:rsidRPr="00476848" w:rsidRDefault="00CE686F" w:rsidP="00C60A20">
      <w:pPr>
        <w:pStyle w:val="ListParagraph"/>
        <w:numPr>
          <w:ilvl w:val="0"/>
          <w:numId w:val="179"/>
        </w:numPr>
        <w:spacing w:line="360" w:lineRule="auto"/>
        <w:ind w:left="709"/>
        <w:rPr>
          <w:rFonts w:ascii="Times New Roman" w:hAnsi="Times New Roman" w:cs="Times New Roman"/>
          <w:b/>
          <w:sz w:val="24"/>
          <w:szCs w:val="24"/>
          <w:lang w:val="en-US"/>
          <w:rPrChange w:id="4383" w:author="Kiên Lê Trung" w:date="2024-12-25T13:51:00Z" w16du:dateUtc="2024-12-25T06:51:00Z">
            <w:rPr>
              <w:rFonts w:ascii="Times New Roman" w:hAnsi="Times New Roman" w:cs="Times New Roman"/>
              <w:b/>
              <w:sz w:val="26"/>
              <w:szCs w:val="26"/>
              <w:lang w:val="en-US"/>
            </w:rPr>
          </w:rPrChange>
        </w:rPr>
      </w:pPr>
      <w:r w:rsidRPr="00476848">
        <w:rPr>
          <w:rFonts w:ascii="Times New Roman" w:hAnsi="Times New Roman" w:cs="Times New Roman"/>
          <w:b/>
          <w:sz w:val="24"/>
          <w:szCs w:val="24"/>
          <w:rPrChange w:id="4384" w:author="Kiên Lê Trung" w:date="2024-12-25T13:51:00Z" w16du:dateUtc="2024-12-25T06:51:00Z">
            <w:rPr>
              <w:rFonts w:ascii="Times New Roman" w:hAnsi="Times New Roman" w:cs="Times New Roman"/>
              <w:b/>
              <w:sz w:val="26"/>
              <w:szCs w:val="26"/>
            </w:rPr>
          </w:rPrChange>
        </w:rPr>
        <w:t>Chức năng Đăng nhập</w:t>
      </w:r>
    </w:p>
    <w:tbl>
      <w:tblPr>
        <w:tblStyle w:val="a4"/>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24C48C64" w14:textId="77777777" w:rsidTr="5A64F9FC">
        <w:tc>
          <w:tcPr>
            <w:tcW w:w="2655" w:type="dxa"/>
            <w:shd w:val="clear" w:color="auto" w:fill="auto"/>
            <w:tcMar>
              <w:top w:w="100" w:type="dxa"/>
              <w:left w:w="100" w:type="dxa"/>
              <w:bottom w:w="100" w:type="dxa"/>
              <w:right w:w="100" w:type="dxa"/>
            </w:tcMar>
          </w:tcPr>
          <w:p w14:paraId="139AC4D6" w14:textId="7461F29D" w:rsidR="007569A2" w:rsidRPr="00476848" w:rsidRDefault="00983677">
            <w:pPr>
              <w:widowControl w:val="0"/>
              <w:spacing w:line="240" w:lineRule="auto"/>
              <w:ind w:left="94"/>
              <w:rPr>
                <w:rFonts w:ascii="Times New Roman" w:eastAsia="Times New Roman" w:hAnsi="Times New Roman" w:cs="Times New Roman"/>
                <w:sz w:val="24"/>
                <w:szCs w:val="24"/>
                <w:rPrChange w:id="4385"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386" w:author="Kiên Lê Trung" w:date="2024-12-25T13:51:00Z" w16du:dateUtc="2024-12-25T06:51:00Z">
                  <w:rPr>
                    <w:rFonts w:ascii="Times New Roman" w:eastAsia="Times New Roman" w:hAnsi="Times New Roman" w:cs="Times New Roman"/>
                    <w:sz w:val="26"/>
                    <w:szCs w:val="26"/>
                  </w:rPr>
                </w:rPrChange>
              </w:rPr>
              <w:t>Usecase</w:t>
            </w:r>
          </w:p>
        </w:tc>
        <w:tc>
          <w:tcPr>
            <w:tcW w:w="5625" w:type="dxa"/>
            <w:shd w:val="clear" w:color="auto" w:fill="auto"/>
            <w:tcMar>
              <w:top w:w="100" w:type="dxa"/>
              <w:left w:w="100" w:type="dxa"/>
              <w:bottom w:w="100" w:type="dxa"/>
              <w:right w:w="100" w:type="dxa"/>
            </w:tcMar>
          </w:tcPr>
          <w:p w14:paraId="60640019" w14:textId="77777777" w:rsidR="007569A2" w:rsidRPr="00476848" w:rsidRDefault="00CE686F">
            <w:pPr>
              <w:widowControl w:val="0"/>
              <w:spacing w:line="240" w:lineRule="auto"/>
              <w:rPr>
                <w:rFonts w:ascii="Times New Roman" w:eastAsia="Times New Roman" w:hAnsi="Times New Roman" w:cs="Times New Roman"/>
                <w:sz w:val="24"/>
                <w:szCs w:val="24"/>
                <w:rPrChange w:id="4387"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388" w:author="Kiên Lê Trung" w:date="2024-12-25T13:51:00Z" w16du:dateUtc="2024-12-25T06:51:00Z">
                  <w:rPr>
                    <w:rFonts w:ascii="Times New Roman" w:eastAsia="Times New Roman" w:hAnsi="Times New Roman" w:cs="Times New Roman"/>
                    <w:sz w:val="26"/>
                    <w:szCs w:val="26"/>
                  </w:rPr>
                </w:rPrChange>
              </w:rPr>
              <w:t>Đăng nhập</w:t>
            </w:r>
          </w:p>
        </w:tc>
      </w:tr>
      <w:tr w:rsidR="007569A2" w14:paraId="1BB2B0B0" w14:textId="77777777" w:rsidTr="5A64F9FC">
        <w:tc>
          <w:tcPr>
            <w:tcW w:w="2655" w:type="dxa"/>
            <w:shd w:val="clear" w:color="auto" w:fill="auto"/>
            <w:tcMar>
              <w:top w:w="100" w:type="dxa"/>
              <w:left w:w="100" w:type="dxa"/>
              <w:bottom w:w="100" w:type="dxa"/>
              <w:right w:w="100" w:type="dxa"/>
            </w:tcMar>
          </w:tcPr>
          <w:p w14:paraId="67EF3A5B"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4389"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390" w:author="Kiên Lê Trung" w:date="2024-12-25T13:51:00Z" w16du:dateUtc="2024-12-25T06:51:00Z">
                  <w:rPr>
                    <w:rFonts w:ascii="Times New Roman" w:eastAsia="Times New Roman" w:hAnsi="Times New Roman" w:cs="Times New Roman"/>
                    <w:sz w:val="26"/>
                    <w:szCs w:val="26"/>
                  </w:rPr>
                </w:rPrChange>
              </w:rPr>
              <w:t>Actor</w:t>
            </w:r>
          </w:p>
        </w:tc>
        <w:tc>
          <w:tcPr>
            <w:tcW w:w="5625" w:type="dxa"/>
            <w:shd w:val="clear" w:color="auto" w:fill="auto"/>
            <w:tcMar>
              <w:top w:w="100" w:type="dxa"/>
              <w:left w:w="100" w:type="dxa"/>
              <w:bottom w:w="100" w:type="dxa"/>
              <w:right w:w="100" w:type="dxa"/>
            </w:tcMar>
          </w:tcPr>
          <w:p w14:paraId="2D4E0BEC" w14:textId="2B9949A3" w:rsidR="007569A2" w:rsidRPr="00476848" w:rsidRDefault="00CE686F" w:rsidP="5A64F9FC">
            <w:pPr>
              <w:widowControl w:val="0"/>
              <w:pBdr>
                <w:top w:val="nil"/>
                <w:left w:val="nil"/>
                <w:bottom w:val="nil"/>
                <w:right w:val="nil"/>
                <w:between w:val="nil"/>
              </w:pBdr>
              <w:spacing w:line="240" w:lineRule="auto"/>
              <w:rPr>
                <w:rFonts w:ascii="Times New Roman" w:eastAsia="Times New Roman" w:hAnsi="Times New Roman" w:cs="Times New Roman"/>
                <w:sz w:val="24"/>
                <w:szCs w:val="24"/>
                <w:rPrChange w:id="4391"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392" w:author="Kiên Lê Trung" w:date="2024-12-25T13:51:00Z" w16du:dateUtc="2024-12-25T06:51:00Z">
                  <w:rPr>
                    <w:rFonts w:ascii="Times New Roman" w:eastAsia="Times New Roman" w:hAnsi="Times New Roman" w:cs="Times New Roman"/>
                    <w:sz w:val="26"/>
                    <w:szCs w:val="26"/>
                  </w:rPr>
                </w:rPrChange>
              </w:rPr>
              <w:t>Khách hàng</w:t>
            </w:r>
            <w:r w:rsidR="1A9C0EED" w:rsidRPr="00476848">
              <w:rPr>
                <w:rFonts w:ascii="Times New Roman" w:eastAsia="Times New Roman" w:hAnsi="Times New Roman" w:cs="Times New Roman"/>
                <w:sz w:val="24"/>
                <w:szCs w:val="24"/>
                <w:rPrChange w:id="4393" w:author="Kiên Lê Trung" w:date="2024-12-25T13:51:00Z" w16du:dateUtc="2024-12-25T06:51:00Z">
                  <w:rPr>
                    <w:rFonts w:ascii="Times New Roman" w:eastAsia="Times New Roman" w:hAnsi="Times New Roman" w:cs="Times New Roman"/>
                    <w:sz w:val="26"/>
                    <w:szCs w:val="26"/>
                  </w:rPr>
                </w:rPrChange>
              </w:rPr>
              <w:t>, Người bán</w:t>
            </w:r>
          </w:p>
        </w:tc>
      </w:tr>
      <w:tr w:rsidR="007569A2" w14:paraId="75A9E24F" w14:textId="77777777" w:rsidTr="5A64F9FC">
        <w:tc>
          <w:tcPr>
            <w:tcW w:w="2655" w:type="dxa"/>
            <w:shd w:val="clear" w:color="auto" w:fill="auto"/>
            <w:tcMar>
              <w:top w:w="100" w:type="dxa"/>
              <w:left w:w="100" w:type="dxa"/>
              <w:bottom w:w="100" w:type="dxa"/>
              <w:right w:w="100" w:type="dxa"/>
            </w:tcMar>
          </w:tcPr>
          <w:p w14:paraId="29061CA3"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4394"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395" w:author="Kiên Lê Trung" w:date="2024-12-25T13:51:00Z" w16du:dateUtc="2024-12-25T06:51:00Z">
                  <w:rPr>
                    <w:rFonts w:ascii="Times New Roman" w:eastAsia="Times New Roman" w:hAnsi="Times New Roman" w:cs="Times New Roman"/>
                    <w:sz w:val="26"/>
                    <w:szCs w:val="26"/>
                  </w:rPr>
                </w:rPrChange>
              </w:rPr>
              <w:t>Tiền điều kiện</w:t>
            </w:r>
          </w:p>
        </w:tc>
        <w:tc>
          <w:tcPr>
            <w:tcW w:w="5625" w:type="dxa"/>
            <w:shd w:val="clear" w:color="auto" w:fill="auto"/>
            <w:tcMar>
              <w:top w:w="100" w:type="dxa"/>
              <w:left w:w="100" w:type="dxa"/>
              <w:bottom w:w="100" w:type="dxa"/>
              <w:right w:w="100" w:type="dxa"/>
            </w:tcMar>
          </w:tcPr>
          <w:p w14:paraId="62A23AB3" w14:textId="1A555EE5" w:rsidR="007569A2" w:rsidRPr="00476848" w:rsidRDefault="00CE686F" w:rsidP="5A64F9FC">
            <w:pPr>
              <w:widowControl w:val="0"/>
              <w:pBdr>
                <w:top w:val="nil"/>
                <w:left w:val="nil"/>
                <w:bottom w:val="nil"/>
                <w:right w:val="nil"/>
                <w:between w:val="nil"/>
              </w:pBdr>
              <w:spacing w:line="240" w:lineRule="auto"/>
              <w:rPr>
                <w:rFonts w:ascii="Times New Roman" w:eastAsia="Times New Roman" w:hAnsi="Times New Roman" w:cs="Times New Roman"/>
                <w:sz w:val="24"/>
                <w:szCs w:val="24"/>
                <w:rPrChange w:id="4396"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397" w:author="Kiên Lê Trung" w:date="2024-12-25T13:51:00Z" w16du:dateUtc="2024-12-25T06:51:00Z">
                  <w:rPr>
                    <w:rFonts w:ascii="Times New Roman" w:eastAsia="Times New Roman" w:hAnsi="Times New Roman" w:cs="Times New Roman"/>
                    <w:sz w:val="26"/>
                    <w:szCs w:val="26"/>
                  </w:rPr>
                </w:rPrChange>
              </w:rPr>
              <w:t>Khách hàng</w:t>
            </w:r>
            <w:r w:rsidR="2A99F9D3" w:rsidRPr="00476848">
              <w:rPr>
                <w:rFonts w:ascii="Times New Roman" w:eastAsia="Times New Roman" w:hAnsi="Times New Roman" w:cs="Times New Roman"/>
                <w:sz w:val="24"/>
                <w:szCs w:val="24"/>
                <w:rPrChange w:id="4398" w:author="Kiên Lê Trung" w:date="2024-12-25T13:51:00Z" w16du:dateUtc="2024-12-25T06:51:00Z">
                  <w:rPr>
                    <w:rFonts w:ascii="Times New Roman" w:eastAsia="Times New Roman" w:hAnsi="Times New Roman" w:cs="Times New Roman"/>
                    <w:sz w:val="26"/>
                    <w:szCs w:val="26"/>
                  </w:rPr>
                </w:rPrChange>
              </w:rPr>
              <w:t xml:space="preserve">, người bán </w:t>
            </w:r>
            <w:del w:id="4399" w:author="Kiên Lê Trung" w:date="2024-12-25T17:24:00Z" w16du:dateUtc="2024-12-25T10:24:00Z">
              <w:r w:rsidRPr="00476848" w:rsidDel="00BD6C18">
                <w:rPr>
                  <w:rFonts w:ascii="Times New Roman" w:eastAsia="Times New Roman" w:hAnsi="Times New Roman" w:cs="Times New Roman"/>
                  <w:sz w:val="24"/>
                  <w:szCs w:val="24"/>
                  <w:rPrChange w:id="4400" w:author="Kiên Lê Trung" w:date="2024-12-25T13:51:00Z" w16du:dateUtc="2024-12-25T06:51:00Z">
                    <w:rPr>
                      <w:rFonts w:ascii="Times New Roman" w:eastAsia="Times New Roman" w:hAnsi="Times New Roman" w:cs="Times New Roman"/>
                      <w:sz w:val="26"/>
                      <w:szCs w:val="26"/>
                    </w:rPr>
                  </w:rPrChange>
                </w:rPr>
                <w:delText xml:space="preserve"> </w:delText>
              </w:r>
            </w:del>
            <w:r w:rsidRPr="00476848">
              <w:rPr>
                <w:rFonts w:ascii="Times New Roman" w:eastAsia="Times New Roman" w:hAnsi="Times New Roman" w:cs="Times New Roman"/>
                <w:sz w:val="24"/>
                <w:szCs w:val="24"/>
                <w:rPrChange w:id="4401" w:author="Kiên Lê Trung" w:date="2024-12-25T13:51:00Z" w16du:dateUtc="2024-12-25T06:51:00Z">
                  <w:rPr>
                    <w:rFonts w:ascii="Times New Roman" w:eastAsia="Times New Roman" w:hAnsi="Times New Roman" w:cs="Times New Roman"/>
                    <w:sz w:val="26"/>
                    <w:szCs w:val="26"/>
                  </w:rPr>
                </w:rPrChange>
              </w:rPr>
              <w:t>đã có tài khoản để đăng nhập</w:t>
            </w:r>
          </w:p>
        </w:tc>
      </w:tr>
      <w:tr w:rsidR="007569A2" w14:paraId="59E54762" w14:textId="77777777" w:rsidTr="5A64F9FC">
        <w:tc>
          <w:tcPr>
            <w:tcW w:w="2655" w:type="dxa"/>
            <w:shd w:val="clear" w:color="auto" w:fill="auto"/>
            <w:tcMar>
              <w:top w:w="100" w:type="dxa"/>
              <w:left w:w="100" w:type="dxa"/>
              <w:bottom w:w="100" w:type="dxa"/>
              <w:right w:w="100" w:type="dxa"/>
            </w:tcMar>
          </w:tcPr>
          <w:p w14:paraId="5740D355" w14:textId="77777777" w:rsidR="007569A2" w:rsidRPr="00476848" w:rsidRDefault="00CE686F">
            <w:pPr>
              <w:widowControl w:val="0"/>
              <w:spacing w:before="3" w:line="240" w:lineRule="auto"/>
              <w:ind w:left="141" w:hanging="45"/>
              <w:rPr>
                <w:rFonts w:ascii="Times New Roman" w:eastAsia="Times New Roman" w:hAnsi="Times New Roman" w:cs="Times New Roman"/>
                <w:sz w:val="24"/>
                <w:szCs w:val="24"/>
                <w:rPrChange w:id="4402"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403" w:author="Kiên Lê Trung" w:date="2024-12-25T13:51:00Z" w16du:dateUtc="2024-12-25T06:51:00Z">
                  <w:rPr>
                    <w:rFonts w:ascii="Times New Roman" w:eastAsia="Times New Roman" w:hAnsi="Times New Roman" w:cs="Times New Roman"/>
                    <w:sz w:val="26"/>
                    <w:szCs w:val="26"/>
                  </w:rPr>
                </w:rPrChange>
              </w:rPr>
              <w:t>Hậu điều kiện</w:t>
            </w:r>
          </w:p>
        </w:tc>
        <w:tc>
          <w:tcPr>
            <w:tcW w:w="5625" w:type="dxa"/>
            <w:shd w:val="clear" w:color="auto" w:fill="auto"/>
            <w:tcMar>
              <w:top w:w="100" w:type="dxa"/>
              <w:left w:w="100" w:type="dxa"/>
              <w:bottom w:w="100" w:type="dxa"/>
              <w:right w:w="100" w:type="dxa"/>
            </w:tcMar>
          </w:tcPr>
          <w:p w14:paraId="270F9B15" w14:textId="28C4BE51" w:rsidR="007569A2" w:rsidRPr="00476848" w:rsidRDefault="00CE686F" w:rsidP="5A64F9FC">
            <w:pPr>
              <w:widowControl w:val="0"/>
              <w:pBdr>
                <w:top w:val="nil"/>
                <w:left w:val="nil"/>
                <w:bottom w:val="nil"/>
                <w:right w:val="nil"/>
                <w:between w:val="nil"/>
              </w:pBdr>
              <w:spacing w:line="240" w:lineRule="auto"/>
              <w:rPr>
                <w:rFonts w:ascii="Times New Roman" w:eastAsia="Times New Roman" w:hAnsi="Times New Roman" w:cs="Times New Roman"/>
                <w:sz w:val="24"/>
                <w:szCs w:val="24"/>
                <w:rPrChange w:id="4404"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405" w:author="Kiên Lê Trung" w:date="2024-12-25T13:51:00Z" w16du:dateUtc="2024-12-25T06:51:00Z">
                  <w:rPr>
                    <w:rFonts w:ascii="Times New Roman" w:eastAsia="Times New Roman" w:hAnsi="Times New Roman" w:cs="Times New Roman"/>
                    <w:sz w:val="26"/>
                    <w:szCs w:val="26"/>
                  </w:rPr>
                </w:rPrChange>
              </w:rPr>
              <w:t>Khách hàng</w:t>
            </w:r>
            <w:r w:rsidR="2100F0DA" w:rsidRPr="00476848">
              <w:rPr>
                <w:rFonts w:ascii="Times New Roman" w:eastAsia="Times New Roman" w:hAnsi="Times New Roman" w:cs="Times New Roman"/>
                <w:sz w:val="24"/>
                <w:szCs w:val="24"/>
                <w:rPrChange w:id="4406" w:author="Kiên Lê Trung" w:date="2024-12-25T13:51:00Z" w16du:dateUtc="2024-12-25T06:51:00Z">
                  <w:rPr>
                    <w:rFonts w:ascii="Times New Roman" w:eastAsia="Times New Roman" w:hAnsi="Times New Roman" w:cs="Times New Roman"/>
                    <w:sz w:val="26"/>
                    <w:szCs w:val="26"/>
                  </w:rPr>
                </w:rPrChange>
              </w:rPr>
              <w:t>, người bán</w:t>
            </w:r>
            <w:r w:rsidRPr="00476848">
              <w:rPr>
                <w:rFonts w:ascii="Times New Roman" w:eastAsia="Times New Roman" w:hAnsi="Times New Roman" w:cs="Times New Roman"/>
                <w:sz w:val="24"/>
                <w:szCs w:val="24"/>
                <w:rPrChange w:id="4407" w:author="Kiên Lê Trung" w:date="2024-12-25T13:51:00Z" w16du:dateUtc="2024-12-25T06:51:00Z">
                  <w:rPr>
                    <w:rFonts w:ascii="Times New Roman" w:eastAsia="Times New Roman" w:hAnsi="Times New Roman" w:cs="Times New Roman"/>
                    <w:sz w:val="26"/>
                    <w:szCs w:val="26"/>
                  </w:rPr>
                </w:rPrChange>
              </w:rPr>
              <w:t xml:space="preserve"> đăng nhập thành công và vào trang chủ</w:t>
            </w:r>
          </w:p>
        </w:tc>
      </w:tr>
      <w:tr w:rsidR="007569A2" w14:paraId="51F110B1" w14:textId="77777777" w:rsidTr="5A64F9FC">
        <w:trPr>
          <w:trHeight w:val="480"/>
        </w:trPr>
        <w:tc>
          <w:tcPr>
            <w:tcW w:w="8280" w:type="dxa"/>
            <w:gridSpan w:val="2"/>
            <w:shd w:val="clear" w:color="auto" w:fill="auto"/>
            <w:tcMar>
              <w:top w:w="100" w:type="dxa"/>
              <w:left w:w="100" w:type="dxa"/>
              <w:bottom w:w="100" w:type="dxa"/>
              <w:right w:w="100" w:type="dxa"/>
            </w:tcMar>
          </w:tcPr>
          <w:p w14:paraId="6BD79F59" w14:textId="77777777" w:rsidR="007569A2" w:rsidRPr="00476848" w:rsidRDefault="00CE686F" w:rsidP="00034C0F">
            <w:pPr>
              <w:widowControl w:val="0"/>
              <w:ind w:left="94"/>
              <w:rPr>
                <w:rFonts w:ascii="Times New Roman" w:eastAsia="Times New Roman" w:hAnsi="Times New Roman" w:cs="Times New Roman"/>
                <w:sz w:val="24"/>
                <w:szCs w:val="24"/>
                <w:rPrChange w:id="4408"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409" w:author="Kiên Lê Trung" w:date="2024-12-25T13:51:00Z" w16du:dateUtc="2024-12-25T06:51:00Z">
                  <w:rPr>
                    <w:rFonts w:ascii="Times New Roman" w:eastAsia="Times New Roman" w:hAnsi="Times New Roman" w:cs="Times New Roman"/>
                    <w:sz w:val="26"/>
                    <w:szCs w:val="26"/>
                  </w:rPr>
                </w:rPrChange>
              </w:rPr>
              <w:t>Chuỗi sự kiện chính</w:t>
            </w:r>
          </w:p>
          <w:p w14:paraId="6B0FBDD2" w14:textId="77777777" w:rsidR="007569A2" w:rsidRPr="00476848" w:rsidRDefault="00CE686F" w:rsidP="00034C0F">
            <w:pPr>
              <w:widowControl w:val="0"/>
              <w:numPr>
                <w:ilvl w:val="0"/>
                <w:numId w:val="55"/>
              </w:numPr>
              <w:rPr>
                <w:rFonts w:ascii="Times New Roman" w:eastAsia="Times New Roman" w:hAnsi="Times New Roman" w:cs="Times New Roman"/>
                <w:sz w:val="24"/>
                <w:szCs w:val="24"/>
                <w:rPrChange w:id="4410"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411" w:author="Kiên Lê Trung" w:date="2024-12-25T13:51:00Z" w16du:dateUtc="2024-12-25T06:51:00Z">
                  <w:rPr>
                    <w:rFonts w:ascii="Times New Roman" w:eastAsia="Times New Roman" w:hAnsi="Times New Roman" w:cs="Times New Roman"/>
                    <w:sz w:val="26"/>
                    <w:szCs w:val="26"/>
                  </w:rPr>
                </w:rPrChange>
              </w:rPr>
              <w:t>Người dùng truy cập vào trang web của hệ thống</w:t>
            </w:r>
          </w:p>
          <w:p w14:paraId="1A6FD2B6" w14:textId="6647F66E" w:rsidR="007569A2" w:rsidRPr="00476848" w:rsidRDefault="00CE686F" w:rsidP="00034C0F">
            <w:pPr>
              <w:widowControl w:val="0"/>
              <w:numPr>
                <w:ilvl w:val="0"/>
                <w:numId w:val="55"/>
              </w:numPr>
              <w:rPr>
                <w:rFonts w:ascii="Times New Roman" w:eastAsia="Times New Roman" w:hAnsi="Times New Roman" w:cs="Times New Roman"/>
                <w:sz w:val="24"/>
                <w:szCs w:val="24"/>
                <w:rPrChange w:id="4412" w:author="Kiên Lê Trung" w:date="2024-12-25T13:51:00Z" w16du:dateUtc="2024-12-25T06:51:00Z">
                  <w:rPr>
                    <w:rFonts w:ascii="Times New Roman" w:eastAsia="Times New Roman" w:hAnsi="Times New Roman" w:cs="Times New Roman"/>
                    <w:sz w:val="26"/>
                    <w:szCs w:val="26"/>
                  </w:rPr>
                </w:rPrChange>
              </w:rPr>
            </w:pPr>
            <w:commentRangeStart w:id="4413"/>
            <w:r w:rsidRPr="00476848">
              <w:rPr>
                <w:rFonts w:ascii="Times New Roman" w:eastAsia="Times New Roman" w:hAnsi="Times New Roman" w:cs="Times New Roman"/>
                <w:sz w:val="24"/>
                <w:szCs w:val="24"/>
                <w:rPrChange w:id="4414" w:author="Kiên Lê Trung" w:date="2024-12-25T13:51:00Z" w16du:dateUtc="2024-12-25T06:51:00Z">
                  <w:rPr>
                    <w:rFonts w:ascii="Times New Roman" w:eastAsia="Times New Roman" w:hAnsi="Times New Roman" w:cs="Times New Roman"/>
                    <w:sz w:val="26"/>
                    <w:szCs w:val="26"/>
                  </w:rPr>
                </w:rPrChange>
              </w:rPr>
              <w:t>Hệ thống trả về giao diện cho người dùng đăng nhập</w:t>
            </w:r>
            <w:commentRangeEnd w:id="4413"/>
            <w:r w:rsidR="006C6D73" w:rsidRPr="00476848">
              <w:rPr>
                <w:rStyle w:val="CommentReference"/>
                <w:sz w:val="24"/>
                <w:szCs w:val="24"/>
                <w:rPrChange w:id="4415" w:author="Kiên Lê Trung" w:date="2024-12-25T13:51:00Z" w16du:dateUtc="2024-12-25T06:51:00Z">
                  <w:rPr>
                    <w:rStyle w:val="CommentReference"/>
                  </w:rPr>
                </w:rPrChange>
              </w:rPr>
              <w:commentReference w:id="4413"/>
            </w:r>
            <w:ins w:id="4416" w:author="Kiên Lê Trung" w:date="2024-12-23T14:05:00Z" w16du:dateUtc="2024-12-23T07:05:00Z">
              <w:r w:rsidR="008A5B89" w:rsidRPr="00476848">
                <w:rPr>
                  <w:rFonts w:ascii="Times New Roman" w:eastAsia="Times New Roman" w:hAnsi="Times New Roman" w:cs="Times New Roman"/>
                  <w:sz w:val="24"/>
                  <w:szCs w:val="24"/>
                  <w:lang w:val="en-US"/>
                  <w:rPrChange w:id="4417" w:author="Kiên Lê Trung" w:date="2024-12-25T13:51:00Z" w16du:dateUtc="2024-12-25T06:51:00Z">
                    <w:rPr>
                      <w:rFonts w:ascii="Times New Roman" w:eastAsia="Times New Roman" w:hAnsi="Times New Roman" w:cs="Times New Roman"/>
                      <w:sz w:val="26"/>
                      <w:szCs w:val="26"/>
                      <w:lang w:val="en-US"/>
                    </w:rPr>
                  </w:rPrChange>
                </w:rPr>
                <w:t xml:space="preserve"> gồm các trường Email</w:t>
              </w:r>
            </w:ins>
            <w:ins w:id="4418" w:author="Kiên Lê Trung" w:date="2024-12-23T14:06:00Z" w16du:dateUtc="2024-12-23T07:06:00Z">
              <w:r w:rsidR="00115BD4" w:rsidRPr="00476848">
                <w:rPr>
                  <w:rFonts w:ascii="Times New Roman" w:eastAsia="Times New Roman" w:hAnsi="Times New Roman" w:cs="Times New Roman"/>
                  <w:sz w:val="24"/>
                  <w:szCs w:val="24"/>
                  <w:lang w:val="en-US"/>
                  <w:rPrChange w:id="4419" w:author="Kiên Lê Trung" w:date="2024-12-25T13:51:00Z" w16du:dateUtc="2024-12-25T06:51:00Z">
                    <w:rPr>
                      <w:rFonts w:ascii="Times New Roman" w:eastAsia="Times New Roman" w:hAnsi="Times New Roman" w:cs="Times New Roman"/>
                      <w:sz w:val="26"/>
                      <w:szCs w:val="26"/>
                      <w:lang w:val="en-US"/>
                    </w:rPr>
                  </w:rPrChange>
                </w:rPr>
                <w:t xml:space="preserve">, </w:t>
              </w:r>
            </w:ins>
            <w:ins w:id="4420" w:author="Kiên Lê Trung" w:date="2024-12-23T14:05:00Z" w16du:dateUtc="2024-12-23T07:05:00Z">
              <w:r w:rsidR="007A1F32" w:rsidRPr="00476848">
                <w:rPr>
                  <w:rFonts w:ascii="Times New Roman" w:eastAsia="Times New Roman" w:hAnsi="Times New Roman" w:cs="Times New Roman"/>
                  <w:sz w:val="24"/>
                  <w:szCs w:val="24"/>
                  <w:lang w:val="en-US"/>
                  <w:rPrChange w:id="4421" w:author="Kiên Lê Trung" w:date="2024-12-25T13:51:00Z" w16du:dateUtc="2024-12-25T06:51:00Z">
                    <w:rPr>
                      <w:rFonts w:ascii="Times New Roman" w:eastAsia="Times New Roman" w:hAnsi="Times New Roman" w:cs="Times New Roman"/>
                      <w:sz w:val="26"/>
                      <w:szCs w:val="26"/>
                      <w:lang w:val="en-US"/>
                    </w:rPr>
                  </w:rPrChange>
                </w:rPr>
                <w:t>Mật khẩu</w:t>
              </w:r>
            </w:ins>
            <w:ins w:id="4422" w:author="Kiên Lê Trung" w:date="2024-12-23T14:06:00Z" w16du:dateUtc="2024-12-23T07:06:00Z">
              <w:r w:rsidR="00115BD4" w:rsidRPr="00476848">
                <w:rPr>
                  <w:rFonts w:ascii="Times New Roman" w:eastAsia="Times New Roman" w:hAnsi="Times New Roman" w:cs="Times New Roman"/>
                  <w:sz w:val="24"/>
                  <w:szCs w:val="24"/>
                  <w:lang w:val="en-US"/>
                  <w:rPrChange w:id="4423" w:author="Kiên Lê Trung" w:date="2024-12-25T13:51:00Z" w16du:dateUtc="2024-12-25T06:51:00Z">
                    <w:rPr>
                      <w:rFonts w:ascii="Times New Roman" w:eastAsia="Times New Roman" w:hAnsi="Times New Roman" w:cs="Times New Roman"/>
                      <w:sz w:val="26"/>
                      <w:szCs w:val="26"/>
                      <w:lang w:val="en-US"/>
                    </w:rPr>
                  </w:rPrChange>
                </w:rPr>
                <w:t xml:space="preserve">, </w:t>
              </w:r>
            </w:ins>
            <w:ins w:id="4424" w:author="Kiên Lê Trung" w:date="2024-12-23T14:07:00Z" w16du:dateUtc="2024-12-23T07:07:00Z">
              <w:r w:rsidR="00B32271" w:rsidRPr="00476848">
                <w:rPr>
                  <w:rFonts w:ascii="Times New Roman" w:eastAsia="Times New Roman" w:hAnsi="Times New Roman" w:cs="Times New Roman"/>
                  <w:sz w:val="24"/>
                  <w:szCs w:val="24"/>
                  <w:lang w:val="en-US"/>
                  <w:rPrChange w:id="4425" w:author="Kiên Lê Trung" w:date="2024-12-25T13:51:00Z" w16du:dateUtc="2024-12-25T06:51:00Z">
                    <w:rPr>
                      <w:rFonts w:ascii="Times New Roman" w:eastAsia="Times New Roman" w:hAnsi="Times New Roman" w:cs="Times New Roman"/>
                      <w:sz w:val="26"/>
                      <w:szCs w:val="26"/>
                      <w:lang w:val="en-US"/>
                    </w:rPr>
                  </w:rPrChange>
                </w:rPr>
                <w:t>các nút ghi nh</w:t>
              </w:r>
              <w:r w:rsidR="00780A4E" w:rsidRPr="00476848">
                <w:rPr>
                  <w:rFonts w:ascii="Times New Roman" w:eastAsia="Times New Roman" w:hAnsi="Times New Roman" w:cs="Times New Roman"/>
                  <w:sz w:val="24"/>
                  <w:szCs w:val="24"/>
                  <w:lang w:val="en-US"/>
                  <w:rPrChange w:id="4426" w:author="Kiên Lê Trung" w:date="2024-12-25T13:51:00Z" w16du:dateUtc="2024-12-25T06:51:00Z">
                    <w:rPr>
                      <w:rFonts w:ascii="Times New Roman" w:eastAsia="Times New Roman" w:hAnsi="Times New Roman" w:cs="Times New Roman"/>
                      <w:sz w:val="26"/>
                      <w:szCs w:val="26"/>
                      <w:lang w:val="en-US"/>
                    </w:rPr>
                  </w:rPrChange>
                </w:rPr>
                <w:t>ớ mật khẩu</w:t>
              </w:r>
              <w:r w:rsidR="005A2DDD" w:rsidRPr="00476848">
                <w:rPr>
                  <w:rFonts w:ascii="Times New Roman" w:eastAsia="Times New Roman" w:hAnsi="Times New Roman" w:cs="Times New Roman"/>
                  <w:sz w:val="24"/>
                  <w:szCs w:val="24"/>
                  <w:lang w:val="en-US"/>
                  <w:rPrChange w:id="4427" w:author="Kiên Lê Trung" w:date="2024-12-25T13:51:00Z" w16du:dateUtc="2024-12-25T06:51:00Z">
                    <w:rPr>
                      <w:rFonts w:ascii="Times New Roman" w:eastAsia="Times New Roman" w:hAnsi="Times New Roman" w:cs="Times New Roman"/>
                      <w:sz w:val="26"/>
                      <w:szCs w:val="26"/>
                      <w:lang w:val="en-US"/>
                    </w:rPr>
                  </w:rPrChange>
                </w:rPr>
                <w:t>, quên mật khẩu, kênh người bán</w:t>
              </w:r>
            </w:ins>
            <w:ins w:id="4428" w:author="Kiên Lê Trung" w:date="2024-12-23T14:09:00Z" w16du:dateUtc="2024-12-23T07:09:00Z">
              <w:r w:rsidR="00082413" w:rsidRPr="00476848">
                <w:rPr>
                  <w:rFonts w:ascii="Times New Roman" w:eastAsia="Times New Roman" w:hAnsi="Times New Roman" w:cs="Times New Roman"/>
                  <w:sz w:val="24"/>
                  <w:szCs w:val="24"/>
                  <w:lang w:val="en-US"/>
                  <w:rPrChange w:id="4429" w:author="Kiên Lê Trung" w:date="2024-12-25T13:51:00Z" w16du:dateUtc="2024-12-25T06:51:00Z">
                    <w:rPr>
                      <w:rFonts w:ascii="Times New Roman" w:eastAsia="Times New Roman" w:hAnsi="Times New Roman" w:cs="Times New Roman"/>
                      <w:sz w:val="26"/>
                      <w:szCs w:val="26"/>
                      <w:lang w:val="en-US"/>
                    </w:rPr>
                  </w:rPrChange>
                </w:rPr>
                <w:t>, Đăng ký</w:t>
              </w:r>
            </w:ins>
            <w:ins w:id="4430" w:author="Kiên Lê Trung" w:date="2024-12-23T14:07:00Z" w16du:dateUtc="2024-12-23T07:07:00Z">
              <w:r w:rsidR="005A2DDD" w:rsidRPr="00476848">
                <w:rPr>
                  <w:rFonts w:ascii="Times New Roman" w:eastAsia="Times New Roman" w:hAnsi="Times New Roman" w:cs="Times New Roman"/>
                  <w:sz w:val="24"/>
                  <w:szCs w:val="24"/>
                  <w:lang w:val="en-US"/>
                  <w:rPrChange w:id="4431" w:author="Kiên Lê Trung" w:date="2024-12-25T13:51:00Z" w16du:dateUtc="2024-12-25T06:51:00Z">
                    <w:rPr>
                      <w:rFonts w:ascii="Times New Roman" w:eastAsia="Times New Roman" w:hAnsi="Times New Roman" w:cs="Times New Roman"/>
                      <w:sz w:val="26"/>
                      <w:szCs w:val="26"/>
                      <w:lang w:val="en-US"/>
                    </w:rPr>
                  </w:rPrChange>
                </w:rPr>
                <w:t xml:space="preserve"> và Đăng nhập</w:t>
              </w:r>
            </w:ins>
            <w:ins w:id="4432" w:author="Kiên Lê Trung" w:date="2024-12-23T14:06:00Z" w16du:dateUtc="2024-12-23T07:06:00Z">
              <w:r w:rsidR="00E9477A" w:rsidRPr="00476848">
                <w:rPr>
                  <w:rFonts w:ascii="Times New Roman" w:eastAsia="Times New Roman" w:hAnsi="Times New Roman" w:cs="Times New Roman"/>
                  <w:sz w:val="24"/>
                  <w:szCs w:val="24"/>
                  <w:lang w:val="en-US"/>
                  <w:rPrChange w:id="4433" w:author="Kiên Lê Trung" w:date="2024-12-25T13:51:00Z" w16du:dateUtc="2024-12-25T06:51:00Z">
                    <w:rPr>
                      <w:rFonts w:ascii="Times New Roman" w:eastAsia="Times New Roman" w:hAnsi="Times New Roman" w:cs="Times New Roman"/>
                      <w:sz w:val="26"/>
                      <w:szCs w:val="26"/>
                      <w:lang w:val="en-US"/>
                    </w:rPr>
                  </w:rPrChange>
                </w:rPr>
                <w:t xml:space="preserve"> </w:t>
              </w:r>
            </w:ins>
          </w:p>
          <w:p w14:paraId="081E49D2" w14:textId="2D6F2FAD" w:rsidR="007569A2" w:rsidRPr="00476848" w:rsidRDefault="000F476D" w:rsidP="00034C0F">
            <w:pPr>
              <w:widowControl w:val="0"/>
              <w:numPr>
                <w:ilvl w:val="0"/>
                <w:numId w:val="55"/>
              </w:numPr>
              <w:rPr>
                <w:rFonts w:ascii="Times New Roman" w:eastAsia="Times New Roman" w:hAnsi="Times New Roman" w:cs="Times New Roman"/>
                <w:sz w:val="24"/>
                <w:szCs w:val="24"/>
                <w:rPrChange w:id="4434" w:author="Kiên Lê Trung" w:date="2024-12-25T13:51:00Z" w16du:dateUtc="2024-12-25T06:51:00Z">
                  <w:rPr>
                    <w:rFonts w:ascii="Times New Roman" w:eastAsia="Times New Roman" w:hAnsi="Times New Roman" w:cs="Times New Roman"/>
                    <w:sz w:val="26"/>
                    <w:szCs w:val="26"/>
                  </w:rPr>
                </w:rPrChange>
              </w:rPr>
            </w:pPr>
            <w:ins w:id="4435" w:author="Kiên Lê Trung" w:date="2024-12-23T14:08:00Z" w16du:dateUtc="2024-12-23T07:08:00Z">
              <w:r w:rsidRPr="00476848">
                <w:rPr>
                  <w:rFonts w:ascii="Times New Roman" w:eastAsia="Times New Roman" w:hAnsi="Times New Roman" w:cs="Times New Roman"/>
                  <w:sz w:val="24"/>
                  <w:szCs w:val="24"/>
                  <w:lang w:val="en-US"/>
                  <w:rPrChange w:id="4436" w:author="Kiên Lê Trung" w:date="2024-12-25T13:51:00Z" w16du:dateUtc="2024-12-25T06:51:00Z">
                    <w:rPr>
                      <w:rFonts w:ascii="Times New Roman" w:eastAsia="Times New Roman" w:hAnsi="Times New Roman" w:cs="Times New Roman"/>
                      <w:sz w:val="26"/>
                      <w:szCs w:val="26"/>
                      <w:lang w:val="en-US"/>
                    </w:rPr>
                  </w:rPrChange>
                </w:rPr>
                <w:t xml:space="preserve">Nếu người dùng </w:t>
              </w:r>
              <w:r w:rsidR="00F62A5B" w:rsidRPr="00476848">
                <w:rPr>
                  <w:rFonts w:ascii="Times New Roman" w:eastAsia="Times New Roman" w:hAnsi="Times New Roman" w:cs="Times New Roman"/>
                  <w:sz w:val="24"/>
                  <w:szCs w:val="24"/>
                  <w:lang w:val="en-US"/>
                  <w:rPrChange w:id="4437" w:author="Kiên Lê Trung" w:date="2024-12-25T13:51:00Z" w16du:dateUtc="2024-12-25T06:51:00Z">
                    <w:rPr>
                      <w:rFonts w:ascii="Times New Roman" w:eastAsia="Times New Roman" w:hAnsi="Times New Roman" w:cs="Times New Roman"/>
                      <w:sz w:val="26"/>
                      <w:szCs w:val="26"/>
                      <w:lang w:val="en-US"/>
                    </w:rPr>
                  </w:rPrChange>
                </w:rPr>
                <w:t xml:space="preserve">muốn đăng nhập bằng </w:t>
              </w:r>
              <w:r w:rsidR="00932AAF" w:rsidRPr="00476848">
                <w:rPr>
                  <w:rFonts w:ascii="Times New Roman" w:eastAsia="Times New Roman" w:hAnsi="Times New Roman" w:cs="Times New Roman"/>
                  <w:sz w:val="24"/>
                  <w:szCs w:val="24"/>
                  <w:lang w:val="en-US"/>
                  <w:rPrChange w:id="4438" w:author="Kiên Lê Trung" w:date="2024-12-25T13:51:00Z" w16du:dateUtc="2024-12-25T06:51:00Z">
                    <w:rPr>
                      <w:rFonts w:ascii="Times New Roman" w:eastAsia="Times New Roman" w:hAnsi="Times New Roman" w:cs="Times New Roman"/>
                      <w:sz w:val="26"/>
                      <w:szCs w:val="26"/>
                      <w:lang w:val="en-US"/>
                    </w:rPr>
                  </w:rPrChange>
                </w:rPr>
                <w:t>Kênh người bán thì bấm vào kênh người bán</w:t>
              </w:r>
            </w:ins>
            <w:ins w:id="4439" w:author="Kiên Lê Trung" w:date="2024-12-23T14:09:00Z" w16du:dateUtc="2024-12-23T07:09:00Z">
              <w:r w:rsidR="005A6374" w:rsidRPr="00476848">
                <w:rPr>
                  <w:rFonts w:ascii="Times New Roman" w:eastAsia="Times New Roman" w:hAnsi="Times New Roman" w:cs="Times New Roman"/>
                  <w:sz w:val="24"/>
                  <w:szCs w:val="24"/>
                  <w:lang w:val="en-US"/>
                  <w:rPrChange w:id="4440" w:author="Kiên Lê Trung" w:date="2024-12-25T13:51:00Z" w16du:dateUtc="2024-12-25T06:51:00Z">
                    <w:rPr>
                      <w:rFonts w:ascii="Times New Roman" w:eastAsia="Times New Roman" w:hAnsi="Times New Roman" w:cs="Times New Roman"/>
                      <w:sz w:val="26"/>
                      <w:szCs w:val="26"/>
                      <w:lang w:val="en-US"/>
                    </w:rPr>
                  </w:rPrChange>
                </w:rPr>
                <w:t xml:space="preserve">. </w:t>
              </w:r>
            </w:ins>
            <w:r w:rsidR="00CE686F" w:rsidRPr="00476848">
              <w:rPr>
                <w:rFonts w:ascii="Times New Roman" w:eastAsia="Times New Roman" w:hAnsi="Times New Roman" w:cs="Times New Roman"/>
                <w:sz w:val="24"/>
                <w:szCs w:val="24"/>
                <w:rPrChange w:id="4441" w:author="Kiên Lê Trung" w:date="2024-12-25T13:51:00Z" w16du:dateUtc="2024-12-25T06:51:00Z">
                  <w:rPr>
                    <w:rFonts w:ascii="Times New Roman" w:eastAsia="Times New Roman" w:hAnsi="Times New Roman" w:cs="Times New Roman"/>
                    <w:sz w:val="26"/>
                    <w:szCs w:val="26"/>
                  </w:rPr>
                </w:rPrChange>
              </w:rPr>
              <w:t xml:space="preserve">Người dùng điền </w:t>
            </w:r>
            <w:ins w:id="4442" w:author="Kiên Lê Trung" w:date="2024-12-23T14:06:00Z" w16du:dateUtc="2024-12-23T07:06:00Z">
              <w:r w:rsidR="004B0BB8" w:rsidRPr="00476848">
                <w:rPr>
                  <w:rFonts w:ascii="Times New Roman" w:eastAsia="Times New Roman" w:hAnsi="Times New Roman" w:cs="Times New Roman"/>
                  <w:sz w:val="24"/>
                  <w:szCs w:val="24"/>
                  <w:lang w:val="en-US"/>
                  <w:rPrChange w:id="4443" w:author="Kiên Lê Trung" w:date="2024-12-25T13:51:00Z" w16du:dateUtc="2024-12-25T06:51:00Z">
                    <w:rPr>
                      <w:rFonts w:ascii="Times New Roman" w:eastAsia="Times New Roman" w:hAnsi="Times New Roman" w:cs="Times New Roman"/>
                      <w:sz w:val="26"/>
                      <w:szCs w:val="26"/>
                      <w:lang w:val="en-US"/>
                    </w:rPr>
                  </w:rPrChange>
                </w:rPr>
                <w:t>Email = kinltrung72@gmail.com</w:t>
              </w:r>
            </w:ins>
            <w:del w:id="4444" w:author="Kiên Lê Trung" w:date="2024-12-23T14:06:00Z" w16du:dateUtc="2024-12-23T07:06:00Z">
              <w:r w:rsidR="00CE686F" w:rsidRPr="00476848" w:rsidDel="004B0BB8">
                <w:rPr>
                  <w:rFonts w:ascii="Times New Roman" w:eastAsia="Times New Roman" w:hAnsi="Times New Roman" w:cs="Times New Roman"/>
                  <w:sz w:val="24"/>
                  <w:szCs w:val="24"/>
                  <w:rPrChange w:id="4445" w:author="Kiên Lê Trung" w:date="2024-12-25T13:51:00Z" w16du:dateUtc="2024-12-25T06:51:00Z">
                    <w:rPr>
                      <w:rFonts w:ascii="Times New Roman" w:eastAsia="Times New Roman" w:hAnsi="Times New Roman" w:cs="Times New Roman"/>
                      <w:sz w:val="26"/>
                      <w:szCs w:val="26"/>
                    </w:rPr>
                  </w:rPrChange>
                </w:rPr>
                <w:delText>tài khoản</w:delText>
              </w:r>
            </w:del>
            <w:r w:rsidR="00CE686F" w:rsidRPr="00476848">
              <w:rPr>
                <w:rFonts w:ascii="Times New Roman" w:eastAsia="Times New Roman" w:hAnsi="Times New Roman" w:cs="Times New Roman"/>
                <w:sz w:val="24"/>
                <w:szCs w:val="24"/>
                <w:rPrChange w:id="4446" w:author="Kiên Lê Trung" w:date="2024-12-25T13:51:00Z" w16du:dateUtc="2024-12-25T06:51:00Z">
                  <w:rPr>
                    <w:rFonts w:ascii="Times New Roman" w:eastAsia="Times New Roman" w:hAnsi="Times New Roman" w:cs="Times New Roman"/>
                    <w:sz w:val="26"/>
                    <w:szCs w:val="26"/>
                  </w:rPr>
                </w:rPrChange>
              </w:rPr>
              <w:t xml:space="preserve"> và mật khẩu </w:t>
            </w:r>
            <w:ins w:id="4447" w:author="Kiên Lê Trung" w:date="2024-12-23T14:06:00Z" w16du:dateUtc="2024-12-23T07:06:00Z">
              <w:r w:rsidR="00E9477A" w:rsidRPr="00476848">
                <w:rPr>
                  <w:rFonts w:ascii="Times New Roman" w:eastAsia="Times New Roman" w:hAnsi="Times New Roman" w:cs="Times New Roman"/>
                  <w:sz w:val="24"/>
                  <w:szCs w:val="24"/>
                  <w:lang w:val="en-US"/>
                  <w:rPrChange w:id="4448" w:author="Kiên Lê Trung" w:date="2024-12-25T13:51:00Z" w16du:dateUtc="2024-12-25T06:51:00Z">
                    <w:rPr>
                      <w:rFonts w:ascii="Times New Roman" w:eastAsia="Times New Roman" w:hAnsi="Times New Roman" w:cs="Times New Roman"/>
                      <w:sz w:val="26"/>
                      <w:szCs w:val="26"/>
                      <w:lang w:val="en-US"/>
                    </w:rPr>
                  </w:rPrChange>
                </w:rPr>
                <w:t>= 12345</w:t>
              </w:r>
            </w:ins>
            <w:del w:id="4449" w:author="Kiên Lê Trung" w:date="2024-12-23T14:06:00Z" w16du:dateUtc="2024-12-23T07:06:00Z">
              <w:r w:rsidR="00CE686F" w:rsidRPr="00476848" w:rsidDel="00E9477A">
                <w:rPr>
                  <w:rFonts w:ascii="Times New Roman" w:eastAsia="Times New Roman" w:hAnsi="Times New Roman" w:cs="Times New Roman"/>
                  <w:sz w:val="24"/>
                  <w:szCs w:val="24"/>
                  <w:rPrChange w:id="4450" w:author="Kiên Lê Trung" w:date="2024-12-25T13:51:00Z" w16du:dateUtc="2024-12-25T06:51:00Z">
                    <w:rPr>
                      <w:rFonts w:ascii="Times New Roman" w:eastAsia="Times New Roman" w:hAnsi="Times New Roman" w:cs="Times New Roman"/>
                      <w:sz w:val="26"/>
                      <w:szCs w:val="26"/>
                    </w:rPr>
                  </w:rPrChange>
                </w:rPr>
                <w:delText>của</w:delText>
              </w:r>
            </w:del>
            <w:r w:rsidR="00CE686F" w:rsidRPr="00476848">
              <w:rPr>
                <w:rFonts w:ascii="Times New Roman" w:eastAsia="Times New Roman" w:hAnsi="Times New Roman" w:cs="Times New Roman"/>
                <w:sz w:val="24"/>
                <w:szCs w:val="24"/>
                <w:rPrChange w:id="4451" w:author="Kiên Lê Trung" w:date="2024-12-25T13:51:00Z" w16du:dateUtc="2024-12-25T06:51:00Z">
                  <w:rPr>
                    <w:rFonts w:ascii="Times New Roman" w:eastAsia="Times New Roman" w:hAnsi="Times New Roman" w:cs="Times New Roman"/>
                    <w:sz w:val="26"/>
                    <w:szCs w:val="26"/>
                  </w:rPr>
                </w:rPrChange>
              </w:rPr>
              <w:t xml:space="preserve"> </w:t>
            </w:r>
            <w:ins w:id="4452" w:author="Kiên Lê Trung" w:date="2024-12-23T14:06:00Z" w16du:dateUtc="2024-12-23T07:06:00Z">
              <w:r w:rsidR="00E9477A" w:rsidRPr="00476848">
                <w:rPr>
                  <w:rFonts w:ascii="Times New Roman" w:eastAsia="Times New Roman" w:hAnsi="Times New Roman" w:cs="Times New Roman"/>
                  <w:sz w:val="24"/>
                  <w:szCs w:val="24"/>
                  <w:lang w:val="en-US"/>
                  <w:rPrChange w:id="4453" w:author="Kiên Lê Trung" w:date="2024-12-25T13:51:00Z" w16du:dateUtc="2024-12-25T06:51:00Z">
                    <w:rPr>
                      <w:rFonts w:ascii="Times New Roman" w:eastAsia="Times New Roman" w:hAnsi="Times New Roman" w:cs="Times New Roman"/>
                      <w:sz w:val="26"/>
                      <w:szCs w:val="26"/>
                      <w:lang w:val="en-US"/>
                    </w:rPr>
                  </w:rPrChange>
                </w:rPr>
                <w:t>và bấm Đăng nhập</w:t>
              </w:r>
            </w:ins>
            <w:del w:id="4454" w:author="Kiên Lê Trung" w:date="2024-12-23T14:06:00Z" w16du:dateUtc="2024-12-23T07:06:00Z">
              <w:r w:rsidR="00CE686F" w:rsidRPr="00476848" w:rsidDel="00E9477A">
                <w:rPr>
                  <w:rFonts w:ascii="Times New Roman" w:eastAsia="Times New Roman" w:hAnsi="Times New Roman" w:cs="Times New Roman"/>
                  <w:sz w:val="24"/>
                  <w:szCs w:val="24"/>
                  <w:rPrChange w:id="4455" w:author="Kiên Lê Trung" w:date="2024-12-25T13:51:00Z" w16du:dateUtc="2024-12-25T06:51:00Z">
                    <w:rPr>
                      <w:rFonts w:ascii="Times New Roman" w:eastAsia="Times New Roman" w:hAnsi="Times New Roman" w:cs="Times New Roman"/>
                      <w:sz w:val="26"/>
                      <w:szCs w:val="26"/>
                    </w:rPr>
                  </w:rPrChange>
                </w:rPr>
                <w:delText>mình</w:delText>
              </w:r>
            </w:del>
          </w:p>
          <w:p w14:paraId="49B84A17" w14:textId="77777777" w:rsidR="007569A2" w:rsidRPr="00476848" w:rsidRDefault="00CE686F" w:rsidP="00034C0F">
            <w:pPr>
              <w:widowControl w:val="0"/>
              <w:numPr>
                <w:ilvl w:val="0"/>
                <w:numId w:val="55"/>
              </w:numPr>
              <w:spacing w:before="46"/>
              <w:rPr>
                <w:rFonts w:ascii="Times New Roman" w:eastAsia="Times New Roman" w:hAnsi="Times New Roman" w:cs="Times New Roman"/>
                <w:sz w:val="24"/>
                <w:szCs w:val="24"/>
                <w:rPrChange w:id="4456"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457" w:author="Kiên Lê Trung" w:date="2024-12-25T13:51:00Z" w16du:dateUtc="2024-12-25T06:51:00Z">
                  <w:rPr>
                    <w:rFonts w:ascii="Times New Roman" w:eastAsia="Times New Roman" w:hAnsi="Times New Roman" w:cs="Times New Roman"/>
                    <w:sz w:val="26"/>
                    <w:szCs w:val="26"/>
                  </w:rPr>
                </w:rPrChange>
              </w:rPr>
              <w:t>Hệ thống trả về giao diện trang chủ Home cho người dùng</w:t>
            </w:r>
          </w:p>
          <w:p w14:paraId="2191599E" w14:textId="77777777" w:rsidR="007569A2" w:rsidRPr="00476848" w:rsidRDefault="007569A2">
            <w:pPr>
              <w:widowControl w:val="0"/>
              <w:spacing w:before="46" w:line="240" w:lineRule="auto"/>
              <w:ind w:left="708"/>
              <w:rPr>
                <w:rFonts w:ascii="Times New Roman" w:eastAsia="Times New Roman" w:hAnsi="Times New Roman" w:cs="Times New Roman"/>
                <w:sz w:val="24"/>
                <w:szCs w:val="24"/>
                <w:rPrChange w:id="4458" w:author="Kiên Lê Trung" w:date="2024-12-25T13:51:00Z" w16du:dateUtc="2024-12-25T06:51:00Z">
                  <w:rPr>
                    <w:rFonts w:ascii="Times New Roman" w:eastAsia="Times New Roman" w:hAnsi="Times New Roman" w:cs="Times New Roman"/>
                    <w:sz w:val="26"/>
                    <w:szCs w:val="26"/>
                  </w:rPr>
                </w:rPrChange>
              </w:rPr>
            </w:pPr>
          </w:p>
        </w:tc>
      </w:tr>
      <w:tr w:rsidR="007569A2" w14:paraId="2106E194" w14:textId="77777777" w:rsidTr="5A64F9FC">
        <w:trPr>
          <w:trHeight w:val="480"/>
        </w:trPr>
        <w:tc>
          <w:tcPr>
            <w:tcW w:w="8280" w:type="dxa"/>
            <w:gridSpan w:val="2"/>
            <w:shd w:val="clear" w:color="auto" w:fill="auto"/>
            <w:tcMar>
              <w:top w:w="100" w:type="dxa"/>
              <w:left w:w="100" w:type="dxa"/>
              <w:bottom w:w="100" w:type="dxa"/>
              <w:right w:w="100" w:type="dxa"/>
            </w:tcMar>
          </w:tcPr>
          <w:p w14:paraId="1494FD06" w14:textId="77777777" w:rsidR="007569A2" w:rsidRPr="00476848" w:rsidRDefault="00CE686F" w:rsidP="00034C0F">
            <w:pPr>
              <w:widowControl w:val="0"/>
              <w:ind w:left="94"/>
              <w:rPr>
                <w:rFonts w:ascii="Times New Roman" w:eastAsia="Times New Roman" w:hAnsi="Times New Roman" w:cs="Times New Roman"/>
                <w:sz w:val="24"/>
                <w:szCs w:val="24"/>
                <w:rPrChange w:id="4459"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460" w:author="Kiên Lê Trung" w:date="2024-12-25T13:51:00Z" w16du:dateUtc="2024-12-25T06:51:00Z">
                  <w:rPr>
                    <w:rFonts w:ascii="Times New Roman" w:eastAsia="Times New Roman" w:hAnsi="Times New Roman" w:cs="Times New Roman"/>
                    <w:sz w:val="26"/>
                    <w:szCs w:val="26"/>
                  </w:rPr>
                </w:rPrChange>
              </w:rPr>
              <w:t>Ngoại lệ:</w:t>
            </w:r>
          </w:p>
          <w:p w14:paraId="0245AB83" w14:textId="6206F749" w:rsidR="007569A2" w:rsidRPr="00476848" w:rsidRDefault="00CE686F" w:rsidP="00034C0F">
            <w:pPr>
              <w:widowControl w:val="0"/>
              <w:rPr>
                <w:ins w:id="4461" w:author="Kiên Lê Trung" w:date="2024-12-23T14:10:00Z" w16du:dateUtc="2024-12-23T07:10:00Z"/>
                <w:rFonts w:ascii="Times New Roman" w:eastAsia="Times New Roman" w:hAnsi="Times New Roman" w:cs="Times New Roman"/>
                <w:sz w:val="24"/>
                <w:szCs w:val="24"/>
                <w:lang w:val="en-US"/>
                <w:rPrChange w:id="4462" w:author="Kiên Lê Trung" w:date="2024-12-25T13:51:00Z" w16du:dateUtc="2024-12-25T06:51:00Z">
                  <w:rPr>
                    <w:ins w:id="4463" w:author="Kiên Lê Trung" w:date="2024-12-23T14:10:00Z" w16du:dateUtc="2024-12-23T07:10:00Z"/>
                    <w:rFonts w:ascii="Times New Roman" w:eastAsia="Times New Roman" w:hAnsi="Times New Roman" w:cs="Times New Roman"/>
                    <w:sz w:val="26"/>
                    <w:szCs w:val="26"/>
                    <w:lang w:val="en-US"/>
                  </w:rPr>
                </w:rPrChange>
              </w:rPr>
            </w:pPr>
            <w:r w:rsidRPr="00476848">
              <w:rPr>
                <w:rFonts w:ascii="Times New Roman" w:eastAsia="Times New Roman" w:hAnsi="Times New Roman" w:cs="Times New Roman"/>
                <w:sz w:val="24"/>
                <w:szCs w:val="24"/>
                <w:rPrChange w:id="4464" w:author="Kiên Lê Trung" w:date="2024-12-25T13:51:00Z" w16du:dateUtc="2024-12-25T06:51:00Z">
                  <w:rPr>
                    <w:rFonts w:ascii="Times New Roman" w:eastAsia="Times New Roman" w:hAnsi="Times New Roman" w:cs="Times New Roman"/>
                    <w:sz w:val="26"/>
                    <w:szCs w:val="26"/>
                  </w:rPr>
                </w:rPrChange>
              </w:rPr>
              <w:t xml:space="preserve">     4.1 Hệ thống thông báo tài khoản </w:t>
            </w:r>
            <w:ins w:id="4465" w:author="Kiên Lê Trung" w:date="2024-12-25T17:25:00Z" w16du:dateUtc="2024-12-25T10:25:00Z">
              <w:r w:rsidR="00BD6C18">
                <w:rPr>
                  <w:rFonts w:ascii="Times New Roman" w:eastAsia="Times New Roman" w:hAnsi="Times New Roman" w:cs="Times New Roman"/>
                  <w:sz w:val="24"/>
                  <w:szCs w:val="24"/>
                  <w:lang w:val="en-US"/>
                </w:rPr>
                <w:t>hoặc mật khẩu không chính xác</w:t>
              </w:r>
            </w:ins>
            <w:ins w:id="4466" w:author="Kiên Lê Trung" w:date="2024-12-23T14:10:00Z" w16du:dateUtc="2024-12-23T07:10:00Z">
              <w:r w:rsidR="00EC4DCC" w:rsidRPr="00476848">
                <w:rPr>
                  <w:rFonts w:ascii="Times New Roman" w:eastAsia="Times New Roman" w:hAnsi="Times New Roman" w:cs="Times New Roman"/>
                  <w:sz w:val="24"/>
                  <w:szCs w:val="24"/>
                  <w:lang w:val="en-US"/>
                  <w:rPrChange w:id="4467" w:author="Kiên Lê Trung" w:date="2024-12-25T13:51:00Z" w16du:dateUtc="2024-12-25T06:51:00Z">
                    <w:rPr>
                      <w:rFonts w:ascii="Times New Roman" w:eastAsia="Times New Roman" w:hAnsi="Times New Roman" w:cs="Times New Roman"/>
                      <w:sz w:val="26"/>
                      <w:szCs w:val="26"/>
                      <w:lang w:val="en-US"/>
                    </w:rPr>
                  </w:rPrChange>
                </w:rPr>
                <w:t xml:space="preserve"> </w:t>
              </w:r>
            </w:ins>
            <w:del w:id="4468" w:author="Kiên Lê Trung" w:date="2024-12-23T14:10:00Z" w16du:dateUtc="2024-12-23T07:10:00Z">
              <w:r w:rsidRPr="00476848" w:rsidDel="00EC4DCC">
                <w:rPr>
                  <w:rFonts w:ascii="Times New Roman" w:eastAsia="Times New Roman" w:hAnsi="Times New Roman" w:cs="Times New Roman"/>
                  <w:sz w:val="24"/>
                  <w:szCs w:val="24"/>
                  <w:rPrChange w:id="4469" w:author="Kiên Lê Trung" w:date="2024-12-25T13:51:00Z" w16du:dateUtc="2024-12-25T06:51:00Z">
                    <w:rPr>
                      <w:rFonts w:ascii="Times New Roman" w:eastAsia="Times New Roman" w:hAnsi="Times New Roman" w:cs="Times New Roman"/>
                      <w:sz w:val="26"/>
                      <w:szCs w:val="26"/>
                    </w:rPr>
                  </w:rPrChange>
                </w:rPr>
                <w:delText>mật khẩu không chính xác</w:delText>
              </w:r>
            </w:del>
          </w:p>
          <w:p w14:paraId="74FC9DBA" w14:textId="2A55472C" w:rsidR="00EC4DCC" w:rsidRPr="00476848" w:rsidRDefault="00EC4DCC" w:rsidP="00034C0F">
            <w:pPr>
              <w:widowControl w:val="0"/>
              <w:rPr>
                <w:ins w:id="4470" w:author="Kiên Lê Trung" w:date="2024-12-23T14:11:00Z" w16du:dateUtc="2024-12-23T07:11:00Z"/>
                <w:rFonts w:ascii="Times New Roman" w:eastAsia="Times New Roman" w:hAnsi="Times New Roman" w:cs="Times New Roman"/>
                <w:sz w:val="24"/>
                <w:szCs w:val="24"/>
                <w:lang w:val="en-US"/>
                <w:rPrChange w:id="4471" w:author="Kiên Lê Trung" w:date="2024-12-25T13:51:00Z" w16du:dateUtc="2024-12-25T06:51:00Z">
                  <w:rPr>
                    <w:ins w:id="4472" w:author="Kiên Lê Trung" w:date="2024-12-23T14:11:00Z" w16du:dateUtc="2024-12-23T07:11:00Z"/>
                    <w:rFonts w:ascii="Times New Roman" w:eastAsia="Times New Roman" w:hAnsi="Times New Roman" w:cs="Times New Roman"/>
                    <w:sz w:val="26"/>
                    <w:szCs w:val="26"/>
                    <w:lang w:val="en-US"/>
                  </w:rPr>
                </w:rPrChange>
              </w:rPr>
            </w:pPr>
            <w:ins w:id="4473" w:author="Kiên Lê Trung" w:date="2024-12-23T14:10:00Z" w16du:dateUtc="2024-12-23T07:10:00Z">
              <w:r w:rsidRPr="00476848">
                <w:rPr>
                  <w:rFonts w:ascii="Times New Roman" w:eastAsia="Times New Roman" w:hAnsi="Times New Roman" w:cs="Times New Roman"/>
                  <w:sz w:val="24"/>
                  <w:szCs w:val="24"/>
                  <w:lang w:val="en-US"/>
                  <w:rPrChange w:id="4474" w:author="Kiên Lê Trung" w:date="2024-12-25T13:51:00Z" w16du:dateUtc="2024-12-25T06:51:00Z">
                    <w:rPr>
                      <w:rFonts w:ascii="Times New Roman" w:eastAsia="Times New Roman" w:hAnsi="Times New Roman" w:cs="Times New Roman"/>
                      <w:sz w:val="26"/>
                      <w:szCs w:val="26"/>
                      <w:lang w:val="en-US"/>
                    </w:rPr>
                  </w:rPrChange>
                </w:rPr>
                <w:t xml:space="preserve">           4.1.1 Người dùng kiểm </w:t>
              </w:r>
            </w:ins>
            <w:ins w:id="4475" w:author="Kiên Lê Trung" w:date="2024-12-23T14:11:00Z" w16du:dateUtc="2024-12-23T07:11:00Z">
              <w:r w:rsidRPr="00476848">
                <w:rPr>
                  <w:rFonts w:ascii="Times New Roman" w:eastAsia="Times New Roman" w:hAnsi="Times New Roman" w:cs="Times New Roman"/>
                  <w:sz w:val="24"/>
                  <w:szCs w:val="24"/>
                  <w:lang w:val="en-US"/>
                  <w:rPrChange w:id="4476" w:author="Kiên Lê Trung" w:date="2024-12-25T13:51:00Z" w16du:dateUtc="2024-12-25T06:51:00Z">
                    <w:rPr>
                      <w:rFonts w:ascii="Times New Roman" w:eastAsia="Times New Roman" w:hAnsi="Times New Roman" w:cs="Times New Roman"/>
                      <w:sz w:val="26"/>
                      <w:szCs w:val="26"/>
                      <w:lang w:val="en-US"/>
                    </w:rPr>
                  </w:rPrChange>
                </w:rPr>
                <w:t xml:space="preserve">tra lại </w:t>
              </w:r>
              <w:r w:rsidR="002008A9" w:rsidRPr="00476848">
                <w:rPr>
                  <w:rFonts w:ascii="Times New Roman" w:eastAsia="Times New Roman" w:hAnsi="Times New Roman" w:cs="Times New Roman"/>
                  <w:sz w:val="24"/>
                  <w:szCs w:val="24"/>
                  <w:lang w:val="en-US"/>
                  <w:rPrChange w:id="4477" w:author="Kiên Lê Trung" w:date="2024-12-25T13:51:00Z" w16du:dateUtc="2024-12-25T06:51:00Z">
                    <w:rPr>
                      <w:rFonts w:ascii="Times New Roman" w:eastAsia="Times New Roman" w:hAnsi="Times New Roman" w:cs="Times New Roman"/>
                      <w:sz w:val="26"/>
                      <w:szCs w:val="26"/>
                      <w:lang w:val="en-US"/>
                    </w:rPr>
                  </w:rPrChange>
                </w:rPr>
                <w:t>email và mật khẩu</w:t>
              </w:r>
              <w:r w:rsidR="00E94346" w:rsidRPr="00476848">
                <w:rPr>
                  <w:rFonts w:ascii="Times New Roman" w:eastAsia="Times New Roman" w:hAnsi="Times New Roman" w:cs="Times New Roman"/>
                  <w:sz w:val="24"/>
                  <w:szCs w:val="24"/>
                  <w:lang w:val="en-US"/>
                  <w:rPrChange w:id="4478" w:author="Kiên Lê Trung" w:date="2024-12-25T13:51:00Z" w16du:dateUtc="2024-12-25T06:51:00Z">
                    <w:rPr>
                      <w:rFonts w:ascii="Times New Roman" w:eastAsia="Times New Roman" w:hAnsi="Times New Roman" w:cs="Times New Roman"/>
                      <w:sz w:val="26"/>
                      <w:szCs w:val="26"/>
                      <w:lang w:val="en-US"/>
                    </w:rPr>
                  </w:rPrChange>
                </w:rPr>
                <w:t xml:space="preserve"> hoặc bấm vào Quên</w:t>
              </w:r>
            </w:ins>
          </w:p>
          <w:p w14:paraId="6F31C056" w14:textId="194D3818" w:rsidR="00E94346" w:rsidRPr="00476848" w:rsidRDefault="00E94346" w:rsidP="00034C0F">
            <w:pPr>
              <w:widowControl w:val="0"/>
              <w:rPr>
                <w:ins w:id="4479" w:author="Kiên Lê Trung" w:date="2024-12-23T14:09:00Z" w16du:dateUtc="2024-12-23T07:09:00Z"/>
                <w:rFonts w:ascii="Times New Roman" w:eastAsia="Times New Roman" w:hAnsi="Times New Roman" w:cs="Times New Roman"/>
                <w:sz w:val="24"/>
                <w:szCs w:val="24"/>
                <w:lang w:val="en-US"/>
                <w:rPrChange w:id="4480" w:author="Kiên Lê Trung" w:date="2024-12-25T13:51:00Z" w16du:dateUtc="2024-12-25T06:51:00Z">
                  <w:rPr>
                    <w:ins w:id="4481" w:author="Kiên Lê Trung" w:date="2024-12-23T14:09:00Z" w16du:dateUtc="2024-12-23T07:09:00Z"/>
                    <w:rFonts w:ascii="Times New Roman" w:eastAsia="Times New Roman" w:hAnsi="Times New Roman" w:cs="Times New Roman"/>
                    <w:sz w:val="26"/>
                    <w:szCs w:val="26"/>
                    <w:lang w:val="en-US"/>
                  </w:rPr>
                </w:rPrChange>
              </w:rPr>
            </w:pPr>
            <w:ins w:id="4482" w:author="Kiên Lê Trung" w:date="2024-12-23T14:11:00Z" w16du:dateUtc="2024-12-23T07:11:00Z">
              <w:r w:rsidRPr="00476848">
                <w:rPr>
                  <w:rFonts w:ascii="Times New Roman" w:eastAsia="Times New Roman" w:hAnsi="Times New Roman" w:cs="Times New Roman"/>
                  <w:sz w:val="24"/>
                  <w:szCs w:val="24"/>
                  <w:lang w:val="en-US"/>
                  <w:rPrChange w:id="4483" w:author="Kiên Lê Trung" w:date="2024-12-25T13:51:00Z" w16du:dateUtc="2024-12-25T06:51:00Z">
                    <w:rPr>
                      <w:rFonts w:ascii="Times New Roman" w:eastAsia="Times New Roman" w:hAnsi="Times New Roman" w:cs="Times New Roman"/>
                      <w:sz w:val="26"/>
                      <w:szCs w:val="26"/>
                      <w:lang w:val="en-US"/>
                    </w:rPr>
                  </w:rPrChange>
                </w:rPr>
                <w:t xml:space="preserve">                    mật khẩu để lấy lại mật khẩu</w:t>
              </w:r>
            </w:ins>
          </w:p>
          <w:p w14:paraId="598798B0" w14:textId="77777777" w:rsidR="006A138B" w:rsidRPr="00476848" w:rsidRDefault="006A138B" w:rsidP="00034C0F">
            <w:pPr>
              <w:widowControl w:val="0"/>
              <w:rPr>
                <w:ins w:id="4484" w:author="Kiên Lê Trung" w:date="2024-12-23T14:13:00Z" w16du:dateUtc="2024-12-23T07:13:00Z"/>
                <w:rFonts w:ascii="Times New Roman" w:eastAsia="Times New Roman" w:hAnsi="Times New Roman" w:cs="Times New Roman"/>
                <w:sz w:val="24"/>
                <w:szCs w:val="24"/>
                <w:lang w:val="en-US"/>
                <w:rPrChange w:id="4485" w:author="Kiên Lê Trung" w:date="2024-12-25T13:51:00Z" w16du:dateUtc="2024-12-25T06:51:00Z">
                  <w:rPr>
                    <w:ins w:id="4486" w:author="Kiên Lê Trung" w:date="2024-12-23T14:13:00Z" w16du:dateUtc="2024-12-23T07:13:00Z"/>
                    <w:rFonts w:ascii="Times New Roman" w:eastAsia="Times New Roman" w:hAnsi="Times New Roman" w:cs="Times New Roman"/>
                    <w:sz w:val="26"/>
                    <w:szCs w:val="26"/>
                    <w:lang w:val="en-US"/>
                  </w:rPr>
                </w:rPrChange>
              </w:rPr>
            </w:pPr>
            <w:ins w:id="4487" w:author="Kiên Lê Trung" w:date="2024-12-23T14:09:00Z" w16du:dateUtc="2024-12-23T07:09:00Z">
              <w:r w:rsidRPr="00476848">
                <w:rPr>
                  <w:rFonts w:ascii="Times New Roman" w:eastAsia="Times New Roman" w:hAnsi="Times New Roman" w:cs="Times New Roman"/>
                  <w:sz w:val="24"/>
                  <w:szCs w:val="24"/>
                  <w:lang w:val="en-US"/>
                  <w:rPrChange w:id="4488" w:author="Kiên Lê Trung" w:date="2024-12-25T13:51:00Z" w16du:dateUtc="2024-12-25T06:51:00Z">
                    <w:rPr>
                      <w:rFonts w:ascii="Times New Roman" w:eastAsia="Times New Roman" w:hAnsi="Times New Roman" w:cs="Times New Roman"/>
                      <w:sz w:val="26"/>
                      <w:szCs w:val="26"/>
                      <w:lang w:val="en-US"/>
                    </w:rPr>
                  </w:rPrChange>
                </w:rPr>
                <w:t xml:space="preserve">     </w:t>
              </w:r>
            </w:ins>
            <w:ins w:id="4489" w:author="Kiên Lê Trung" w:date="2024-12-23T14:12:00Z" w16du:dateUtc="2024-12-23T07:12:00Z">
              <w:r w:rsidR="002A05F8" w:rsidRPr="00476848">
                <w:rPr>
                  <w:rFonts w:ascii="Times New Roman" w:eastAsia="Times New Roman" w:hAnsi="Times New Roman" w:cs="Times New Roman"/>
                  <w:sz w:val="24"/>
                  <w:szCs w:val="24"/>
                  <w:lang w:val="en-US"/>
                  <w:rPrChange w:id="4490" w:author="Kiên Lê Trung" w:date="2024-12-25T13:51:00Z" w16du:dateUtc="2024-12-25T06:51:00Z">
                    <w:rPr>
                      <w:rFonts w:ascii="Times New Roman" w:eastAsia="Times New Roman" w:hAnsi="Times New Roman" w:cs="Times New Roman"/>
                      <w:sz w:val="26"/>
                      <w:szCs w:val="26"/>
                      <w:lang w:val="en-US"/>
                    </w:rPr>
                  </w:rPrChange>
                </w:rPr>
                <w:t xml:space="preserve">4.2 </w:t>
              </w:r>
              <w:r w:rsidR="00403A32" w:rsidRPr="00476848">
                <w:rPr>
                  <w:rFonts w:ascii="Times New Roman" w:eastAsia="Times New Roman" w:hAnsi="Times New Roman" w:cs="Times New Roman"/>
                  <w:sz w:val="24"/>
                  <w:szCs w:val="24"/>
                  <w:lang w:val="en-US"/>
                  <w:rPrChange w:id="4491" w:author="Kiên Lê Trung" w:date="2024-12-25T13:51:00Z" w16du:dateUtc="2024-12-25T06:51:00Z">
                    <w:rPr>
                      <w:rFonts w:ascii="Times New Roman" w:eastAsia="Times New Roman" w:hAnsi="Times New Roman" w:cs="Times New Roman"/>
                      <w:sz w:val="26"/>
                      <w:szCs w:val="26"/>
                      <w:lang w:val="en-US"/>
                    </w:rPr>
                  </w:rPrChange>
                </w:rPr>
                <w:t xml:space="preserve">Hệ thống thông báo </w:t>
              </w:r>
            </w:ins>
            <w:ins w:id="4492" w:author="Kiên Lê Trung" w:date="2024-12-23T14:13:00Z" w16du:dateUtc="2024-12-23T07:13:00Z">
              <w:r w:rsidR="00403A32" w:rsidRPr="00476848">
                <w:rPr>
                  <w:rFonts w:ascii="Times New Roman" w:eastAsia="Times New Roman" w:hAnsi="Times New Roman" w:cs="Times New Roman"/>
                  <w:sz w:val="24"/>
                  <w:szCs w:val="24"/>
                  <w:lang w:val="en-US"/>
                  <w:rPrChange w:id="4493" w:author="Kiên Lê Trung" w:date="2024-12-25T13:51:00Z" w16du:dateUtc="2024-12-25T06:51:00Z">
                    <w:rPr>
                      <w:rFonts w:ascii="Times New Roman" w:eastAsia="Times New Roman" w:hAnsi="Times New Roman" w:cs="Times New Roman"/>
                      <w:sz w:val="26"/>
                      <w:szCs w:val="26"/>
                      <w:lang w:val="en-US"/>
                    </w:rPr>
                  </w:rPrChange>
                </w:rPr>
                <w:t xml:space="preserve">email không đúng định dạng </w:t>
              </w:r>
            </w:ins>
          </w:p>
          <w:p w14:paraId="1DB9D751" w14:textId="0E239CDF" w:rsidR="00403A32" w:rsidRPr="00476848" w:rsidRDefault="00403A32" w:rsidP="00034C0F">
            <w:pPr>
              <w:widowControl w:val="0"/>
              <w:rPr>
                <w:rFonts w:ascii="Times New Roman" w:eastAsia="Times New Roman" w:hAnsi="Times New Roman" w:cs="Times New Roman"/>
                <w:sz w:val="24"/>
                <w:szCs w:val="24"/>
                <w:lang w:val="en-US"/>
                <w:rPrChange w:id="4494" w:author="Kiên Lê Trung" w:date="2024-12-25T13:51:00Z" w16du:dateUtc="2024-12-25T06:51:00Z">
                  <w:rPr>
                    <w:rFonts w:ascii="Times New Roman" w:eastAsia="Times New Roman" w:hAnsi="Times New Roman" w:cs="Times New Roman"/>
                    <w:sz w:val="26"/>
                    <w:szCs w:val="26"/>
                  </w:rPr>
                </w:rPrChange>
              </w:rPr>
            </w:pPr>
            <w:ins w:id="4495" w:author="Kiên Lê Trung" w:date="2024-12-23T14:13:00Z" w16du:dateUtc="2024-12-23T07:13:00Z">
              <w:r w:rsidRPr="00476848">
                <w:rPr>
                  <w:rFonts w:ascii="Times New Roman" w:eastAsia="Times New Roman" w:hAnsi="Times New Roman" w:cs="Times New Roman"/>
                  <w:sz w:val="24"/>
                  <w:szCs w:val="24"/>
                  <w:lang w:val="en-US"/>
                  <w:rPrChange w:id="4496" w:author="Kiên Lê Trung" w:date="2024-12-25T13:51:00Z" w16du:dateUtc="2024-12-25T06:51:00Z">
                    <w:rPr>
                      <w:rFonts w:ascii="Times New Roman" w:eastAsia="Times New Roman" w:hAnsi="Times New Roman" w:cs="Times New Roman"/>
                      <w:sz w:val="26"/>
                      <w:szCs w:val="26"/>
                      <w:lang w:val="en-US"/>
                    </w:rPr>
                  </w:rPrChange>
                </w:rPr>
                <w:t xml:space="preserve">         4.2.1 Người dùng kiểm tra lại email và đăng nhập lại </w:t>
              </w:r>
            </w:ins>
          </w:p>
        </w:tc>
      </w:tr>
    </w:tbl>
    <w:p w14:paraId="4DD1A6CE" w14:textId="020D97F8" w:rsidR="00EA4A86" w:rsidRPr="00953C43" w:rsidRDefault="00953C43" w:rsidP="0099382E">
      <w:pPr>
        <w:pStyle w:val="Caption"/>
        <w:spacing w:before="240"/>
        <w:rPr>
          <w:rFonts w:cs="Times New Roman"/>
          <w:b/>
          <w:sz w:val="26"/>
          <w:szCs w:val="26"/>
          <w:lang w:val="en-US"/>
          <w:rPrChange w:id="4497" w:author="Kiên Lê Trung" w:date="2024-12-25T12:41:00Z" w16du:dateUtc="2024-12-25T05:41:00Z">
            <w:rPr>
              <w:rFonts w:ascii="Times New Roman" w:hAnsi="Times New Roman" w:cs="Times New Roman"/>
              <w:b/>
              <w:sz w:val="26"/>
              <w:szCs w:val="26"/>
            </w:rPr>
          </w:rPrChange>
        </w:rPr>
        <w:pPrChange w:id="4498" w:author="Kiên Lê Trung" w:date="2024-12-25T15:31:00Z" w16du:dateUtc="2024-12-25T08:31:00Z">
          <w:pPr>
            <w:pStyle w:val="ListParagraph"/>
            <w:spacing w:after="160" w:line="360" w:lineRule="auto"/>
          </w:pPr>
        </w:pPrChange>
      </w:pPr>
      <w:bookmarkStart w:id="4499" w:name="_Toc186028231"/>
      <w:ins w:id="4500" w:author="Kiên Lê Trung" w:date="2024-12-25T12:41:00Z" w16du:dateUtc="2024-12-25T05:41:00Z">
        <w:r>
          <w:t xml:space="preserve">Bảng </w:t>
        </w:r>
      </w:ins>
      <w:ins w:id="4501" w:author="Kiên Lê Trung" w:date="2024-12-25T12:56:00Z" w16du:dateUtc="2024-12-25T05:56:00Z">
        <w:r w:rsidR="00115DF8">
          <w:fldChar w:fldCharType="begin"/>
        </w:r>
        <w:r w:rsidR="00115DF8">
          <w:instrText xml:space="preserve"> STYLEREF 1 \s </w:instrText>
        </w:r>
      </w:ins>
      <w:r w:rsidR="00115DF8">
        <w:fldChar w:fldCharType="separate"/>
      </w:r>
      <w:r w:rsidR="00115DF8">
        <w:rPr>
          <w:noProof/>
        </w:rPr>
        <w:t>2</w:t>
      </w:r>
      <w:ins w:id="4502" w:author="Kiên Lê Trung" w:date="2024-12-25T12:56:00Z" w16du:dateUtc="2024-12-25T05:56:00Z">
        <w:r w:rsidR="00115DF8">
          <w:fldChar w:fldCharType="end"/>
        </w:r>
        <w:r w:rsidR="00115DF8">
          <w:t>.</w:t>
        </w:r>
        <w:r w:rsidR="00115DF8">
          <w:fldChar w:fldCharType="begin"/>
        </w:r>
        <w:r w:rsidR="00115DF8">
          <w:instrText xml:space="preserve"> SEQ Bảng \* ARABIC \s 1 </w:instrText>
        </w:r>
      </w:ins>
      <w:r w:rsidR="00115DF8">
        <w:fldChar w:fldCharType="separate"/>
      </w:r>
      <w:ins w:id="4503" w:author="Kiên Lê Trung" w:date="2024-12-25T12:56:00Z" w16du:dateUtc="2024-12-25T05:56:00Z">
        <w:r w:rsidR="00115DF8">
          <w:rPr>
            <w:noProof/>
          </w:rPr>
          <w:t>6</w:t>
        </w:r>
        <w:r w:rsidR="00115DF8">
          <w:fldChar w:fldCharType="end"/>
        </w:r>
      </w:ins>
      <w:ins w:id="4504" w:author="Kiên Lê Trung" w:date="2024-12-25T12:41:00Z" w16du:dateUtc="2024-12-25T05:41:00Z">
        <w:r>
          <w:rPr>
            <w:lang w:val="en-US"/>
          </w:rPr>
          <w:t xml:space="preserve"> Kịch bản</w:t>
        </w:r>
        <w:r w:rsidR="00BF3EA6">
          <w:rPr>
            <w:lang w:val="en-US"/>
          </w:rPr>
          <w:t xml:space="preserve"> người dùng</w:t>
        </w:r>
        <w:r>
          <w:rPr>
            <w:lang w:val="en-US"/>
          </w:rPr>
          <w:t xml:space="preserve"> đăng nhập</w:t>
        </w:r>
      </w:ins>
      <w:bookmarkEnd w:id="4499"/>
    </w:p>
    <w:p w14:paraId="7673E5AE" w14:textId="541BE94A" w:rsidR="007569A2" w:rsidRPr="00476848" w:rsidRDefault="078731BC" w:rsidP="00C60A20">
      <w:pPr>
        <w:pStyle w:val="ListParagraph"/>
        <w:numPr>
          <w:ilvl w:val="0"/>
          <w:numId w:val="86"/>
        </w:numPr>
        <w:spacing w:after="160" w:line="360" w:lineRule="auto"/>
        <w:rPr>
          <w:rFonts w:ascii="Times New Roman" w:hAnsi="Times New Roman" w:cs="Times New Roman"/>
          <w:b/>
          <w:sz w:val="24"/>
          <w:szCs w:val="24"/>
          <w:rPrChange w:id="4505" w:author="Kiên Lê Trung" w:date="2024-12-25T13:51:00Z" w16du:dateUtc="2024-12-25T06:51:00Z">
            <w:rPr>
              <w:rFonts w:ascii="Times New Roman" w:hAnsi="Times New Roman" w:cs="Times New Roman"/>
              <w:b/>
              <w:sz w:val="26"/>
              <w:szCs w:val="26"/>
            </w:rPr>
          </w:rPrChange>
        </w:rPr>
      </w:pPr>
      <w:r w:rsidRPr="00476848">
        <w:rPr>
          <w:rFonts w:ascii="Times New Roman" w:hAnsi="Times New Roman" w:cs="Times New Roman"/>
          <w:b/>
          <w:sz w:val="24"/>
          <w:szCs w:val="24"/>
          <w:rPrChange w:id="4506" w:author="Kiên Lê Trung" w:date="2024-12-25T13:51:00Z" w16du:dateUtc="2024-12-25T06:51:00Z">
            <w:rPr>
              <w:rFonts w:ascii="Times New Roman" w:hAnsi="Times New Roman" w:cs="Times New Roman"/>
              <w:b/>
              <w:sz w:val="26"/>
              <w:szCs w:val="26"/>
            </w:rPr>
          </w:rPrChange>
        </w:rPr>
        <w:t xml:space="preserve">Chức năng Quên mật khẩu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A64F9FC" w14:paraId="63756F28" w14:textId="77777777" w:rsidTr="5A64F9FC">
        <w:trPr>
          <w:trHeight w:val="300"/>
        </w:trPr>
        <w:tc>
          <w:tcPr>
            <w:tcW w:w="2655" w:type="dxa"/>
            <w:shd w:val="clear" w:color="auto" w:fill="auto"/>
            <w:tcMar>
              <w:top w:w="100" w:type="dxa"/>
              <w:left w:w="100" w:type="dxa"/>
              <w:bottom w:w="100" w:type="dxa"/>
              <w:right w:w="100" w:type="dxa"/>
            </w:tcMar>
          </w:tcPr>
          <w:p w14:paraId="3B9D74B8" w14:textId="6CA55596" w:rsidR="5A64F9FC" w:rsidRPr="00476848" w:rsidRDefault="00983677" w:rsidP="5A64F9FC">
            <w:pPr>
              <w:widowControl w:val="0"/>
              <w:spacing w:line="240" w:lineRule="auto"/>
              <w:ind w:left="94"/>
              <w:rPr>
                <w:rFonts w:ascii="Times New Roman" w:eastAsia="Times New Roman" w:hAnsi="Times New Roman" w:cs="Times New Roman"/>
                <w:sz w:val="24"/>
                <w:szCs w:val="24"/>
                <w:rPrChange w:id="4507"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508" w:author="Kiên Lê Trung" w:date="2024-12-25T13:51:00Z" w16du:dateUtc="2024-12-25T06:51:00Z">
                  <w:rPr>
                    <w:rFonts w:ascii="Times New Roman" w:eastAsia="Times New Roman" w:hAnsi="Times New Roman" w:cs="Times New Roman"/>
                    <w:sz w:val="26"/>
                    <w:szCs w:val="26"/>
                  </w:rPr>
                </w:rPrChange>
              </w:rPr>
              <w:t>Usecase</w:t>
            </w:r>
          </w:p>
        </w:tc>
        <w:tc>
          <w:tcPr>
            <w:tcW w:w="5625" w:type="dxa"/>
            <w:shd w:val="clear" w:color="auto" w:fill="auto"/>
            <w:tcMar>
              <w:top w:w="100" w:type="dxa"/>
              <w:left w:w="100" w:type="dxa"/>
              <w:bottom w:w="100" w:type="dxa"/>
              <w:right w:w="100" w:type="dxa"/>
            </w:tcMar>
          </w:tcPr>
          <w:p w14:paraId="0A6BB315" w14:textId="279F9EB5" w:rsidR="7804F8C7" w:rsidRPr="00476848" w:rsidRDefault="7804F8C7" w:rsidP="5A64F9FC">
            <w:pPr>
              <w:widowControl w:val="0"/>
              <w:spacing w:line="240" w:lineRule="auto"/>
              <w:rPr>
                <w:rFonts w:ascii="Times New Roman" w:eastAsia="Times New Roman" w:hAnsi="Times New Roman" w:cs="Times New Roman"/>
                <w:sz w:val="24"/>
                <w:szCs w:val="24"/>
                <w:rPrChange w:id="4509"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510" w:author="Kiên Lê Trung" w:date="2024-12-25T13:51:00Z" w16du:dateUtc="2024-12-25T06:51:00Z">
                  <w:rPr>
                    <w:rFonts w:ascii="Times New Roman" w:eastAsia="Times New Roman" w:hAnsi="Times New Roman" w:cs="Times New Roman"/>
                    <w:sz w:val="26"/>
                    <w:szCs w:val="26"/>
                  </w:rPr>
                </w:rPrChange>
              </w:rPr>
              <w:t>Quên mật khẩu</w:t>
            </w:r>
          </w:p>
        </w:tc>
      </w:tr>
      <w:tr w:rsidR="5A64F9FC" w14:paraId="41108C51" w14:textId="77777777" w:rsidTr="5A64F9FC">
        <w:trPr>
          <w:trHeight w:val="300"/>
        </w:trPr>
        <w:tc>
          <w:tcPr>
            <w:tcW w:w="2655" w:type="dxa"/>
            <w:shd w:val="clear" w:color="auto" w:fill="auto"/>
            <w:tcMar>
              <w:top w:w="100" w:type="dxa"/>
              <w:left w:w="100" w:type="dxa"/>
              <w:bottom w:w="100" w:type="dxa"/>
              <w:right w:w="100" w:type="dxa"/>
            </w:tcMar>
          </w:tcPr>
          <w:p w14:paraId="01D83159" w14:textId="77777777" w:rsidR="5A64F9FC" w:rsidRPr="00476848" w:rsidRDefault="5A64F9FC" w:rsidP="5A64F9FC">
            <w:pPr>
              <w:widowControl w:val="0"/>
              <w:spacing w:line="240" w:lineRule="auto"/>
              <w:ind w:left="94"/>
              <w:rPr>
                <w:rFonts w:ascii="Times New Roman" w:eastAsia="Times New Roman" w:hAnsi="Times New Roman" w:cs="Times New Roman"/>
                <w:sz w:val="24"/>
                <w:szCs w:val="24"/>
                <w:rPrChange w:id="4511"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512" w:author="Kiên Lê Trung" w:date="2024-12-25T13:51:00Z" w16du:dateUtc="2024-12-25T06:51:00Z">
                  <w:rPr>
                    <w:rFonts w:ascii="Times New Roman" w:eastAsia="Times New Roman" w:hAnsi="Times New Roman" w:cs="Times New Roman"/>
                    <w:sz w:val="26"/>
                    <w:szCs w:val="26"/>
                  </w:rPr>
                </w:rPrChange>
              </w:rPr>
              <w:t>Actor</w:t>
            </w:r>
          </w:p>
        </w:tc>
        <w:tc>
          <w:tcPr>
            <w:tcW w:w="5625" w:type="dxa"/>
            <w:shd w:val="clear" w:color="auto" w:fill="auto"/>
            <w:tcMar>
              <w:top w:w="100" w:type="dxa"/>
              <w:left w:w="100" w:type="dxa"/>
              <w:bottom w:w="100" w:type="dxa"/>
              <w:right w:w="100" w:type="dxa"/>
            </w:tcMar>
          </w:tcPr>
          <w:p w14:paraId="294171C2" w14:textId="02A61C63" w:rsidR="5A64F9FC" w:rsidRPr="00476848" w:rsidRDefault="5A64F9FC" w:rsidP="5A64F9FC">
            <w:pPr>
              <w:widowControl w:val="0"/>
              <w:pBdr>
                <w:top w:val="nil"/>
                <w:left w:val="nil"/>
                <w:bottom w:val="nil"/>
                <w:right w:val="nil"/>
                <w:between w:val="nil"/>
              </w:pBdr>
              <w:spacing w:line="240" w:lineRule="auto"/>
              <w:rPr>
                <w:rFonts w:ascii="Times New Roman" w:eastAsia="Times New Roman" w:hAnsi="Times New Roman" w:cs="Times New Roman"/>
                <w:sz w:val="24"/>
                <w:szCs w:val="24"/>
                <w:rPrChange w:id="4513"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514" w:author="Kiên Lê Trung" w:date="2024-12-25T13:51:00Z" w16du:dateUtc="2024-12-25T06:51:00Z">
                  <w:rPr>
                    <w:rFonts w:ascii="Times New Roman" w:eastAsia="Times New Roman" w:hAnsi="Times New Roman" w:cs="Times New Roman"/>
                    <w:sz w:val="26"/>
                    <w:szCs w:val="26"/>
                  </w:rPr>
                </w:rPrChange>
              </w:rPr>
              <w:t>Khách hàng, Người bán</w:t>
            </w:r>
            <w:r w:rsidR="6F3C4BF1" w:rsidRPr="00476848">
              <w:rPr>
                <w:rFonts w:ascii="Times New Roman" w:eastAsia="Times New Roman" w:hAnsi="Times New Roman" w:cs="Times New Roman"/>
                <w:sz w:val="24"/>
                <w:szCs w:val="24"/>
                <w:rPrChange w:id="4515" w:author="Kiên Lê Trung" w:date="2024-12-25T13:51:00Z" w16du:dateUtc="2024-12-25T06:51:00Z">
                  <w:rPr>
                    <w:rFonts w:ascii="Times New Roman" w:eastAsia="Times New Roman" w:hAnsi="Times New Roman" w:cs="Times New Roman"/>
                    <w:sz w:val="26"/>
                    <w:szCs w:val="26"/>
                  </w:rPr>
                </w:rPrChange>
              </w:rPr>
              <w:t xml:space="preserve"> </w:t>
            </w:r>
          </w:p>
        </w:tc>
      </w:tr>
      <w:tr w:rsidR="5A64F9FC" w14:paraId="77043FDE" w14:textId="77777777" w:rsidTr="5A64F9FC">
        <w:trPr>
          <w:trHeight w:val="300"/>
        </w:trPr>
        <w:tc>
          <w:tcPr>
            <w:tcW w:w="2655" w:type="dxa"/>
            <w:shd w:val="clear" w:color="auto" w:fill="auto"/>
            <w:tcMar>
              <w:top w:w="100" w:type="dxa"/>
              <w:left w:w="100" w:type="dxa"/>
              <w:bottom w:w="100" w:type="dxa"/>
              <w:right w:w="100" w:type="dxa"/>
            </w:tcMar>
          </w:tcPr>
          <w:p w14:paraId="6E496125" w14:textId="77777777" w:rsidR="5A64F9FC" w:rsidRPr="00476848" w:rsidRDefault="5A64F9FC" w:rsidP="5A64F9FC">
            <w:pPr>
              <w:widowControl w:val="0"/>
              <w:spacing w:line="240" w:lineRule="auto"/>
              <w:ind w:left="94"/>
              <w:rPr>
                <w:rFonts w:ascii="Times New Roman" w:eastAsia="Times New Roman" w:hAnsi="Times New Roman" w:cs="Times New Roman"/>
                <w:sz w:val="24"/>
                <w:szCs w:val="24"/>
                <w:rPrChange w:id="4516"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517" w:author="Kiên Lê Trung" w:date="2024-12-25T13:51:00Z" w16du:dateUtc="2024-12-25T06:51:00Z">
                  <w:rPr>
                    <w:rFonts w:ascii="Times New Roman" w:eastAsia="Times New Roman" w:hAnsi="Times New Roman" w:cs="Times New Roman"/>
                    <w:sz w:val="26"/>
                    <w:szCs w:val="26"/>
                  </w:rPr>
                </w:rPrChange>
              </w:rPr>
              <w:t>Tiền điều kiện</w:t>
            </w:r>
          </w:p>
        </w:tc>
        <w:tc>
          <w:tcPr>
            <w:tcW w:w="5625" w:type="dxa"/>
            <w:shd w:val="clear" w:color="auto" w:fill="auto"/>
            <w:tcMar>
              <w:top w:w="100" w:type="dxa"/>
              <w:left w:w="100" w:type="dxa"/>
              <w:bottom w:w="100" w:type="dxa"/>
              <w:right w:w="100" w:type="dxa"/>
            </w:tcMar>
          </w:tcPr>
          <w:p w14:paraId="4B264188" w14:textId="7A5BEA89" w:rsidR="5A64F9FC" w:rsidRPr="00476848" w:rsidRDefault="5A64F9FC" w:rsidP="5A64F9FC">
            <w:pPr>
              <w:widowControl w:val="0"/>
              <w:pBdr>
                <w:top w:val="nil"/>
                <w:left w:val="nil"/>
                <w:bottom w:val="nil"/>
                <w:right w:val="nil"/>
                <w:between w:val="nil"/>
              </w:pBdr>
              <w:spacing w:line="240" w:lineRule="auto"/>
              <w:rPr>
                <w:rFonts w:ascii="Times New Roman" w:eastAsia="Times New Roman" w:hAnsi="Times New Roman" w:cs="Times New Roman"/>
                <w:sz w:val="24"/>
                <w:szCs w:val="24"/>
                <w:rPrChange w:id="4518"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519" w:author="Kiên Lê Trung" w:date="2024-12-25T13:51:00Z" w16du:dateUtc="2024-12-25T06:51:00Z">
                  <w:rPr>
                    <w:rFonts w:ascii="Times New Roman" w:eastAsia="Times New Roman" w:hAnsi="Times New Roman" w:cs="Times New Roman"/>
                    <w:sz w:val="26"/>
                    <w:szCs w:val="26"/>
                  </w:rPr>
                </w:rPrChange>
              </w:rPr>
              <w:t>Khách hàng, người bán đã có tài</w:t>
            </w:r>
            <w:r w:rsidR="1D02DE28" w:rsidRPr="00476848">
              <w:rPr>
                <w:rFonts w:ascii="Times New Roman" w:eastAsia="Times New Roman" w:hAnsi="Times New Roman" w:cs="Times New Roman"/>
                <w:sz w:val="24"/>
                <w:szCs w:val="24"/>
                <w:rPrChange w:id="4520" w:author="Kiên Lê Trung" w:date="2024-12-25T13:51:00Z" w16du:dateUtc="2024-12-25T06:51:00Z">
                  <w:rPr>
                    <w:rFonts w:ascii="Times New Roman" w:eastAsia="Times New Roman" w:hAnsi="Times New Roman" w:cs="Times New Roman"/>
                    <w:sz w:val="26"/>
                    <w:szCs w:val="26"/>
                  </w:rPr>
                </w:rPrChange>
              </w:rPr>
              <w:t xml:space="preserve"> </w:t>
            </w:r>
            <w:r w:rsidR="38D94218" w:rsidRPr="00476848">
              <w:rPr>
                <w:rFonts w:ascii="Times New Roman" w:eastAsia="Times New Roman" w:hAnsi="Times New Roman" w:cs="Times New Roman"/>
                <w:sz w:val="24"/>
                <w:szCs w:val="24"/>
                <w:rPrChange w:id="4521" w:author="Kiên Lê Trung" w:date="2024-12-25T13:51:00Z" w16du:dateUtc="2024-12-25T06:51:00Z">
                  <w:rPr>
                    <w:rFonts w:ascii="Times New Roman" w:eastAsia="Times New Roman" w:hAnsi="Times New Roman" w:cs="Times New Roman"/>
                    <w:sz w:val="26"/>
                    <w:szCs w:val="26"/>
                  </w:rPr>
                </w:rPrChange>
              </w:rPr>
              <w:t>khoản nhưng quên mật khẩu</w:t>
            </w:r>
          </w:p>
        </w:tc>
      </w:tr>
      <w:tr w:rsidR="5A64F9FC" w14:paraId="47F39C89" w14:textId="77777777" w:rsidTr="5A64F9FC">
        <w:trPr>
          <w:trHeight w:val="300"/>
        </w:trPr>
        <w:tc>
          <w:tcPr>
            <w:tcW w:w="2655" w:type="dxa"/>
            <w:shd w:val="clear" w:color="auto" w:fill="auto"/>
            <w:tcMar>
              <w:top w:w="100" w:type="dxa"/>
              <w:left w:w="100" w:type="dxa"/>
              <w:bottom w:w="100" w:type="dxa"/>
              <w:right w:w="100" w:type="dxa"/>
            </w:tcMar>
          </w:tcPr>
          <w:p w14:paraId="5DBCD0C2" w14:textId="77777777" w:rsidR="5A64F9FC" w:rsidRPr="00476848" w:rsidRDefault="5A64F9FC" w:rsidP="5A64F9FC">
            <w:pPr>
              <w:widowControl w:val="0"/>
              <w:spacing w:before="3" w:line="240" w:lineRule="auto"/>
              <w:ind w:left="141" w:hanging="45"/>
              <w:rPr>
                <w:rFonts w:ascii="Times New Roman" w:eastAsia="Times New Roman" w:hAnsi="Times New Roman" w:cs="Times New Roman"/>
                <w:sz w:val="24"/>
                <w:szCs w:val="24"/>
                <w:rPrChange w:id="4522"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523" w:author="Kiên Lê Trung" w:date="2024-12-25T13:51:00Z" w16du:dateUtc="2024-12-25T06:51:00Z">
                  <w:rPr>
                    <w:rFonts w:ascii="Times New Roman" w:eastAsia="Times New Roman" w:hAnsi="Times New Roman" w:cs="Times New Roman"/>
                    <w:sz w:val="26"/>
                    <w:szCs w:val="26"/>
                  </w:rPr>
                </w:rPrChange>
              </w:rPr>
              <w:t>Hậu điều kiện</w:t>
            </w:r>
          </w:p>
        </w:tc>
        <w:tc>
          <w:tcPr>
            <w:tcW w:w="5625" w:type="dxa"/>
            <w:shd w:val="clear" w:color="auto" w:fill="auto"/>
            <w:tcMar>
              <w:top w:w="100" w:type="dxa"/>
              <w:left w:w="100" w:type="dxa"/>
              <w:bottom w:w="100" w:type="dxa"/>
              <w:right w:w="100" w:type="dxa"/>
            </w:tcMar>
          </w:tcPr>
          <w:p w14:paraId="30081E0A" w14:textId="28C4BE51" w:rsidR="5A64F9FC" w:rsidRPr="00476848" w:rsidRDefault="5A64F9FC" w:rsidP="5A64F9FC">
            <w:pPr>
              <w:widowControl w:val="0"/>
              <w:pBdr>
                <w:top w:val="nil"/>
                <w:left w:val="nil"/>
                <w:bottom w:val="nil"/>
                <w:right w:val="nil"/>
                <w:between w:val="nil"/>
              </w:pBdr>
              <w:spacing w:line="240" w:lineRule="auto"/>
              <w:rPr>
                <w:rFonts w:ascii="Times New Roman" w:eastAsia="Times New Roman" w:hAnsi="Times New Roman" w:cs="Times New Roman"/>
                <w:sz w:val="24"/>
                <w:szCs w:val="24"/>
                <w:rPrChange w:id="4524"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525" w:author="Kiên Lê Trung" w:date="2024-12-25T13:51:00Z" w16du:dateUtc="2024-12-25T06:51:00Z">
                  <w:rPr>
                    <w:rFonts w:ascii="Times New Roman" w:eastAsia="Times New Roman" w:hAnsi="Times New Roman" w:cs="Times New Roman"/>
                    <w:sz w:val="26"/>
                    <w:szCs w:val="26"/>
                  </w:rPr>
                </w:rPrChange>
              </w:rPr>
              <w:t>Khách hàng, người bán đăng nhập thành công và vào trang chủ</w:t>
            </w:r>
          </w:p>
        </w:tc>
      </w:tr>
      <w:tr w:rsidR="5A64F9FC" w14:paraId="6358D8E5" w14:textId="77777777" w:rsidTr="5A64F9FC">
        <w:trPr>
          <w:trHeight w:val="300"/>
        </w:trPr>
        <w:tc>
          <w:tcPr>
            <w:tcW w:w="8280" w:type="dxa"/>
            <w:gridSpan w:val="2"/>
            <w:shd w:val="clear" w:color="auto" w:fill="auto"/>
            <w:tcMar>
              <w:top w:w="100" w:type="dxa"/>
              <w:left w:w="100" w:type="dxa"/>
              <w:bottom w:w="100" w:type="dxa"/>
              <w:right w:w="100" w:type="dxa"/>
            </w:tcMar>
          </w:tcPr>
          <w:p w14:paraId="776CEA9E" w14:textId="77777777" w:rsidR="5A64F9FC" w:rsidRPr="00476848" w:rsidRDefault="5A64F9FC" w:rsidP="00E93FF1">
            <w:pPr>
              <w:widowControl w:val="0"/>
              <w:ind w:left="94"/>
              <w:rPr>
                <w:rFonts w:ascii="Times New Roman" w:eastAsia="Times New Roman" w:hAnsi="Times New Roman" w:cs="Times New Roman"/>
                <w:sz w:val="24"/>
                <w:szCs w:val="24"/>
                <w:rPrChange w:id="4526" w:author="Kiên Lê Trung" w:date="2024-12-25T13:51:00Z" w16du:dateUtc="2024-12-25T06:51:00Z">
                  <w:rPr>
                    <w:rFonts w:ascii="Times New Roman" w:eastAsia="Times New Roman" w:hAnsi="Times New Roman" w:cs="Times New Roman"/>
                    <w:sz w:val="26"/>
                    <w:szCs w:val="26"/>
                  </w:rPr>
                </w:rPrChange>
              </w:rPr>
              <w:pPrChange w:id="4527" w:author="Kiên Lê Trung" w:date="2024-12-25T14:38:00Z" w16du:dateUtc="2024-12-25T07:38:00Z">
                <w:pPr>
                  <w:widowControl w:val="0"/>
                  <w:spacing w:line="240" w:lineRule="auto"/>
                  <w:ind w:left="94"/>
                </w:pPr>
              </w:pPrChange>
            </w:pPr>
            <w:r w:rsidRPr="00476848">
              <w:rPr>
                <w:rFonts w:ascii="Times New Roman" w:eastAsia="Times New Roman" w:hAnsi="Times New Roman" w:cs="Times New Roman"/>
                <w:sz w:val="24"/>
                <w:szCs w:val="24"/>
                <w:rPrChange w:id="4528" w:author="Kiên Lê Trung" w:date="2024-12-25T13:51:00Z" w16du:dateUtc="2024-12-25T06:51:00Z">
                  <w:rPr>
                    <w:rFonts w:ascii="Times New Roman" w:eastAsia="Times New Roman" w:hAnsi="Times New Roman" w:cs="Times New Roman"/>
                    <w:sz w:val="26"/>
                    <w:szCs w:val="26"/>
                  </w:rPr>
                </w:rPrChange>
              </w:rPr>
              <w:t>Chuỗi sự kiện chính</w:t>
            </w:r>
          </w:p>
          <w:p w14:paraId="6C114F74" w14:textId="6A70A754" w:rsidR="5A64F9FC" w:rsidRPr="00476848" w:rsidRDefault="5A64F9FC" w:rsidP="00E93FF1">
            <w:pPr>
              <w:pStyle w:val="ListParagraph"/>
              <w:widowControl w:val="0"/>
              <w:numPr>
                <w:ilvl w:val="0"/>
                <w:numId w:val="3"/>
              </w:numPr>
              <w:rPr>
                <w:rFonts w:ascii="Times New Roman" w:eastAsia="Times New Roman" w:hAnsi="Times New Roman" w:cs="Times New Roman"/>
                <w:sz w:val="24"/>
                <w:szCs w:val="24"/>
                <w:rPrChange w:id="4529" w:author="Kiên Lê Trung" w:date="2024-12-25T13:51:00Z" w16du:dateUtc="2024-12-25T06:51:00Z">
                  <w:rPr>
                    <w:rFonts w:ascii="Times New Roman" w:eastAsia="Times New Roman" w:hAnsi="Times New Roman" w:cs="Times New Roman"/>
                    <w:sz w:val="26"/>
                    <w:szCs w:val="26"/>
                  </w:rPr>
                </w:rPrChange>
              </w:rPr>
              <w:pPrChange w:id="4530" w:author="Kiên Lê Trung" w:date="2024-12-25T14:38:00Z" w16du:dateUtc="2024-12-25T07:38:00Z">
                <w:pPr>
                  <w:pStyle w:val="ListParagraph"/>
                  <w:widowControl w:val="0"/>
                  <w:numPr>
                    <w:numId w:val="3"/>
                  </w:numPr>
                  <w:spacing w:line="240" w:lineRule="auto"/>
                  <w:ind w:hanging="360"/>
                </w:pPr>
              </w:pPrChange>
            </w:pPr>
            <w:r w:rsidRPr="00476848">
              <w:rPr>
                <w:rFonts w:ascii="Times New Roman" w:eastAsia="Times New Roman" w:hAnsi="Times New Roman" w:cs="Times New Roman"/>
                <w:sz w:val="24"/>
                <w:szCs w:val="24"/>
                <w:rPrChange w:id="4531" w:author="Kiên Lê Trung" w:date="2024-12-25T13:51:00Z" w16du:dateUtc="2024-12-25T06:51:00Z">
                  <w:rPr>
                    <w:rFonts w:ascii="Times New Roman" w:eastAsia="Times New Roman" w:hAnsi="Times New Roman" w:cs="Times New Roman"/>
                    <w:sz w:val="26"/>
                    <w:szCs w:val="26"/>
                  </w:rPr>
                </w:rPrChange>
              </w:rPr>
              <w:t xml:space="preserve">Người dùng </w:t>
            </w:r>
            <w:r w:rsidR="2DE63E39" w:rsidRPr="00476848">
              <w:rPr>
                <w:rFonts w:ascii="Times New Roman" w:eastAsia="Times New Roman" w:hAnsi="Times New Roman" w:cs="Times New Roman"/>
                <w:sz w:val="24"/>
                <w:szCs w:val="24"/>
                <w:rPrChange w:id="4532" w:author="Kiên Lê Trung" w:date="2024-12-25T13:51:00Z" w16du:dateUtc="2024-12-25T06:51:00Z">
                  <w:rPr>
                    <w:rFonts w:ascii="Times New Roman" w:eastAsia="Times New Roman" w:hAnsi="Times New Roman" w:cs="Times New Roman"/>
                    <w:sz w:val="26"/>
                    <w:szCs w:val="26"/>
                  </w:rPr>
                </w:rPrChange>
              </w:rPr>
              <w:t xml:space="preserve">đang ở trang Login của hệ thống, </w:t>
            </w:r>
            <w:r w:rsidR="244D1374" w:rsidRPr="00476848">
              <w:rPr>
                <w:rFonts w:ascii="Times New Roman" w:eastAsia="Times New Roman" w:hAnsi="Times New Roman" w:cs="Times New Roman"/>
                <w:sz w:val="24"/>
                <w:szCs w:val="24"/>
                <w:rPrChange w:id="4533" w:author="Kiên Lê Trung" w:date="2024-12-25T13:51:00Z" w16du:dateUtc="2024-12-25T06:51:00Z">
                  <w:rPr>
                    <w:rFonts w:ascii="Times New Roman" w:eastAsia="Times New Roman" w:hAnsi="Times New Roman" w:cs="Times New Roman"/>
                    <w:sz w:val="26"/>
                    <w:szCs w:val="26"/>
                  </w:rPr>
                </w:rPrChange>
              </w:rPr>
              <w:t>bấm vào Quên mật khẩu</w:t>
            </w:r>
          </w:p>
          <w:p w14:paraId="110FF2C9" w14:textId="77777777" w:rsidR="244D1374" w:rsidRPr="00476848" w:rsidRDefault="244D1374" w:rsidP="00E93FF1">
            <w:pPr>
              <w:pStyle w:val="ListParagraph"/>
              <w:widowControl w:val="0"/>
              <w:numPr>
                <w:ilvl w:val="0"/>
                <w:numId w:val="3"/>
              </w:numPr>
              <w:rPr>
                <w:rFonts w:ascii="Times New Roman" w:eastAsia="Times New Roman" w:hAnsi="Times New Roman" w:cs="Times New Roman"/>
                <w:sz w:val="24"/>
                <w:szCs w:val="24"/>
                <w:rPrChange w:id="4534" w:author="Kiên Lê Trung" w:date="2024-12-25T13:51:00Z" w16du:dateUtc="2024-12-25T06:51:00Z">
                  <w:rPr>
                    <w:rFonts w:ascii="Times New Roman" w:eastAsia="Times New Roman" w:hAnsi="Times New Roman" w:cs="Times New Roman"/>
                    <w:sz w:val="26"/>
                    <w:szCs w:val="26"/>
                  </w:rPr>
                </w:rPrChange>
              </w:rPr>
              <w:pPrChange w:id="4535" w:author="Kiên Lê Trung" w:date="2024-12-25T14:38:00Z" w16du:dateUtc="2024-12-25T07:38:00Z">
                <w:pPr>
                  <w:pStyle w:val="ListParagraph"/>
                  <w:widowControl w:val="0"/>
                  <w:numPr>
                    <w:numId w:val="3"/>
                  </w:numPr>
                  <w:spacing w:line="240" w:lineRule="auto"/>
                  <w:ind w:hanging="360"/>
                </w:pPr>
              </w:pPrChange>
            </w:pPr>
            <w:r w:rsidRPr="00476848">
              <w:rPr>
                <w:rFonts w:ascii="Times New Roman" w:eastAsia="Times New Roman" w:hAnsi="Times New Roman" w:cs="Times New Roman"/>
                <w:sz w:val="24"/>
                <w:szCs w:val="24"/>
                <w:rPrChange w:id="4536" w:author="Kiên Lê Trung" w:date="2024-12-25T13:51:00Z" w16du:dateUtc="2024-12-25T06:51:00Z">
                  <w:rPr>
                    <w:rFonts w:ascii="Times New Roman" w:eastAsia="Times New Roman" w:hAnsi="Times New Roman" w:cs="Times New Roman"/>
                    <w:sz w:val="26"/>
                    <w:szCs w:val="26"/>
                  </w:rPr>
                </w:rPrChange>
              </w:rPr>
              <w:t>Hệ thống hiển thị giao diện Quên mật khẩu</w:t>
            </w:r>
          </w:p>
          <w:p w14:paraId="323912E2" w14:textId="4AA0D8BD" w:rsidR="00613F68" w:rsidRPr="00476848" w:rsidRDefault="00613F68" w:rsidP="00E93FF1">
            <w:pPr>
              <w:pStyle w:val="ListParagraph"/>
              <w:widowControl w:val="0"/>
              <w:numPr>
                <w:ilvl w:val="0"/>
                <w:numId w:val="3"/>
              </w:numPr>
              <w:rPr>
                <w:rFonts w:ascii="Times New Roman" w:eastAsia="Times New Roman" w:hAnsi="Times New Roman" w:cs="Times New Roman"/>
                <w:sz w:val="24"/>
                <w:szCs w:val="24"/>
                <w:rPrChange w:id="4537" w:author="Kiên Lê Trung" w:date="2024-12-25T13:51:00Z" w16du:dateUtc="2024-12-25T06:51:00Z">
                  <w:rPr>
                    <w:rFonts w:ascii="Times New Roman" w:eastAsia="Times New Roman" w:hAnsi="Times New Roman" w:cs="Times New Roman"/>
                    <w:sz w:val="26"/>
                    <w:szCs w:val="26"/>
                  </w:rPr>
                </w:rPrChange>
              </w:rPr>
              <w:pPrChange w:id="4538" w:author="Kiên Lê Trung" w:date="2024-12-25T14:38:00Z" w16du:dateUtc="2024-12-25T07:38:00Z">
                <w:pPr>
                  <w:pStyle w:val="ListParagraph"/>
                  <w:widowControl w:val="0"/>
                  <w:numPr>
                    <w:numId w:val="3"/>
                  </w:numPr>
                  <w:spacing w:line="240" w:lineRule="auto"/>
                  <w:ind w:hanging="360"/>
                </w:pPr>
              </w:pPrChange>
            </w:pPr>
            <w:r w:rsidRPr="00476848">
              <w:rPr>
                <w:rFonts w:ascii="Times New Roman" w:eastAsia="Times New Roman" w:hAnsi="Times New Roman" w:cs="Times New Roman"/>
                <w:sz w:val="24"/>
                <w:szCs w:val="24"/>
                <w:lang w:val="en-US"/>
                <w:rPrChange w:id="4539" w:author="Kiên Lê Trung" w:date="2024-12-25T13:51:00Z" w16du:dateUtc="2024-12-25T06:51:00Z">
                  <w:rPr>
                    <w:rFonts w:ascii="Times New Roman" w:eastAsia="Times New Roman" w:hAnsi="Times New Roman" w:cs="Times New Roman"/>
                    <w:sz w:val="26"/>
                    <w:szCs w:val="26"/>
                    <w:lang w:val="en-US"/>
                  </w:rPr>
                </w:rPrChange>
              </w:rPr>
              <w:t>Người dùng nhập địa chỉ email và click vào nút gửi mã OTP</w:t>
            </w:r>
          </w:p>
          <w:p w14:paraId="1C122786" w14:textId="77777777" w:rsidR="00613F68" w:rsidRPr="00476848" w:rsidRDefault="00613F68" w:rsidP="00E93FF1">
            <w:pPr>
              <w:pStyle w:val="ListParagraph"/>
              <w:widowControl w:val="0"/>
              <w:numPr>
                <w:ilvl w:val="0"/>
                <w:numId w:val="3"/>
              </w:numPr>
              <w:rPr>
                <w:rFonts w:ascii="Times New Roman" w:eastAsia="Times New Roman" w:hAnsi="Times New Roman" w:cs="Times New Roman"/>
                <w:sz w:val="24"/>
                <w:szCs w:val="24"/>
                <w:rPrChange w:id="4540" w:author="Kiên Lê Trung" w:date="2024-12-25T13:51:00Z" w16du:dateUtc="2024-12-25T06:51:00Z">
                  <w:rPr>
                    <w:rFonts w:ascii="Times New Roman" w:eastAsia="Times New Roman" w:hAnsi="Times New Roman" w:cs="Times New Roman"/>
                    <w:sz w:val="26"/>
                    <w:szCs w:val="26"/>
                  </w:rPr>
                </w:rPrChange>
              </w:rPr>
              <w:pPrChange w:id="4541" w:author="Kiên Lê Trung" w:date="2024-12-25T14:38:00Z" w16du:dateUtc="2024-12-25T07:38:00Z">
                <w:pPr>
                  <w:pStyle w:val="ListParagraph"/>
                  <w:widowControl w:val="0"/>
                  <w:numPr>
                    <w:numId w:val="3"/>
                  </w:numPr>
                  <w:spacing w:line="240" w:lineRule="auto"/>
                  <w:ind w:hanging="360"/>
                </w:pPr>
              </w:pPrChange>
            </w:pPr>
            <w:r w:rsidRPr="00476848">
              <w:rPr>
                <w:rFonts w:ascii="Times New Roman" w:eastAsia="Times New Roman" w:hAnsi="Times New Roman" w:cs="Times New Roman"/>
                <w:sz w:val="24"/>
                <w:szCs w:val="24"/>
                <w:rPrChange w:id="4542" w:author="Kiên Lê Trung" w:date="2024-12-25T13:51:00Z" w16du:dateUtc="2024-12-25T06:51:00Z">
                  <w:rPr>
                    <w:rFonts w:ascii="Times New Roman" w:eastAsia="Times New Roman" w:hAnsi="Times New Roman" w:cs="Times New Roman"/>
                    <w:sz w:val="26"/>
                    <w:szCs w:val="26"/>
                  </w:rPr>
                </w:rPrChange>
              </w:rPr>
              <w:t>H</w:t>
            </w:r>
            <w:r w:rsidRPr="00476848">
              <w:rPr>
                <w:rFonts w:ascii="Times New Roman" w:eastAsia="Times New Roman" w:hAnsi="Times New Roman" w:cs="Times New Roman"/>
                <w:sz w:val="24"/>
                <w:szCs w:val="24"/>
                <w:lang w:val="en-US"/>
                <w:rPrChange w:id="4543" w:author="Kiên Lê Trung" w:date="2024-12-25T13:51:00Z" w16du:dateUtc="2024-12-25T06:51:00Z">
                  <w:rPr>
                    <w:rFonts w:ascii="Times New Roman" w:eastAsia="Times New Roman" w:hAnsi="Times New Roman" w:cs="Times New Roman"/>
                    <w:sz w:val="26"/>
                    <w:szCs w:val="26"/>
                    <w:lang w:val="en-US"/>
                  </w:rPr>
                </w:rPrChange>
              </w:rPr>
              <w:t>ệ thống gửi mã OTP về email và</w:t>
            </w:r>
            <w:r w:rsidR="00B45C3C" w:rsidRPr="00476848">
              <w:rPr>
                <w:rFonts w:ascii="Times New Roman" w:eastAsia="Times New Roman" w:hAnsi="Times New Roman" w:cs="Times New Roman"/>
                <w:sz w:val="24"/>
                <w:szCs w:val="24"/>
                <w:lang w:val="en-US"/>
                <w:rPrChange w:id="4544" w:author="Kiên Lê Trung" w:date="2024-12-25T13:51:00Z" w16du:dateUtc="2024-12-25T06:51:00Z">
                  <w:rPr>
                    <w:rFonts w:ascii="Times New Roman" w:eastAsia="Times New Roman" w:hAnsi="Times New Roman" w:cs="Times New Roman"/>
                    <w:sz w:val="26"/>
                    <w:szCs w:val="26"/>
                    <w:lang w:val="en-US"/>
                  </w:rPr>
                </w:rPrChange>
              </w:rPr>
              <w:t xml:space="preserve"> chuyển đến trang nhập OTP</w:t>
            </w:r>
          </w:p>
          <w:p w14:paraId="6362CE53" w14:textId="77777777" w:rsidR="00B45C3C" w:rsidRPr="00476848" w:rsidRDefault="00B45C3C" w:rsidP="00E93FF1">
            <w:pPr>
              <w:pStyle w:val="ListParagraph"/>
              <w:widowControl w:val="0"/>
              <w:numPr>
                <w:ilvl w:val="0"/>
                <w:numId w:val="3"/>
              </w:numPr>
              <w:rPr>
                <w:rFonts w:ascii="Times New Roman" w:eastAsia="Times New Roman" w:hAnsi="Times New Roman" w:cs="Times New Roman"/>
                <w:sz w:val="24"/>
                <w:szCs w:val="24"/>
                <w:rPrChange w:id="4545" w:author="Kiên Lê Trung" w:date="2024-12-25T13:51:00Z" w16du:dateUtc="2024-12-25T06:51:00Z">
                  <w:rPr>
                    <w:rFonts w:ascii="Times New Roman" w:eastAsia="Times New Roman" w:hAnsi="Times New Roman" w:cs="Times New Roman"/>
                    <w:sz w:val="26"/>
                    <w:szCs w:val="26"/>
                  </w:rPr>
                </w:rPrChange>
              </w:rPr>
              <w:pPrChange w:id="4546" w:author="Kiên Lê Trung" w:date="2024-12-25T14:38:00Z" w16du:dateUtc="2024-12-25T07:38:00Z">
                <w:pPr>
                  <w:pStyle w:val="ListParagraph"/>
                  <w:widowControl w:val="0"/>
                  <w:numPr>
                    <w:numId w:val="3"/>
                  </w:numPr>
                  <w:spacing w:line="240" w:lineRule="auto"/>
                  <w:ind w:hanging="360"/>
                </w:pPr>
              </w:pPrChange>
            </w:pPr>
            <w:r w:rsidRPr="00476848">
              <w:rPr>
                <w:rFonts w:ascii="Times New Roman" w:eastAsia="Times New Roman" w:hAnsi="Times New Roman" w:cs="Times New Roman"/>
                <w:sz w:val="24"/>
                <w:szCs w:val="24"/>
                <w:rPrChange w:id="4547" w:author="Kiên Lê Trung" w:date="2024-12-25T13:51:00Z" w16du:dateUtc="2024-12-25T06:51:00Z">
                  <w:rPr>
                    <w:rFonts w:ascii="Times New Roman" w:eastAsia="Times New Roman" w:hAnsi="Times New Roman" w:cs="Times New Roman"/>
                    <w:sz w:val="26"/>
                    <w:szCs w:val="26"/>
                  </w:rPr>
                </w:rPrChange>
              </w:rPr>
              <w:t>Ng</w:t>
            </w:r>
            <w:r w:rsidRPr="00476848">
              <w:rPr>
                <w:rFonts w:ascii="Times New Roman" w:eastAsia="Times New Roman" w:hAnsi="Times New Roman" w:cs="Times New Roman"/>
                <w:sz w:val="24"/>
                <w:szCs w:val="24"/>
                <w:lang w:val="en-US"/>
                <w:rPrChange w:id="4548" w:author="Kiên Lê Trung" w:date="2024-12-25T13:51:00Z" w16du:dateUtc="2024-12-25T06:51:00Z">
                  <w:rPr>
                    <w:rFonts w:ascii="Times New Roman" w:eastAsia="Times New Roman" w:hAnsi="Times New Roman" w:cs="Times New Roman"/>
                    <w:sz w:val="26"/>
                    <w:szCs w:val="26"/>
                    <w:lang w:val="en-US"/>
                  </w:rPr>
                </w:rPrChange>
              </w:rPr>
              <w:t>ười dùng nhập mã OTP</w:t>
            </w:r>
          </w:p>
          <w:p w14:paraId="69083178" w14:textId="7009AFB6" w:rsidR="244D1374" w:rsidRPr="00476848" w:rsidRDefault="00B45C3C" w:rsidP="00E93FF1">
            <w:pPr>
              <w:pStyle w:val="ListParagraph"/>
              <w:widowControl w:val="0"/>
              <w:numPr>
                <w:ilvl w:val="0"/>
                <w:numId w:val="3"/>
              </w:numPr>
              <w:rPr>
                <w:rFonts w:ascii="Times New Roman" w:eastAsia="Times New Roman" w:hAnsi="Times New Roman" w:cs="Times New Roman"/>
                <w:sz w:val="24"/>
                <w:szCs w:val="24"/>
                <w:rPrChange w:id="4549" w:author="Kiên Lê Trung" w:date="2024-12-25T13:51:00Z" w16du:dateUtc="2024-12-25T06:51:00Z">
                  <w:rPr>
                    <w:rFonts w:ascii="Times New Roman" w:eastAsia="Times New Roman" w:hAnsi="Times New Roman" w:cs="Times New Roman"/>
                    <w:sz w:val="26"/>
                    <w:szCs w:val="26"/>
                  </w:rPr>
                </w:rPrChange>
              </w:rPr>
              <w:pPrChange w:id="4550" w:author="Kiên Lê Trung" w:date="2024-12-25T14:38:00Z" w16du:dateUtc="2024-12-25T07:38:00Z">
                <w:pPr>
                  <w:pStyle w:val="ListParagraph"/>
                  <w:widowControl w:val="0"/>
                  <w:numPr>
                    <w:numId w:val="3"/>
                  </w:numPr>
                  <w:spacing w:line="240" w:lineRule="auto"/>
                  <w:ind w:hanging="360"/>
                </w:pPr>
              </w:pPrChange>
            </w:pPr>
            <w:r w:rsidRPr="00476848">
              <w:rPr>
                <w:rFonts w:ascii="Times New Roman" w:eastAsia="Times New Roman" w:hAnsi="Times New Roman" w:cs="Times New Roman"/>
                <w:sz w:val="24"/>
                <w:szCs w:val="24"/>
                <w:rPrChange w:id="4551" w:author="Kiên Lê Trung" w:date="2024-12-25T13:51:00Z" w16du:dateUtc="2024-12-25T06:51:00Z">
                  <w:rPr>
                    <w:rFonts w:ascii="Times New Roman" w:eastAsia="Times New Roman" w:hAnsi="Times New Roman" w:cs="Times New Roman"/>
                    <w:sz w:val="26"/>
                    <w:szCs w:val="26"/>
                  </w:rPr>
                </w:rPrChange>
              </w:rPr>
              <w:t>Hệ th</w:t>
            </w:r>
            <w:r w:rsidR="00835014" w:rsidRPr="00476848">
              <w:rPr>
                <w:rFonts w:ascii="Times New Roman" w:eastAsia="Times New Roman" w:hAnsi="Times New Roman" w:cs="Times New Roman"/>
                <w:sz w:val="24"/>
                <w:szCs w:val="24"/>
                <w:rPrChange w:id="4552" w:author="Kiên Lê Trung" w:date="2024-12-25T13:51:00Z" w16du:dateUtc="2024-12-25T06:51:00Z">
                  <w:rPr>
                    <w:rFonts w:ascii="Times New Roman" w:eastAsia="Times New Roman" w:hAnsi="Times New Roman" w:cs="Times New Roman"/>
                    <w:sz w:val="26"/>
                    <w:szCs w:val="26"/>
                  </w:rPr>
                </w:rPrChange>
              </w:rPr>
              <w:t>ống gửi mật khẩu</w:t>
            </w:r>
            <w:r w:rsidR="00835014" w:rsidRPr="00476848">
              <w:rPr>
                <w:rFonts w:ascii="Times New Roman" w:eastAsia="Times New Roman" w:hAnsi="Times New Roman" w:cs="Times New Roman"/>
                <w:sz w:val="24"/>
                <w:szCs w:val="24"/>
                <w:lang w:val="en-US"/>
                <w:rPrChange w:id="4553" w:author="Kiên Lê Trung" w:date="2024-12-25T13:51:00Z" w16du:dateUtc="2024-12-25T06:51:00Z">
                  <w:rPr>
                    <w:rFonts w:ascii="Times New Roman" w:eastAsia="Times New Roman" w:hAnsi="Times New Roman" w:cs="Times New Roman"/>
                    <w:sz w:val="26"/>
                    <w:szCs w:val="26"/>
                    <w:lang w:val="en-US"/>
                  </w:rPr>
                </w:rPrChange>
              </w:rPr>
              <w:t xml:space="preserve"> về email và thông</w:t>
            </w:r>
            <w:r w:rsidR="00E17245" w:rsidRPr="00476848">
              <w:rPr>
                <w:rFonts w:ascii="Times New Roman" w:eastAsia="Times New Roman" w:hAnsi="Times New Roman" w:cs="Times New Roman"/>
                <w:sz w:val="24"/>
                <w:szCs w:val="24"/>
                <w:lang w:val="en-US"/>
                <w:rPrChange w:id="4554" w:author="Kiên Lê Trung" w:date="2024-12-25T13:51:00Z" w16du:dateUtc="2024-12-25T06:51:00Z">
                  <w:rPr>
                    <w:rFonts w:ascii="Times New Roman" w:eastAsia="Times New Roman" w:hAnsi="Times New Roman" w:cs="Times New Roman"/>
                    <w:sz w:val="26"/>
                    <w:szCs w:val="26"/>
                    <w:lang w:val="en-US"/>
                  </w:rPr>
                </w:rPrChange>
              </w:rPr>
              <w:t xml:space="preserve"> báo </w:t>
            </w:r>
            <w:r w:rsidR="006F17A7" w:rsidRPr="00476848">
              <w:rPr>
                <w:rFonts w:ascii="Times New Roman" w:eastAsia="Times New Roman" w:hAnsi="Times New Roman" w:cs="Times New Roman"/>
                <w:sz w:val="24"/>
                <w:szCs w:val="24"/>
                <w:lang w:val="en-US"/>
                <w:rPrChange w:id="4555" w:author="Kiên Lê Trung" w:date="2024-12-25T13:51:00Z" w16du:dateUtc="2024-12-25T06:51:00Z">
                  <w:rPr>
                    <w:rFonts w:ascii="Times New Roman" w:eastAsia="Times New Roman" w:hAnsi="Times New Roman" w:cs="Times New Roman"/>
                    <w:sz w:val="26"/>
                    <w:szCs w:val="26"/>
                    <w:lang w:val="en-US"/>
                  </w:rPr>
                </w:rPrChange>
              </w:rPr>
              <w:t>lấy lại mật khẩu thành công</w:t>
            </w:r>
          </w:p>
        </w:tc>
      </w:tr>
      <w:tr w:rsidR="5A64F9FC" w14:paraId="0B91C150" w14:textId="77777777" w:rsidTr="5A64F9FC">
        <w:trPr>
          <w:trHeight w:val="300"/>
        </w:trPr>
        <w:tc>
          <w:tcPr>
            <w:tcW w:w="8280" w:type="dxa"/>
            <w:gridSpan w:val="2"/>
            <w:shd w:val="clear" w:color="auto" w:fill="auto"/>
            <w:tcMar>
              <w:top w:w="100" w:type="dxa"/>
              <w:left w:w="100" w:type="dxa"/>
              <w:bottom w:w="100" w:type="dxa"/>
              <w:right w:w="100" w:type="dxa"/>
            </w:tcMar>
          </w:tcPr>
          <w:p w14:paraId="30321E15" w14:textId="77777777" w:rsidR="5A64F9FC" w:rsidRPr="00476848" w:rsidRDefault="5A64F9FC" w:rsidP="00E93FF1">
            <w:pPr>
              <w:widowControl w:val="0"/>
              <w:ind w:left="94"/>
              <w:rPr>
                <w:rFonts w:ascii="Times New Roman" w:eastAsia="Times New Roman" w:hAnsi="Times New Roman" w:cs="Times New Roman"/>
                <w:sz w:val="24"/>
                <w:szCs w:val="24"/>
                <w:rPrChange w:id="4556" w:author="Kiên Lê Trung" w:date="2024-12-25T13:51:00Z" w16du:dateUtc="2024-12-25T06:51:00Z">
                  <w:rPr>
                    <w:rFonts w:ascii="Times New Roman" w:eastAsia="Times New Roman" w:hAnsi="Times New Roman" w:cs="Times New Roman"/>
                    <w:sz w:val="26"/>
                    <w:szCs w:val="26"/>
                  </w:rPr>
                </w:rPrChange>
              </w:rPr>
              <w:pPrChange w:id="4557" w:author="Kiên Lê Trung" w:date="2024-12-25T14:38:00Z" w16du:dateUtc="2024-12-25T07:38:00Z">
                <w:pPr>
                  <w:widowControl w:val="0"/>
                  <w:spacing w:line="240" w:lineRule="auto"/>
                  <w:ind w:left="94"/>
                </w:pPr>
              </w:pPrChange>
            </w:pPr>
            <w:commentRangeStart w:id="4558"/>
            <w:r w:rsidRPr="00476848">
              <w:rPr>
                <w:rFonts w:ascii="Times New Roman" w:eastAsia="Times New Roman" w:hAnsi="Times New Roman" w:cs="Times New Roman"/>
                <w:sz w:val="24"/>
                <w:szCs w:val="24"/>
                <w:rPrChange w:id="4559" w:author="Kiên Lê Trung" w:date="2024-12-25T13:51:00Z" w16du:dateUtc="2024-12-25T06:51:00Z">
                  <w:rPr>
                    <w:rFonts w:ascii="Times New Roman" w:eastAsia="Times New Roman" w:hAnsi="Times New Roman" w:cs="Times New Roman"/>
                    <w:sz w:val="26"/>
                    <w:szCs w:val="26"/>
                  </w:rPr>
                </w:rPrChange>
              </w:rPr>
              <w:t>Ngoại lệ:</w:t>
            </w:r>
          </w:p>
          <w:p w14:paraId="3FEA3B3F" w14:textId="77777777" w:rsidR="5A64F9FC" w:rsidRPr="00476848" w:rsidRDefault="5A64F9FC" w:rsidP="00E93FF1">
            <w:pPr>
              <w:widowControl w:val="0"/>
              <w:rPr>
                <w:ins w:id="4560" w:author="Kiên Lê Trung" w:date="2024-12-23T14:15:00Z" w16du:dateUtc="2024-12-23T07:15:00Z"/>
                <w:rFonts w:ascii="Times New Roman" w:eastAsia="Times New Roman" w:hAnsi="Times New Roman" w:cs="Times New Roman"/>
                <w:sz w:val="24"/>
                <w:szCs w:val="24"/>
                <w:lang w:val="en-US"/>
                <w:rPrChange w:id="4561" w:author="Kiên Lê Trung" w:date="2024-12-25T13:51:00Z" w16du:dateUtc="2024-12-25T06:51:00Z">
                  <w:rPr>
                    <w:ins w:id="4562" w:author="Kiên Lê Trung" w:date="2024-12-23T14:15:00Z" w16du:dateUtc="2024-12-23T07:15:00Z"/>
                    <w:rFonts w:ascii="Times New Roman" w:eastAsia="Times New Roman" w:hAnsi="Times New Roman" w:cs="Times New Roman"/>
                    <w:sz w:val="26"/>
                    <w:szCs w:val="26"/>
                    <w:lang w:val="en-US"/>
                  </w:rPr>
                </w:rPrChange>
              </w:rPr>
              <w:pPrChange w:id="4563" w:author="Kiên Lê Trung" w:date="2024-12-25T14:38:00Z" w16du:dateUtc="2024-12-25T07:38:00Z">
                <w:pPr>
                  <w:widowControl w:val="0"/>
                  <w:spacing w:line="240" w:lineRule="auto"/>
                </w:pPr>
              </w:pPrChange>
            </w:pPr>
            <w:r w:rsidRPr="00476848">
              <w:rPr>
                <w:rFonts w:ascii="Times New Roman" w:eastAsia="Times New Roman" w:hAnsi="Times New Roman" w:cs="Times New Roman"/>
                <w:sz w:val="24"/>
                <w:szCs w:val="24"/>
                <w:rPrChange w:id="4564" w:author="Kiên Lê Trung" w:date="2024-12-25T13:51:00Z" w16du:dateUtc="2024-12-25T06:51:00Z">
                  <w:rPr>
                    <w:rFonts w:ascii="Times New Roman" w:eastAsia="Times New Roman" w:hAnsi="Times New Roman" w:cs="Times New Roman"/>
                    <w:sz w:val="26"/>
                    <w:szCs w:val="26"/>
                  </w:rPr>
                </w:rPrChange>
              </w:rPr>
              <w:t xml:space="preserve">     </w:t>
            </w:r>
            <w:commentRangeEnd w:id="4558"/>
            <w:r w:rsidR="00873634" w:rsidRPr="00476848">
              <w:rPr>
                <w:rStyle w:val="CommentReference"/>
                <w:sz w:val="24"/>
                <w:szCs w:val="24"/>
                <w:rPrChange w:id="4565" w:author="Kiên Lê Trung" w:date="2024-12-25T13:51:00Z" w16du:dateUtc="2024-12-25T06:51:00Z">
                  <w:rPr>
                    <w:rStyle w:val="CommentReference"/>
                  </w:rPr>
                </w:rPrChange>
              </w:rPr>
              <w:commentReference w:id="4558"/>
            </w:r>
            <w:ins w:id="4566" w:author="Kiên Lê Trung" w:date="2024-12-23T14:14:00Z" w16du:dateUtc="2024-12-23T07:14:00Z">
              <w:r w:rsidR="00302E58" w:rsidRPr="00476848">
                <w:rPr>
                  <w:rFonts w:ascii="Times New Roman" w:eastAsia="Times New Roman" w:hAnsi="Times New Roman" w:cs="Times New Roman"/>
                  <w:sz w:val="24"/>
                  <w:szCs w:val="24"/>
                  <w:lang w:val="en-US"/>
                  <w:rPrChange w:id="4567" w:author="Kiên Lê Trung" w:date="2024-12-25T13:51:00Z" w16du:dateUtc="2024-12-25T06:51:00Z">
                    <w:rPr>
                      <w:rFonts w:ascii="Times New Roman" w:eastAsia="Times New Roman" w:hAnsi="Times New Roman" w:cs="Times New Roman"/>
                      <w:sz w:val="26"/>
                      <w:szCs w:val="26"/>
                      <w:lang w:val="en-US"/>
                    </w:rPr>
                  </w:rPrChange>
                </w:rPr>
                <w:t xml:space="preserve">3.1 Người dùng nhập email không đúng định dạng </w:t>
              </w:r>
            </w:ins>
          </w:p>
          <w:p w14:paraId="40FC5150" w14:textId="032D5E94" w:rsidR="00677A6C" w:rsidRPr="00476848" w:rsidRDefault="00677A6C" w:rsidP="00E93FF1">
            <w:pPr>
              <w:widowControl w:val="0"/>
              <w:rPr>
                <w:ins w:id="4568" w:author="Kiên Lê Trung" w:date="2024-12-23T14:14:00Z" w16du:dateUtc="2024-12-23T07:14:00Z"/>
                <w:rFonts w:ascii="Times New Roman" w:eastAsia="Times New Roman" w:hAnsi="Times New Roman" w:cs="Times New Roman"/>
                <w:sz w:val="24"/>
                <w:szCs w:val="24"/>
                <w:lang w:val="en-US"/>
                <w:rPrChange w:id="4569" w:author="Kiên Lê Trung" w:date="2024-12-25T13:51:00Z" w16du:dateUtc="2024-12-25T06:51:00Z">
                  <w:rPr>
                    <w:ins w:id="4570" w:author="Kiên Lê Trung" w:date="2024-12-23T14:14:00Z" w16du:dateUtc="2024-12-23T07:14:00Z"/>
                    <w:rFonts w:ascii="Times New Roman" w:eastAsia="Times New Roman" w:hAnsi="Times New Roman" w:cs="Times New Roman"/>
                    <w:sz w:val="26"/>
                    <w:szCs w:val="26"/>
                    <w:lang w:val="en-US"/>
                  </w:rPr>
                </w:rPrChange>
              </w:rPr>
              <w:pPrChange w:id="4571" w:author="Kiên Lê Trung" w:date="2024-12-25T14:38:00Z" w16du:dateUtc="2024-12-25T07:38:00Z">
                <w:pPr>
                  <w:widowControl w:val="0"/>
                  <w:spacing w:line="240" w:lineRule="auto"/>
                </w:pPr>
              </w:pPrChange>
            </w:pPr>
            <w:ins w:id="4572" w:author="Kiên Lê Trung" w:date="2024-12-23T14:15:00Z" w16du:dateUtc="2024-12-23T07:15:00Z">
              <w:r w:rsidRPr="00476848">
                <w:rPr>
                  <w:rFonts w:ascii="Times New Roman" w:eastAsia="Times New Roman" w:hAnsi="Times New Roman" w:cs="Times New Roman"/>
                  <w:sz w:val="24"/>
                  <w:szCs w:val="24"/>
                  <w:lang w:val="en-US"/>
                  <w:rPrChange w:id="4573" w:author="Kiên Lê Trung" w:date="2024-12-25T13:51:00Z" w16du:dateUtc="2024-12-25T06:51:00Z">
                    <w:rPr>
                      <w:rFonts w:ascii="Times New Roman" w:eastAsia="Times New Roman" w:hAnsi="Times New Roman" w:cs="Times New Roman"/>
                      <w:sz w:val="26"/>
                      <w:szCs w:val="26"/>
                      <w:lang w:val="en-US"/>
                    </w:rPr>
                  </w:rPrChange>
                </w:rPr>
                <w:t xml:space="preserve">           3.1.1 Hệ thống thông báo email không đúng định dạng</w:t>
              </w:r>
            </w:ins>
          </w:p>
          <w:p w14:paraId="3802439F" w14:textId="7CF27838" w:rsidR="00302E58" w:rsidRPr="00476848" w:rsidRDefault="00302E58" w:rsidP="00E93FF1">
            <w:pPr>
              <w:widowControl w:val="0"/>
              <w:rPr>
                <w:ins w:id="4574" w:author="Kiên Lê Trung" w:date="2024-12-23T14:14:00Z" w16du:dateUtc="2024-12-23T07:14:00Z"/>
                <w:rFonts w:ascii="Times New Roman" w:eastAsia="Times New Roman" w:hAnsi="Times New Roman" w:cs="Times New Roman"/>
                <w:sz w:val="24"/>
                <w:szCs w:val="24"/>
                <w:lang w:val="en-US"/>
                <w:rPrChange w:id="4575" w:author="Kiên Lê Trung" w:date="2024-12-25T13:51:00Z" w16du:dateUtc="2024-12-25T06:51:00Z">
                  <w:rPr>
                    <w:ins w:id="4576" w:author="Kiên Lê Trung" w:date="2024-12-23T14:14:00Z" w16du:dateUtc="2024-12-23T07:14:00Z"/>
                    <w:rFonts w:ascii="Times New Roman" w:eastAsia="Times New Roman" w:hAnsi="Times New Roman" w:cs="Times New Roman"/>
                    <w:sz w:val="26"/>
                    <w:szCs w:val="26"/>
                    <w:lang w:val="en-US"/>
                  </w:rPr>
                </w:rPrChange>
              </w:rPr>
              <w:pPrChange w:id="4577" w:author="Kiên Lê Trung" w:date="2024-12-25T14:38:00Z" w16du:dateUtc="2024-12-25T07:38:00Z">
                <w:pPr>
                  <w:widowControl w:val="0"/>
                  <w:spacing w:line="240" w:lineRule="auto"/>
                </w:pPr>
              </w:pPrChange>
            </w:pPr>
            <w:ins w:id="4578" w:author="Kiên Lê Trung" w:date="2024-12-23T14:14:00Z" w16du:dateUtc="2024-12-23T07:14:00Z">
              <w:r w:rsidRPr="00476848">
                <w:rPr>
                  <w:rFonts w:ascii="Times New Roman" w:eastAsia="Times New Roman" w:hAnsi="Times New Roman" w:cs="Times New Roman"/>
                  <w:sz w:val="24"/>
                  <w:szCs w:val="24"/>
                  <w:lang w:val="en-US"/>
                  <w:rPrChange w:id="4579" w:author="Kiên Lê Trung" w:date="2024-12-25T13:51:00Z" w16du:dateUtc="2024-12-25T06:51:00Z">
                    <w:rPr>
                      <w:rFonts w:ascii="Times New Roman" w:eastAsia="Times New Roman" w:hAnsi="Times New Roman" w:cs="Times New Roman"/>
                      <w:sz w:val="26"/>
                      <w:szCs w:val="26"/>
                      <w:lang w:val="en-US"/>
                    </w:rPr>
                  </w:rPrChange>
                </w:rPr>
                <w:t xml:space="preserve">           3.</w:t>
              </w:r>
            </w:ins>
            <w:ins w:id="4580" w:author="Kiên Lê Trung" w:date="2024-12-23T14:15:00Z" w16du:dateUtc="2024-12-23T07:15:00Z">
              <w:r w:rsidR="00677A6C" w:rsidRPr="00476848">
                <w:rPr>
                  <w:rFonts w:ascii="Times New Roman" w:eastAsia="Times New Roman" w:hAnsi="Times New Roman" w:cs="Times New Roman"/>
                  <w:sz w:val="24"/>
                  <w:szCs w:val="24"/>
                  <w:lang w:val="en-US"/>
                  <w:rPrChange w:id="4581" w:author="Kiên Lê Trung" w:date="2024-12-25T13:51:00Z" w16du:dateUtc="2024-12-25T06:51:00Z">
                    <w:rPr>
                      <w:rFonts w:ascii="Times New Roman" w:eastAsia="Times New Roman" w:hAnsi="Times New Roman" w:cs="Times New Roman"/>
                      <w:sz w:val="26"/>
                      <w:szCs w:val="26"/>
                      <w:lang w:val="en-US"/>
                    </w:rPr>
                  </w:rPrChange>
                </w:rPr>
                <w:t>1.</w:t>
              </w:r>
            </w:ins>
            <w:ins w:id="4582" w:author="Kiên Lê Trung" w:date="2024-12-23T14:14:00Z" w16du:dateUtc="2024-12-23T07:14:00Z">
              <w:r w:rsidRPr="00476848">
                <w:rPr>
                  <w:rFonts w:ascii="Times New Roman" w:eastAsia="Times New Roman" w:hAnsi="Times New Roman" w:cs="Times New Roman"/>
                  <w:sz w:val="24"/>
                  <w:szCs w:val="24"/>
                  <w:lang w:val="en-US"/>
                  <w:rPrChange w:id="4583" w:author="Kiên Lê Trung" w:date="2024-12-25T13:51:00Z" w16du:dateUtc="2024-12-25T06:51:00Z">
                    <w:rPr>
                      <w:rFonts w:ascii="Times New Roman" w:eastAsia="Times New Roman" w:hAnsi="Times New Roman" w:cs="Times New Roman"/>
                      <w:sz w:val="26"/>
                      <w:szCs w:val="26"/>
                      <w:lang w:val="en-US"/>
                    </w:rPr>
                  </w:rPrChange>
                </w:rPr>
                <w:t xml:space="preserve">2 Người dùng kiểm tra lại </w:t>
              </w:r>
              <w:r w:rsidR="00F122B1" w:rsidRPr="00476848">
                <w:rPr>
                  <w:rFonts w:ascii="Times New Roman" w:eastAsia="Times New Roman" w:hAnsi="Times New Roman" w:cs="Times New Roman"/>
                  <w:sz w:val="24"/>
                  <w:szCs w:val="24"/>
                  <w:lang w:val="en-US"/>
                  <w:rPrChange w:id="4584" w:author="Kiên Lê Trung" w:date="2024-12-25T13:51:00Z" w16du:dateUtc="2024-12-25T06:51:00Z">
                    <w:rPr>
                      <w:rFonts w:ascii="Times New Roman" w:eastAsia="Times New Roman" w:hAnsi="Times New Roman" w:cs="Times New Roman"/>
                      <w:sz w:val="26"/>
                      <w:szCs w:val="26"/>
                      <w:lang w:val="en-US"/>
                    </w:rPr>
                  </w:rPrChange>
                </w:rPr>
                <w:t xml:space="preserve">email và </w:t>
              </w:r>
              <w:r w:rsidR="00E06584" w:rsidRPr="00476848">
                <w:rPr>
                  <w:rFonts w:ascii="Times New Roman" w:eastAsia="Times New Roman" w:hAnsi="Times New Roman" w:cs="Times New Roman"/>
                  <w:sz w:val="24"/>
                  <w:szCs w:val="24"/>
                  <w:lang w:val="en-US"/>
                  <w:rPrChange w:id="4585" w:author="Kiên Lê Trung" w:date="2024-12-25T13:51:00Z" w16du:dateUtc="2024-12-25T06:51:00Z">
                    <w:rPr>
                      <w:rFonts w:ascii="Times New Roman" w:eastAsia="Times New Roman" w:hAnsi="Times New Roman" w:cs="Times New Roman"/>
                      <w:sz w:val="26"/>
                      <w:szCs w:val="26"/>
                      <w:lang w:val="en-US"/>
                    </w:rPr>
                  </w:rPrChange>
                </w:rPr>
                <w:t>bấm lại nút gửi mã OTP</w:t>
              </w:r>
            </w:ins>
          </w:p>
          <w:p w14:paraId="398ACF04" w14:textId="77777777" w:rsidR="00E06584" w:rsidRPr="00476848" w:rsidRDefault="00E06584" w:rsidP="00E93FF1">
            <w:pPr>
              <w:widowControl w:val="0"/>
              <w:rPr>
                <w:ins w:id="4586" w:author="Kiên Lê Trung" w:date="2024-12-23T14:15:00Z" w16du:dateUtc="2024-12-23T07:15:00Z"/>
                <w:rFonts w:ascii="Times New Roman" w:eastAsia="Times New Roman" w:hAnsi="Times New Roman" w:cs="Times New Roman"/>
                <w:sz w:val="24"/>
                <w:szCs w:val="24"/>
                <w:lang w:val="en-US"/>
                <w:rPrChange w:id="4587" w:author="Kiên Lê Trung" w:date="2024-12-25T13:51:00Z" w16du:dateUtc="2024-12-25T06:51:00Z">
                  <w:rPr>
                    <w:ins w:id="4588" w:author="Kiên Lê Trung" w:date="2024-12-23T14:15:00Z" w16du:dateUtc="2024-12-23T07:15:00Z"/>
                    <w:rFonts w:ascii="Times New Roman" w:eastAsia="Times New Roman" w:hAnsi="Times New Roman" w:cs="Times New Roman"/>
                    <w:sz w:val="26"/>
                    <w:szCs w:val="26"/>
                    <w:lang w:val="en-US"/>
                  </w:rPr>
                </w:rPrChange>
              </w:rPr>
              <w:pPrChange w:id="4589" w:author="Kiên Lê Trung" w:date="2024-12-25T14:38:00Z" w16du:dateUtc="2024-12-25T07:38:00Z">
                <w:pPr>
                  <w:widowControl w:val="0"/>
                  <w:spacing w:line="240" w:lineRule="auto"/>
                </w:pPr>
              </w:pPrChange>
            </w:pPr>
            <w:ins w:id="4590" w:author="Kiên Lê Trung" w:date="2024-12-23T14:14:00Z" w16du:dateUtc="2024-12-23T07:14:00Z">
              <w:r w:rsidRPr="00476848">
                <w:rPr>
                  <w:rFonts w:ascii="Times New Roman" w:eastAsia="Times New Roman" w:hAnsi="Times New Roman" w:cs="Times New Roman"/>
                  <w:sz w:val="24"/>
                  <w:szCs w:val="24"/>
                  <w:lang w:val="en-US"/>
                  <w:rPrChange w:id="4591" w:author="Kiên Lê Trung" w:date="2024-12-25T13:51:00Z" w16du:dateUtc="2024-12-25T06:51:00Z">
                    <w:rPr>
                      <w:rFonts w:ascii="Times New Roman" w:eastAsia="Times New Roman" w:hAnsi="Times New Roman" w:cs="Times New Roman"/>
                      <w:sz w:val="26"/>
                      <w:szCs w:val="26"/>
                      <w:lang w:val="en-US"/>
                    </w:rPr>
                  </w:rPrChange>
                </w:rPr>
                <w:t xml:space="preserve">     </w:t>
              </w:r>
              <w:r w:rsidR="00AC48D1" w:rsidRPr="00476848">
                <w:rPr>
                  <w:rFonts w:ascii="Times New Roman" w:eastAsia="Times New Roman" w:hAnsi="Times New Roman" w:cs="Times New Roman"/>
                  <w:sz w:val="24"/>
                  <w:szCs w:val="24"/>
                  <w:lang w:val="en-US"/>
                  <w:rPrChange w:id="4592" w:author="Kiên Lê Trung" w:date="2024-12-25T13:51:00Z" w16du:dateUtc="2024-12-25T06:51:00Z">
                    <w:rPr>
                      <w:rFonts w:ascii="Times New Roman" w:eastAsia="Times New Roman" w:hAnsi="Times New Roman" w:cs="Times New Roman"/>
                      <w:sz w:val="26"/>
                      <w:szCs w:val="26"/>
                      <w:lang w:val="en-US"/>
                    </w:rPr>
                  </w:rPrChange>
                </w:rPr>
                <w:t xml:space="preserve">5.1 Người dùng nhập sai mã OTP </w:t>
              </w:r>
            </w:ins>
          </w:p>
          <w:p w14:paraId="748CC383" w14:textId="77777777" w:rsidR="00402AD3" w:rsidRPr="00476848" w:rsidRDefault="00402AD3" w:rsidP="00E93FF1">
            <w:pPr>
              <w:widowControl w:val="0"/>
              <w:rPr>
                <w:ins w:id="4593" w:author="Kiên Lê Trung" w:date="2024-12-23T14:15:00Z" w16du:dateUtc="2024-12-23T07:15:00Z"/>
                <w:rFonts w:ascii="Times New Roman" w:eastAsia="Times New Roman" w:hAnsi="Times New Roman" w:cs="Times New Roman"/>
                <w:sz w:val="24"/>
                <w:szCs w:val="24"/>
                <w:lang w:val="en-US"/>
                <w:rPrChange w:id="4594" w:author="Kiên Lê Trung" w:date="2024-12-25T13:51:00Z" w16du:dateUtc="2024-12-25T06:51:00Z">
                  <w:rPr>
                    <w:ins w:id="4595" w:author="Kiên Lê Trung" w:date="2024-12-23T14:15:00Z" w16du:dateUtc="2024-12-23T07:15:00Z"/>
                    <w:rFonts w:ascii="Times New Roman" w:eastAsia="Times New Roman" w:hAnsi="Times New Roman" w:cs="Times New Roman"/>
                    <w:sz w:val="26"/>
                    <w:szCs w:val="26"/>
                    <w:lang w:val="en-US"/>
                  </w:rPr>
                </w:rPrChange>
              </w:rPr>
              <w:pPrChange w:id="4596" w:author="Kiên Lê Trung" w:date="2024-12-25T14:38:00Z" w16du:dateUtc="2024-12-25T07:38:00Z">
                <w:pPr>
                  <w:widowControl w:val="0"/>
                  <w:spacing w:line="240" w:lineRule="auto"/>
                </w:pPr>
              </w:pPrChange>
            </w:pPr>
            <w:ins w:id="4597" w:author="Kiên Lê Trung" w:date="2024-12-23T14:15:00Z" w16du:dateUtc="2024-12-23T07:15:00Z">
              <w:r w:rsidRPr="00476848">
                <w:rPr>
                  <w:rFonts w:ascii="Times New Roman" w:eastAsia="Times New Roman" w:hAnsi="Times New Roman" w:cs="Times New Roman"/>
                  <w:sz w:val="24"/>
                  <w:szCs w:val="24"/>
                  <w:lang w:val="en-US"/>
                  <w:rPrChange w:id="4598" w:author="Kiên Lê Trung" w:date="2024-12-25T13:51:00Z" w16du:dateUtc="2024-12-25T06:51:00Z">
                    <w:rPr>
                      <w:rFonts w:ascii="Times New Roman" w:eastAsia="Times New Roman" w:hAnsi="Times New Roman" w:cs="Times New Roman"/>
                      <w:sz w:val="26"/>
                      <w:szCs w:val="26"/>
                      <w:lang w:val="en-US"/>
                    </w:rPr>
                  </w:rPrChange>
                </w:rPr>
                <w:t xml:space="preserve">          </w:t>
              </w:r>
              <w:r w:rsidR="00A65369" w:rsidRPr="00476848">
                <w:rPr>
                  <w:rFonts w:ascii="Times New Roman" w:eastAsia="Times New Roman" w:hAnsi="Times New Roman" w:cs="Times New Roman"/>
                  <w:sz w:val="24"/>
                  <w:szCs w:val="24"/>
                  <w:lang w:val="en-US"/>
                  <w:rPrChange w:id="4599" w:author="Kiên Lê Trung" w:date="2024-12-25T13:51:00Z" w16du:dateUtc="2024-12-25T06:51:00Z">
                    <w:rPr>
                      <w:rFonts w:ascii="Times New Roman" w:eastAsia="Times New Roman" w:hAnsi="Times New Roman" w:cs="Times New Roman"/>
                      <w:sz w:val="26"/>
                      <w:szCs w:val="26"/>
                      <w:lang w:val="en-US"/>
                    </w:rPr>
                  </w:rPrChange>
                </w:rPr>
                <w:t xml:space="preserve"> </w:t>
              </w:r>
              <w:r w:rsidR="00677A6C" w:rsidRPr="00476848">
                <w:rPr>
                  <w:rFonts w:ascii="Times New Roman" w:eastAsia="Times New Roman" w:hAnsi="Times New Roman" w:cs="Times New Roman"/>
                  <w:sz w:val="24"/>
                  <w:szCs w:val="24"/>
                  <w:lang w:val="en-US"/>
                  <w:rPrChange w:id="4600" w:author="Kiên Lê Trung" w:date="2024-12-25T13:51:00Z" w16du:dateUtc="2024-12-25T06:51:00Z">
                    <w:rPr>
                      <w:rFonts w:ascii="Times New Roman" w:eastAsia="Times New Roman" w:hAnsi="Times New Roman" w:cs="Times New Roman"/>
                      <w:sz w:val="26"/>
                      <w:szCs w:val="26"/>
                      <w:lang w:val="en-US"/>
                    </w:rPr>
                  </w:rPrChange>
                </w:rPr>
                <w:t xml:space="preserve">5.1.1 Hệ thống thông báo mã OTP không đúng </w:t>
              </w:r>
            </w:ins>
          </w:p>
          <w:p w14:paraId="5CCAAF78" w14:textId="583AD7B7" w:rsidR="00677A6C" w:rsidRPr="00476848" w:rsidRDefault="00677A6C" w:rsidP="00E93FF1">
            <w:pPr>
              <w:widowControl w:val="0"/>
              <w:rPr>
                <w:rFonts w:ascii="Times New Roman" w:eastAsia="Times New Roman" w:hAnsi="Times New Roman" w:cs="Times New Roman"/>
                <w:sz w:val="24"/>
                <w:szCs w:val="24"/>
                <w:lang w:val="en-US"/>
                <w:rPrChange w:id="4601" w:author="Kiên Lê Trung" w:date="2024-12-25T13:51:00Z" w16du:dateUtc="2024-12-25T06:51:00Z">
                  <w:rPr>
                    <w:rFonts w:ascii="Times New Roman" w:eastAsia="Times New Roman" w:hAnsi="Times New Roman" w:cs="Times New Roman"/>
                    <w:sz w:val="26"/>
                    <w:szCs w:val="26"/>
                  </w:rPr>
                </w:rPrChange>
              </w:rPr>
              <w:pPrChange w:id="4602" w:author="Kiên Lê Trung" w:date="2024-12-25T14:38:00Z" w16du:dateUtc="2024-12-25T07:38:00Z">
                <w:pPr>
                  <w:widowControl w:val="0"/>
                  <w:spacing w:line="240" w:lineRule="auto"/>
                </w:pPr>
              </w:pPrChange>
            </w:pPr>
            <w:ins w:id="4603" w:author="Kiên Lê Trung" w:date="2024-12-23T14:15:00Z" w16du:dateUtc="2024-12-23T07:15:00Z">
              <w:r w:rsidRPr="00476848">
                <w:rPr>
                  <w:rFonts w:ascii="Times New Roman" w:eastAsia="Times New Roman" w:hAnsi="Times New Roman" w:cs="Times New Roman"/>
                  <w:sz w:val="24"/>
                  <w:szCs w:val="24"/>
                  <w:lang w:val="en-US"/>
                  <w:rPrChange w:id="4604" w:author="Kiên Lê Trung" w:date="2024-12-25T13:51:00Z" w16du:dateUtc="2024-12-25T06:51:00Z">
                    <w:rPr>
                      <w:rFonts w:ascii="Times New Roman" w:eastAsia="Times New Roman" w:hAnsi="Times New Roman" w:cs="Times New Roman"/>
                      <w:sz w:val="26"/>
                      <w:szCs w:val="26"/>
                      <w:lang w:val="en-US"/>
                    </w:rPr>
                  </w:rPrChange>
                </w:rPr>
                <w:t xml:space="preserve">           5.</w:t>
              </w:r>
            </w:ins>
            <w:ins w:id="4605" w:author="Kiên Lê Trung" w:date="2024-12-23T14:16:00Z" w16du:dateUtc="2024-12-23T07:16:00Z">
              <w:r w:rsidRPr="00476848">
                <w:rPr>
                  <w:rFonts w:ascii="Times New Roman" w:eastAsia="Times New Roman" w:hAnsi="Times New Roman" w:cs="Times New Roman"/>
                  <w:sz w:val="24"/>
                  <w:szCs w:val="24"/>
                  <w:lang w:val="en-US"/>
                  <w:rPrChange w:id="4606" w:author="Kiên Lê Trung" w:date="2024-12-25T13:51:00Z" w16du:dateUtc="2024-12-25T06:51:00Z">
                    <w:rPr>
                      <w:rFonts w:ascii="Times New Roman" w:eastAsia="Times New Roman" w:hAnsi="Times New Roman" w:cs="Times New Roman"/>
                      <w:sz w:val="26"/>
                      <w:szCs w:val="26"/>
                      <w:lang w:val="en-US"/>
                    </w:rPr>
                  </w:rPrChange>
                </w:rPr>
                <w:t>1.2 Người dùng kiểm tra và nhập lại mã OTP</w:t>
              </w:r>
            </w:ins>
          </w:p>
        </w:tc>
      </w:tr>
    </w:tbl>
    <w:p w14:paraId="3DD56F7B" w14:textId="309C0B6D" w:rsidR="5A64F9FC" w:rsidRPr="00BF3EA6" w:rsidRDefault="00BF3EA6" w:rsidP="0099382E">
      <w:pPr>
        <w:pStyle w:val="Caption"/>
        <w:spacing w:before="240"/>
        <w:rPr>
          <w:sz w:val="28"/>
          <w:szCs w:val="28"/>
          <w:lang w:val="en-US"/>
          <w:rPrChange w:id="4607" w:author="Kiên Lê Trung" w:date="2024-12-25T12:41:00Z" w16du:dateUtc="2024-12-25T05:41:00Z">
            <w:rPr>
              <w:sz w:val="28"/>
              <w:szCs w:val="28"/>
            </w:rPr>
          </w:rPrChange>
        </w:rPr>
        <w:pPrChange w:id="4608" w:author="Kiên Lê Trung" w:date="2024-12-25T15:31:00Z" w16du:dateUtc="2024-12-25T08:31:00Z">
          <w:pPr>
            <w:spacing w:after="160" w:line="259" w:lineRule="auto"/>
          </w:pPr>
        </w:pPrChange>
      </w:pPr>
      <w:bookmarkStart w:id="4609" w:name="_Toc186028232"/>
      <w:ins w:id="4610" w:author="Kiên Lê Trung" w:date="2024-12-25T12:41:00Z" w16du:dateUtc="2024-12-25T05:41:00Z">
        <w:r>
          <w:t xml:space="preserve">Bảng </w:t>
        </w:r>
      </w:ins>
      <w:ins w:id="4611" w:author="Kiên Lê Trung" w:date="2024-12-25T12:56:00Z" w16du:dateUtc="2024-12-25T05:56:00Z">
        <w:r w:rsidR="00115DF8">
          <w:fldChar w:fldCharType="begin"/>
        </w:r>
        <w:r w:rsidR="00115DF8">
          <w:instrText xml:space="preserve"> STYLEREF 1 \s </w:instrText>
        </w:r>
      </w:ins>
      <w:r w:rsidR="00115DF8">
        <w:fldChar w:fldCharType="separate"/>
      </w:r>
      <w:r w:rsidR="00115DF8">
        <w:rPr>
          <w:noProof/>
        </w:rPr>
        <w:t>2</w:t>
      </w:r>
      <w:ins w:id="4612" w:author="Kiên Lê Trung" w:date="2024-12-25T12:56:00Z" w16du:dateUtc="2024-12-25T05:56:00Z">
        <w:r w:rsidR="00115DF8">
          <w:fldChar w:fldCharType="end"/>
        </w:r>
        <w:r w:rsidR="00115DF8">
          <w:t>.</w:t>
        </w:r>
        <w:r w:rsidR="00115DF8">
          <w:fldChar w:fldCharType="begin"/>
        </w:r>
        <w:r w:rsidR="00115DF8">
          <w:instrText xml:space="preserve"> SEQ Bảng \* ARABIC \s 1 </w:instrText>
        </w:r>
      </w:ins>
      <w:r w:rsidR="00115DF8">
        <w:fldChar w:fldCharType="separate"/>
      </w:r>
      <w:ins w:id="4613" w:author="Kiên Lê Trung" w:date="2024-12-25T12:56:00Z" w16du:dateUtc="2024-12-25T05:56:00Z">
        <w:r w:rsidR="00115DF8">
          <w:rPr>
            <w:noProof/>
          </w:rPr>
          <w:t>7</w:t>
        </w:r>
        <w:r w:rsidR="00115DF8">
          <w:fldChar w:fldCharType="end"/>
        </w:r>
      </w:ins>
      <w:ins w:id="4614" w:author="Kiên Lê Trung" w:date="2024-12-25T12:41:00Z" w16du:dateUtc="2024-12-25T05:41:00Z">
        <w:r>
          <w:rPr>
            <w:lang w:val="en-US"/>
          </w:rPr>
          <w:t xml:space="preserve"> Kịch bản người dùng quên mật khẩu</w:t>
        </w:r>
        <w:bookmarkEnd w:id="4609"/>
        <w:r>
          <w:rPr>
            <w:lang w:val="en-US"/>
          </w:rPr>
          <w:t xml:space="preserve"> </w:t>
        </w:r>
      </w:ins>
    </w:p>
    <w:p w14:paraId="5D8118B8" w14:textId="757657D0" w:rsidR="007569A2" w:rsidRPr="00476848" w:rsidRDefault="00CE686F" w:rsidP="00C60A20">
      <w:pPr>
        <w:pStyle w:val="ListParagraph"/>
        <w:numPr>
          <w:ilvl w:val="0"/>
          <w:numId w:val="180"/>
        </w:numPr>
        <w:ind w:left="709"/>
        <w:rPr>
          <w:rFonts w:ascii="Times New Roman" w:hAnsi="Times New Roman" w:cs="Times New Roman"/>
          <w:b/>
          <w:sz w:val="24"/>
          <w:szCs w:val="24"/>
          <w:rPrChange w:id="4615" w:author="Kiên Lê Trung" w:date="2024-12-25T13:51:00Z" w16du:dateUtc="2024-12-25T06:51:00Z">
            <w:rPr>
              <w:rFonts w:ascii="Times New Roman" w:hAnsi="Times New Roman" w:cs="Times New Roman"/>
              <w:b/>
              <w:sz w:val="26"/>
              <w:szCs w:val="26"/>
            </w:rPr>
          </w:rPrChange>
        </w:rPr>
      </w:pPr>
      <w:bookmarkStart w:id="4616" w:name="_cdr8gxc61mh0" w:colFirst="0" w:colLast="0"/>
      <w:bookmarkEnd w:id="4616"/>
      <w:r w:rsidRPr="00476848">
        <w:rPr>
          <w:rFonts w:ascii="Times New Roman" w:hAnsi="Times New Roman" w:cs="Times New Roman"/>
          <w:b/>
          <w:sz w:val="24"/>
          <w:szCs w:val="24"/>
          <w:rPrChange w:id="4617" w:author="Kiên Lê Trung" w:date="2024-12-25T13:51:00Z" w16du:dateUtc="2024-12-25T06:51:00Z">
            <w:rPr>
              <w:rFonts w:ascii="Times New Roman" w:hAnsi="Times New Roman" w:cs="Times New Roman"/>
              <w:b/>
              <w:sz w:val="26"/>
              <w:szCs w:val="26"/>
            </w:rPr>
          </w:rPrChange>
        </w:rPr>
        <w:t xml:space="preserve">Chức năng Xem sản phẩm </w:t>
      </w:r>
    </w:p>
    <w:p w14:paraId="21B7150A" w14:textId="77777777" w:rsidR="007569A2" w:rsidRPr="00476848" w:rsidRDefault="00CE686F" w:rsidP="00034C0F">
      <w:pPr>
        <w:numPr>
          <w:ilvl w:val="0"/>
          <w:numId w:val="88"/>
        </w:numPr>
        <w:rPr>
          <w:rFonts w:ascii="Times New Roman" w:eastAsia="Times New Roman" w:hAnsi="Times New Roman" w:cs="Times New Roman"/>
          <w:sz w:val="24"/>
          <w:szCs w:val="24"/>
          <w:rPrChange w:id="4618"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619" w:author="Kiên Lê Trung" w:date="2024-12-25T13:51:00Z" w16du:dateUtc="2024-12-25T06:51:00Z">
            <w:rPr>
              <w:rFonts w:ascii="Times New Roman" w:eastAsia="Times New Roman" w:hAnsi="Times New Roman" w:cs="Times New Roman"/>
              <w:sz w:val="26"/>
              <w:szCs w:val="26"/>
            </w:rPr>
          </w:rPrChange>
        </w:rPr>
        <w:t>Kịch bản chức năng Tìm kiếm sản phẩm</w:t>
      </w:r>
    </w:p>
    <w:p w14:paraId="100C5B58" w14:textId="77777777" w:rsidR="007569A2" w:rsidRPr="00476848" w:rsidRDefault="00CE686F">
      <w:pPr>
        <w:ind w:left="720"/>
        <w:rPr>
          <w:color w:val="666666"/>
          <w:sz w:val="24"/>
          <w:szCs w:val="24"/>
          <w:rPrChange w:id="4620" w:author="Kiên Lê Trung" w:date="2024-12-25T13:51:00Z" w16du:dateUtc="2024-12-25T06:51:00Z">
            <w:rPr>
              <w:color w:val="666666"/>
              <w:sz w:val="28"/>
              <w:szCs w:val="28"/>
            </w:rPr>
          </w:rPrChange>
        </w:rPr>
      </w:pPr>
      <w:r w:rsidRPr="00476848">
        <w:rPr>
          <w:rFonts w:ascii="Times New Roman" w:eastAsia="Times New Roman" w:hAnsi="Times New Roman" w:cs="Times New Roman"/>
          <w:sz w:val="24"/>
          <w:szCs w:val="24"/>
          <w:rPrChange w:id="4621" w:author="Kiên Lê Trung" w:date="2024-12-25T13:51:00Z" w16du:dateUtc="2024-12-25T06:51:00Z">
            <w:rPr>
              <w:rFonts w:ascii="Times New Roman" w:eastAsia="Times New Roman" w:hAnsi="Times New Roman" w:cs="Times New Roman"/>
              <w:sz w:val="26"/>
              <w:szCs w:val="26"/>
            </w:rPr>
          </w:rPrChange>
        </w:rPr>
        <w:t xml:space="preserve"> </w:t>
      </w:r>
    </w:p>
    <w:tbl>
      <w:tblPr>
        <w:tblStyle w:val="a5"/>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56036DE2" w14:textId="77777777">
        <w:tc>
          <w:tcPr>
            <w:tcW w:w="2655" w:type="dxa"/>
            <w:shd w:val="clear" w:color="auto" w:fill="auto"/>
            <w:tcMar>
              <w:top w:w="100" w:type="dxa"/>
              <w:left w:w="100" w:type="dxa"/>
              <w:bottom w:w="100" w:type="dxa"/>
              <w:right w:w="100" w:type="dxa"/>
            </w:tcMar>
          </w:tcPr>
          <w:p w14:paraId="69942A6C" w14:textId="1DD152B5" w:rsidR="007569A2" w:rsidRPr="00476848" w:rsidRDefault="00983677">
            <w:pPr>
              <w:widowControl w:val="0"/>
              <w:spacing w:line="240" w:lineRule="auto"/>
              <w:ind w:left="94"/>
              <w:rPr>
                <w:rFonts w:ascii="Times New Roman" w:eastAsia="Times New Roman" w:hAnsi="Times New Roman" w:cs="Times New Roman"/>
                <w:sz w:val="24"/>
                <w:szCs w:val="24"/>
                <w:rPrChange w:id="4622"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623" w:author="Kiên Lê Trung" w:date="2024-12-25T13:51:00Z" w16du:dateUtc="2024-12-25T06:51:00Z">
                  <w:rPr>
                    <w:rFonts w:ascii="Times New Roman" w:eastAsia="Times New Roman" w:hAnsi="Times New Roman" w:cs="Times New Roman"/>
                    <w:sz w:val="26"/>
                    <w:szCs w:val="26"/>
                  </w:rPr>
                </w:rPrChange>
              </w:rPr>
              <w:t>Usecase</w:t>
            </w:r>
          </w:p>
        </w:tc>
        <w:tc>
          <w:tcPr>
            <w:tcW w:w="5625" w:type="dxa"/>
            <w:shd w:val="clear" w:color="auto" w:fill="auto"/>
            <w:tcMar>
              <w:top w:w="100" w:type="dxa"/>
              <w:left w:w="100" w:type="dxa"/>
              <w:bottom w:w="100" w:type="dxa"/>
              <w:right w:w="100" w:type="dxa"/>
            </w:tcMar>
          </w:tcPr>
          <w:p w14:paraId="48BE3094" w14:textId="77777777" w:rsidR="007569A2" w:rsidRPr="00476848" w:rsidRDefault="00CE686F">
            <w:pPr>
              <w:widowControl w:val="0"/>
              <w:spacing w:line="240" w:lineRule="auto"/>
              <w:rPr>
                <w:rFonts w:ascii="Times New Roman" w:eastAsia="Times New Roman" w:hAnsi="Times New Roman" w:cs="Times New Roman"/>
                <w:sz w:val="24"/>
                <w:szCs w:val="24"/>
                <w:rPrChange w:id="4624"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625" w:author="Kiên Lê Trung" w:date="2024-12-25T13:51:00Z" w16du:dateUtc="2024-12-25T06:51:00Z">
                  <w:rPr>
                    <w:rFonts w:ascii="Times New Roman" w:eastAsia="Times New Roman" w:hAnsi="Times New Roman" w:cs="Times New Roman"/>
                    <w:sz w:val="26"/>
                    <w:szCs w:val="26"/>
                  </w:rPr>
                </w:rPrChange>
              </w:rPr>
              <w:t>Tìm kiếm sản phẩm</w:t>
            </w:r>
          </w:p>
        </w:tc>
      </w:tr>
      <w:tr w:rsidR="007569A2" w:rsidRPr="00476848" w14:paraId="21B86281" w14:textId="77777777">
        <w:tc>
          <w:tcPr>
            <w:tcW w:w="2655" w:type="dxa"/>
            <w:shd w:val="clear" w:color="auto" w:fill="auto"/>
            <w:tcMar>
              <w:top w:w="100" w:type="dxa"/>
              <w:left w:w="100" w:type="dxa"/>
              <w:bottom w:w="100" w:type="dxa"/>
              <w:right w:w="100" w:type="dxa"/>
            </w:tcMar>
          </w:tcPr>
          <w:p w14:paraId="184AC8C4"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4626"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627" w:author="Kiên Lê Trung" w:date="2024-12-25T13:51:00Z" w16du:dateUtc="2024-12-25T06:51:00Z">
                  <w:rPr>
                    <w:rFonts w:ascii="Times New Roman" w:eastAsia="Times New Roman" w:hAnsi="Times New Roman" w:cs="Times New Roman"/>
                    <w:sz w:val="26"/>
                    <w:szCs w:val="26"/>
                  </w:rPr>
                </w:rPrChange>
              </w:rPr>
              <w:t>Actor</w:t>
            </w:r>
          </w:p>
        </w:tc>
        <w:tc>
          <w:tcPr>
            <w:tcW w:w="5625" w:type="dxa"/>
            <w:shd w:val="clear" w:color="auto" w:fill="auto"/>
            <w:tcMar>
              <w:top w:w="100" w:type="dxa"/>
              <w:left w:w="100" w:type="dxa"/>
              <w:bottom w:w="100" w:type="dxa"/>
              <w:right w:w="100" w:type="dxa"/>
            </w:tcMar>
          </w:tcPr>
          <w:p w14:paraId="008DE842" w14:textId="77777777" w:rsidR="007569A2" w:rsidRPr="00476848" w:rsidRDefault="00CE686F">
            <w:pPr>
              <w:widowControl w:val="0"/>
              <w:spacing w:line="240" w:lineRule="auto"/>
              <w:rPr>
                <w:rFonts w:ascii="Times New Roman" w:eastAsia="Times New Roman" w:hAnsi="Times New Roman" w:cs="Times New Roman"/>
                <w:sz w:val="24"/>
                <w:szCs w:val="24"/>
                <w:rPrChange w:id="4628"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629" w:author="Kiên Lê Trung" w:date="2024-12-25T13:51:00Z" w16du:dateUtc="2024-12-25T06:51:00Z">
                  <w:rPr>
                    <w:rFonts w:ascii="Times New Roman" w:eastAsia="Times New Roman" w:hAnsi="Times New Roman" w:cs="Times New Roman"/>
                    <w:sz w:val="26"/>
                    <w:szCs w:val="26"/>
                  </w:rPr>
                </w:rPrChange>
              </w:rPr>
              <w:t>Khách hàng</w:t>
            </w:r>
          </w:p>
        </w:tc>
      </w:tr>
      <w:tr w:rsidR="007569A2" w:rsidRPr="00476848" w14:paraId="35CEDA8D" w14:textId="77777777">
        <w:tc>
          <w:tcPr>
            <w:tcW w:w="2655" w:type="dxa"/>
            <w:shd w:val="clear" w:color="auto" w:fill="auto"/>
            <w:tcMar>
              <w:top w:w="100" w:type="dxa"/>
              <w:left w:w="100" w:type="dxa"/>
              <w:bottom w:w="100" w:type="dxa"/>
              <w:right w:w="100" w:type="dxa"/>
            </w:tcMar>
          </w:tcPr>
          <w:p w14:paraId="0F105776"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4630"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631" w:author="Kiên Lê Trung" w:date="2024-12-25T13:51:00Z" w16du:dateUtc="2024-12-25T06:51:00Z">
                  <w:rPr>
                    <w:rFonts w:ascii="Times New Roman" w:eastAsia="Times New Roman" w:hAnsi="Times New Roman" w:cs="Times New Roman"/>
                    <w:sz w:val="26"/>
                    <w:szCs w:val="26"/>
                  </w:rPr>
                </w:rPrChange>
              </w:rPr>
              <w:t>Tiền điều kiện</w:t>
            </w:r>
          </w:p>
        </w:tc>
        <w:tc>
          <w:tcPr>
            <w:tcW w:w="5625" w:type="dxa"/>
            <w:shd w:val="clear" w:color="auto" w:fill="auto"/>
            <w:tcMar>
              <w:top w:w="100" w:type="dxa"/>
              <w:left w:w="100" w:type="dxa"/>
              <w:bottom w:w="100" w:type="dxa"/>
              <w:right w:w="100" w:type="dxa"/>
            </w:tcMar>
          </w:tcPr>
          <w:p w14:paraId="58A87764" w14:textId="77777777" w:rsidR="007569A2" w:rsidRPr="00476848" w:rsidRDefault="00CE686F">
            <w:pPr>
              <w:widowControl w:val="0"/>
              <w:spacing w:line="240" w:lineRule="auto"/>
              <w:rPr>
                <w:rFonts w:ascii="Times New Roman" w:eastAsia="Times New Roman" w:hAnsi="Times New Roman" w:cs="Times New Roman"/>
                <w:sz w:val="24"/>
                <w:szCs w:val="24"/>
                <w:rPrChange w:id="4632"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633" w:author="Kiên Lê Trung" w:date="2024-12-25T13:51:00Z" w16du:dateUtc="2024-12-25T06:51:00Z">
                  <w:rPr>
                    <w:rFonts w:ascii="Times New Roman" w:eastAsia="Times New Roman" w:hAnsi="Times New Roman" w:cs="Times New Roman"/>
                    <w:sz w:val="26"/>
                    <w:szCs w:val="26"/>
                  </w:rPr>
                </w:rPrChange>
              </w:rPr>
              <w:t>Khách hàng đang ở giao diện trang chủ</w:t>
            </w:r>
          </w:p>
        </w:tc>
      </w:tr>
      <w:tr w:rsidR="007569A2" w:rsidRPr="00476848" w14:paraId="6E025FA8" w14:textId="77777777">
        <w:tc>
          <w:tcPr>
            <w:tcW w:w="2655" w:type="dxa"/>
            <w:shd w:val="clear" w:color="auto" w:fill="auto"/>
            <w:tcMar>
              <w:top w:w="100" w:type="dxa"/>
              <w:left w:w="100" w:type="dxa"/>
              <w:bottom w:w="100" w:type="dxa"/>
              <w:right w:w="100" w:type="dxa"/>
            </w:tcMar>
          </w:tcPr>
          <w:p w14:paraId="63A50536" w14:textId="77777777" w:rsidR="007569A2" w:rsidRPr="00476848" w:rsidRDefault="00CE686F">
            <w:pPr>
              <w:widowControl w:val="0"/>
              <w:spacing w:before="3" w:line="240" w:lineRule="auto"/>
              <w:ind w:left="141"/>
              <w:rPr>
                <w:rFonts w:ascii="Times New Roman" w:eastAsia="Times New Roman" w:hAnsi="Times New Roman" w:cs="Times New Roman"/>
                <w:sz w:val="24"/>
                <w:szCs w:val="24"/>
                <w:rPrChange w:id="4634"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635" w:author="Kiên Lê Trung" w:date="2024-12-25T13:51:00Z" w16du:dateUtc="2024-12-25T06:51:00Z">
                  <w:rPr>
                    <w:rFonts w:ascii="Times New Roman" w:eastAsia="Times New Roman" w:hAnsi="Times New Roman" w:cs="Times New Roman"/>
                    <w:sz w:val="26"/>
                    <w:szCs w:val="26"/>
                  </w:rPr>
                </w:rPrChange>
              </w:rPr>
              <w:t>Hậu điều kiện</w:t>
            </w:r>
          </w:p>
        </w:tc>
        <w:tc>
          <w:tcPr>
            <w:tcW w:w="5625" w:type="dxa"/>
            <w:shd w:val="clear" w:color="auto" w:fill="auto"/>
            <w:tcMar>
              <w:top w:w="100" w:type="dxa"/>
              <w:left w:w="100" w:type="dxa"/>
              <w:bottom w:w="100" w:type="dxa"/>
              <w:right w:w="100" w:type="dxa"/>
            </w:tcMar>
          </w:tcPr>
          <w:p w14:paraId="58BD5554" w14:textId="77777777" w:rsidR="007569A2" w:rsidRPr="00476848" w:rsidRDefault="00CE686F">
            <w:pPr>
              <w:spacing w:line="240" w:lineRule="auto"/>
              <w:rPr>
                <w:rFonts w:ascii="Times New Roman" w:eastAsia="Times New Roman" w:hAnsi="Times New Roman" w:cs="Times New Roman"/>
                <w:sz w:val="24"/>
                <w:szCs w:val="24"/>
                <w:rPrChange w:id="4636"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637" w:author="Kiên Lê Trung" w:date="2024-12-25T13:51:00Z" w16du:dateUtc="2024-12-25T06:51:00Z">
                  <w:rPr>
                    <w:rFonts w:ascii="Times New Roman" w:eastAsia="Times New Roman" w:hAnsi="Times New Roman" w:cs="Times New Roman"/>
                    <w:sz w:val="26"/>
                    <w:szCs w:val="26"/>
                  </w:rPr>
                </w:rPrChange>
              </w:rPr>
              <w:t xml:space="preserve">Hệ thống hiển thị danh sách sản phẩm tương ứng với các trường tìm kiếm  </w:t>
            </w:r>
          </w:p>
        </w:tc>
      </w:tr>
      <w:tr w:rsidR="007569A2" w:rsidRPr="00476848" w14:paraId="7AF16AD7" w14:textId="77777777">
        <w:trPr>
          <w:trHeight w:val="480"/>
        </w:trPr>
        <w:tc>
          <w:tcPr>
            <w:tcW w:w="8280" w:type="dxa"/>
            <w:gridSpan w:val="2"/>
            <w:shd w:val="clear" w:color="auto" w:fill="auto"/>
            <w:tcMar>
              <w:top w:w="100" w:type="dxa"/>
              <w:left w:w="100" w:type="dxa"/>
              <w:bottom w:w="100" w:type="dxa"/>
              <w:right w:w="100" w:type="dxa"/>
            </w:tcMar>
          </w:tcPr>
          <w:p w14:paraId="2E3BA908" w14:textId="77777777" w:rsidR="007569A2" w:rsidRPr="00476848" w:rsidRDefault="00CE686F" w:rsidP="00034C0F">
            <w:pPr>
              <w:widowControl w:val="0"/>
              <w:ind w:left="94"/>
              <w:rPr>
                <w:rFonts w:ascii="Times New Roman" w:eastAsia="Times New Roman" w:hAnsi="Times New Roman" w:cs="Times New Roman"/>
                <w:sz w:val="24"/>
                <w:szCs w:val="24"/>
                <w:rPrChange w:id="4638"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639" w:author="Kiên Lê Trung" w:date="2024-12-25T13:51:00Z" w16du:dateUtc="2024-12-25T06:51:00Z">
                  <w:rPr>
                    <w:rFonts w:ascii="Times New Roman" w:eastAsia="Times New Roman" w:hAnsi="Times New Roman" w:cs="Times New Roman"/>
                    <w:sz w:val="26"/>
                    <w:szCs w:val="26"/>
                  </w:rPr>
                </w:rPrChange>
              </w:rPr>
              <w:t>Chuỗi sự kiện chính</w:t>
            </w:r>
          </w:p>
          <w:p w14:paraId="45725BFC" w14:textId="77777777" w:rsidR="007569A2" w:rsidRPr="00476848" w:rsidRDefault="00CE686F" w:rsidP="00034C0F">
            <w:pPr>
              <w:widowControl w:val="0"/>
              <w:numPr>
                <w:ilvl w:val="0"/>
                <w:numId w:val="41"/>
              </w:numPr>
              <w:rPr>
                <w:rFonts w:ascii="Times New Roman" w:eastAsia="Times New Roman" w:hAnsi="Times New Roman" w:cs="Times New Roman"/>
                <w:sz w:val="24"/>
                <w:szCs w:val="24"/>
                <w:rPrChange w:id="4640"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641" w:author="Kiên Lê Trung" w:date="2024-12-25T13:51:00Z" w16du:dateUtc="2024-12-25T06:51:00Z">
                  <w:rPr>
                    <w:rFonts w:ascii="Times New Roman" w:eastAsia="Times New Roman" w:hAnsi="Times New Roman" w:cs="Times New Roman"/>
                    <w:sz w:val="26"/>
                    <w:szCs w:val="26"/>
                  </w:rPr>
                </w:rPrChange>
              </w:rPr>
              <w:t>Khách hàng vào trang chủ của hệ thống.</w:t>
            </w:r>
          </w:p>
          <w:p w14:paraId="0BB89E7B" w14:textId="77777777" w:rsidR="007569A2" w:rsidRPr="00476848" w:rsidRDefault="00CE686F" w:rsidP="00034C0F">
            <w:pPr>
              <w:widowControl w:val="0"/>
              <w:numPr>
                <w:ilvl w:val="0"/>
                <w:numId w:val="41"/>
              </w:numPr>
              <w:rPr>
                <w:rFonts w:ascii="Times New Roman" w:eastAsia="Times New Roman" w:hAnsi="Times New Roman" w:cs="Times New Roman"/>
                <w:sz w:val="24"/>
                <w:szCs w:val="24"/>
                <w:rPrChange w:id="4642"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643" w:author="Kiên Lê Trung" w:date="2024-12-25T13:51:00Z" w16du:dateUtc="2024-12-25T06:51:00Z">
                  <w:rPr>
                    <w:rFonts w:ascii="Times New Roman" w:eastAsia="Times New Roman" w:hAnsi="Times New Roman" w:cs="Times New Roman"/>
                    <w:sz w:val="26"/>
                    <w:szCs w:val="26"/>
                  </w:rPr>
                </w:rPrChange>
              </w:rPr>
              <w:t xml:space="preserve">Hệ thống hiển thị giao diện Trang chủ bao gồm: ô nhập từ khóa tìm kiếm, tìm kiếm bằng giọng nói, bộ lọc gồm danh mục, thương hiệu, đánh giá, khoảng giá. </w:t>
            </w:r>
          </w:p>
          <w:p w14:paraId="05B71ECF" w14:textId="77777777" w:rsidR="007569A2" w:rsidRPr="00476848" w:rsidRDefault="00CE686F" w:rsidP="00034C0F">
            <w:pPr>
              <w:widowControl w:val="0"/>
              <w:numPr>
                <w:ilvl w:val="0"/>
                <w:numId w:val="41"/>
              </w:numPr>
              <w:rPr>
                <w:rFonts w:ascii="Times New Roman" w:eastAsia="Times New Roman" w:hAnsi="Times New Roman" w:cs="Times New Roman"/>
                <w:sz w:val="24"/>
                <w:szCs w:val="24"/>
                <w:rPrChange w:id="4644"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645" w:author="Kiên Lê Trung" w:date="2024-12-25T13:51:00Z" w16du:dateUtc="2024-12-25T06:51:00Z">
                  <w:rPr>
                    <w:rFonts w:ascii="Times New Roman" w:eastAsia="Times New Roman" w:hAnsi="Times New Roman" w:cs="Times New Roman"/>
                    <w:sz w:val="26"/>
                    <w:szCs w:val="26"/>
                  </w:rPr>
                </w:rPrChange>
              </w:rPr>
              <w:t>Khách hàng chọn 1 tiêu chí hoặc nhiều tiêu chí để tìm kiếm theo mong muốn của bản thân</w:t>
            </w:r>
          </w:p>
          <w:p w14:paraId="53E70B83" w14:textId="5813BC6C" w:rsidR="007569A2" w:rsidRPr="00476848" w:rsidRDefault="00CE686F" w:rsidP="00034C0F">
            <w:pPr>
              <w:widowControl w:val="0"/>
              <w:numPr>
                <w:ilvl w:val="0"/>
                <w:numId w:val="41"/>
              </w:numPr>
              <w:rPr>
                <w:rFonts w:ascii="Times New Roman" w:eastAsia="Times New Roman" w:hAnsi="Times New Roman" w:cs="Times New Roman"/>
                <w:sz w:val="24"/>
                <w:szCs w:val="24"/>
                <w:rPrChange w:id="4646"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647" w:author="Kiên Lê Trung" w:date="2024-12-25T13:51:00Z" w16du:dateUtc="2024-12-25T06:51:00Z">
                  <w:rPr>
                    <w:rFonts w:ascii="Times New Roman" w:eastAsia="Times New Roman" w:hAnsi="Times New Roman" w:cs="Times New Roman"/>
                    <w:sz w:val="26"/>
                    <w:szCs w:val="26"/>
                  </w:rPr>
                </w:rPrChange>
              </w:rPr>
              <w:t>Hệ thống hiển thị sản phẩm tương ứng với kết quả tìm kiếm của khách hàn</w:t>
            </w:r>
            <w:r w:rsidR="00FA3DED" w:rsidRPr="00476848">
              <w:rPr>
                <w:rFonts w:ascii="Times New Roman" w:eastAsia="Times New Roman" w:hAnsi="Times New Roman" w:cs="Times New Roman"/>
                <w:sz w:val="24"/>
                <w:szCs w:val="24"/>
                <w:lang w:val="en-US"/>
                <w:rPrChange w:id="4648" w:author="Kiên Lê Trung" w:date="2024-12-25T13:51:00Z" w16du:dateUtc="2024-12-25T06:51:00Z">
                  <w:rPr>
                    <w:rFonts w:ascii="Times New Roman" w:eastAsia="Times New Roman" w:hAnsi="Times New Roman" w:cs="Times New Roman"/>
                    <w:sz w:val="26"/>
                    <w:szCs w:val="26"/>
                    <w:lang w:val="en-US"/>
                  </w:rPr>
                </w:rPrChange>
              </w:rPr>
              <w:t>g</w:t>
            </w:r>
          </w:p>
          <w:p w14:paraId="2E04F4D2" w14:textId="77777777" w:rsidR="00FA3DED" w:rsidRPr="00476848" w:rsidRDefault="00FA3DED" w:rsidP="00034C0F">
            <w:pPr>
              <w:widowControl w:val="0"/>
              <w:spacing w:line="240" w:lineRule="auto"/>
              <w:ind w:left="720"/>
              <w:rPr>
                <w:rFonts w:ascii="Times New Roman" w:eastAsia="Times New Roman" w:hAnsi="Times New Roman" w:cs="Times New Roman"/>
                <w:sz w:val="24"/>
                <w:szCs w:val="24"/>
                <w:rPrChange w:id="4649" w:author="Kiên Lê Trung" w:date="2024-12-25T13:51:00Z" w16du:dateUtc="2024-12-25T06:51:00Z">
                  <w:rPr>
                    <w:rFonts w:ascii="Times New Roman" w:eastAsia="Times New Roman" w:hAnsi="Times New Roman" w:cs="Times New Roman"/>
                    <w:sz w:val="26"/>
                    <w:szCs w:val="26"/>
                  </w:rPr>
                </w:rPrChange>
              </w:rPr>
            </w:pPr>
          </w:p>
        </w:tc>
      </w:tr>
      <w:tr w:rsidR="007569A2" w:rsidRPr="00476848" w14:paraId="7BA6D133" w14:textId="77777777">
        <w:trPr>
          <w:trHeight w:val="480"/>
        </w:trPr>
        <w:tc>
          <w:tcPr>
            <w:tcW w:w="8280" w:type="dxa"/>
            <w:gridSpan w:val="2"/>
            <w:shd w:val="clear" w:color="auto" w:fill="auto"/>
            <w:tcMar>
              <w:top w:w="100" w:type="dxa"/>
              <w:left w:w="100" w:type="dxa"/>
              <w:bottom w:w="100" w:type="dxa"/>
              <w:right w:w="100" w:type="dxa"/>
            </w:tcMar>
          </w:tcPr>
          <w:p w14:paraId="5F958B1E" w14:textId="77777777" w:rsidR="007569A2" w:rsidRPr="00476848" w:rsidRDefault="00CE686F" w:rsidP="00E93FF1">
            <w:pPr>
              <w:widowControl w:val="0"/>
              <w:ind w:left="94"/>
              <w:rPr>
                <w:rFonts w:ascii="Times New Roman" w:eastAsia="Times New Roman" w:hAnsi="Times New Roman" w:cs="Times New Roman"/>
                <w:sz w:val="24"/>
                <w:szCs w:val="24"/>
                <w:rPrChange w:id="4650" w:author="Kiên Lê Trung" w:date="2024-12-25T13:51:00Z" w16du:dateUtc="2024-12-25T06:51:00Z">
                  <w:rPr>
                    <w:rFonts w:ascii="Times New Roman" w:eastAsia="Times New Roman" w:hAnsi="Times New Roman" w:cs="Times New Roman"/>
                    <w:sz w:val="26"/>
                    <w:szCs w:val="26"/>
                  </w:rPr>
                </w:rPrChange>
              </w:rPr>
              <w:pPrChange w:id="4651" w:author="Kiên Lê Trung" w:date="2024-12-25T14:38:00Z" w16du:dateUtc="2024-12-25T07:38:00Z">
                <w:pPr>
                  <w:widowControl w:val="0"/>
                  <w:spacing w:line="240" w:lineRule="auto"/>
                  <w:ind w:left="94"/>
                </w:pPr>
              </w:pPrChange>
            </w:pPr>
            <w:r w:rsidRPr="00476848">
              <w:rPr>
                <w:rFonts w:ascii="Times New Roman" w:eastAsia="Times New Roman" w:hAnsi="Times New Roman" w:cs="Times New Roman"/>
                <w:sz w:val="24"/>
                <w:szCs w:val="24"/>
                <w:rPrChange w:id="4652" w:author="Kiên Lê Trung" w:date="2024-12-25T13:51:00Z" w16du:dateUtc="2024-12-25T06:51:00Z">
                  <w:rPr>
                    <w:rFonts w:ascii="Times New Roman" w:eastAsia="Times New Roman" w:hAnsi="Times New Roman" w:cs="Times New Roman"/>
                    <w:sz w:val="26"/>
                    <w:szCs w:val="26"/>
                  </w:rPr>
                </w:rPrChange>
              </w:rPr>
              <w:t>Ngoại lệ:</w:t>
            </w:r>
          </w:p>
          <w:p w14:paraId="1F83E458" w14:textId="77777777" w:rsidR="007569A2" w:rsidRPr="00476848" w:rsidRDefault="00CE686F" w:rsidP="00E93FF1">
            <w:pPr>
              <w:widowControl w:val="0"/>
              <w:ind w:left="94"/>
              <w:rPr>
                <w:rFonts w:ascii="Times New Roman" w:eastAsia="Times New Roman" w:hAnsi="Times New Roman" w:cs="Times New Roman"/>
                <w:sz w:val="24"/>
                <w:szCs w:val="24"/>
                <w:rPrChange w:id="4653" w:author="Kiên Lê Trung" w:date="2024-12-25T13:51:00Z" w16du:dateUtc="2024-12-25T06:51:00Z">
                  <w:rPr>
                    <w:rFonts w:ascii="Times New Roman" w:eastAsia="Times New Roman" w:hAnsi="Times New Roman" w:cs="Times New Roman"/>
                    <w:sz w:val="26"/>
                    <w:szCs w:val="26"/>
                  </w:rPr>
                </w:rPrChange>
              </w:rPr>
              <w:pPrChange w:id="4654" w:author="Kiên Lê Trung" w:date="2024-12-25T14:38:00Z" w16du:dateUtc="2024-12-25T07:38:00Z">
                <w:pPr>
                  <w:widowControl w:val="0"/>
                  <w:spacing w:line="240" w:lineRule="auto"/>
                  <w:ind w:left="94"/>
                </w:pPr>
              </w:pPrChange>
            </w:pPr>
            <w:r w:rsidRPr="00476848">
              <w:rPr>
                <w:rFonts w:ascii="Times New Roman" w:eastAsia="Times New Roman" w:hAnsi="Times New Roman" w:cs="Times New Roman"/>
                <w:sz w:val="24"/>
                <w:szCs w:val="24"/>
                <w:rPrChange w:id="4655" w:author="Kiên Lê Trung" w:date="2024-12-25T13:51:00Z" w16du:dateUtc="2024-12-25T06:51:00Z">
                  <w:rPr>
                    <w:rFonts w:ascii="Times New Roman" w:eastAsia="Times New Roman" w:hAnsi="Times New Roman" w:cs="Times New Roman"/>
                    <w:sz w:val="26"/>
                    <w:szCs w:val="26"/>
                  </w:rPr>
                </w:rPrChange>
              </w:rPr>
              <w:t xml:space="preserve">    4.1 Sản phẩm của khách hàng tìm kiếm không có trong hệ thống </w:t>
            </w:r>
          </w:p>
          <w:p w14:paraId="041D98D7" w14:textId="77777777" w:rsidR="007569A2" w:rsidRPr="00476848" w:rsidRDefault="007569A2">
            <w:pPr>
              <w:widowControl w:val="0"/>
              <w:spacing w:line="240" w:lineRule="auto"/>
              <w:ind w:left="94"/>
              <w:rPr>
                <w:rFonts w:ascii="Times New Roman" w:eastAsia="Times New Roman" w:hAnsi="Times New Roman" w:cs="Times New Roman"/>
                <w:sz w:val="24"/>
                <w:szCs w:val="24"/>
                <w:rPrChange w:id="4656" w:author="Kiên Lê Trung" w:date="2024-12-25T13:51:00Z" w16du:dateUtc="2024-12-25T06:51:00Z">
                  <w:rPr>
                    <w:rFonts w:ascii="Times New Roman" w:eastAsia="Times New Roman" w:hAnsi="Times New Roman" w:cs="Times New Roman"/>
                    <w:sz w:val="26"/>
                    <w:szCs w:val="26"/>
                  </w:rPr>
                </w:rPrChange>
              </w:rPr>
            </w:pPr>
          </w:p>
        </w:tc>
      </w:tr>
    </w:tbl>
    <w:p w14:paraId="5AB7C0C5" w14:textId="1A5E8948" w:rsidR="007569A2" w:rsidRPr="000F17DC" w:rsidRDefault="000F17DC" w:rsidP="0099382E">
      <w:pPr>
        <w:pStyle w:val="Caption"/>
        <w:spacing w:before="240"/>
        <w:rPr>
          <w:rFonts w:eastAsia="Times New Roman" w:cs="Times New Roman"/>
          <w:sz w:val="26"/>
          <w:szCs w:val="26"/>
          <w:lang w:val="en-US"/>
          <w:rPrChange w:id="4657" w:author="Kiên Lê Trung" w:date="2024-12-25T12:42:00Z" w16du:dateUtc="2024-12-25T05:42:00Z">
            <w:rPr>
              <w:rFonts w:ascii="Times New Roman" w:eastAsia="Times New Roman" w:hAnsi="Times New Roman" w:cs="Times New Roman"/>
              <w:sz w:val="26"/>
              <w:szCs w:val="26"/>
            </w:rPr>
          </w:rPrChange>
        </w:rPr>
        <w:pPrChange w:id="4658" w:author="Kiên Lê Trung" w:date="2024-12-25T15:31:00Z" w16du:dateUtc="2024-12-25T08:31:00Z">
          <w:pPr>
            <w:spacing w:after="160" w:line="259" w:lineRule="auto"/>
            <w:ind w:left="720"/>
          </w:pPr>
        </w:pPrChange>
      </w:pPr>
      <w:bookmarkStart w:id="4659" w:name="_Toc186028233"/>
      <w:ins w:id="4660" w:author="Kiên Lê Trung" w:date="2024-12-25T12:42:00Z" w16du:dateUtc="2024-12-25T05:42:00Z">
        <w:r>
          <w:t xml:space="preserve">Bảng </w:t>
        </w:r>
      </w:ins>
      <w:ins w:id="4661" w:author="Kiên Lê Trung" w:date="2024-12-25T12:56:00Z" w16du:dateUtc="2024-12-25T05:56:00Z">
        <w:r w:rsidR="00115DF8">
          <w:fldChar w:fldCharType="begin"/>
        </w:r>
        <w:r w:rsidR="00115DF8">
          <w:instrText xml:space="preserve"> STYLEREF 1 \s </w:instrText>
        </w:r>
      </w:ins>
      <w:r w:rsidR="00115DF8">
        <w:fldChar w:fldCharType="separate"/>
      </w:r>
      <w:r w:rsidR="00115DF8">
        <w:rPr>
          <w:noProof/>
        </w:rPr>
        <w:t>2</w:t>
      </w:r>
      <w:ins w:id="4662" w:author="Kiên Lê Trung" w:date="2024-12-25T12:56:00Z" w16du:dateUtc="2024-12-25T05:56:00Z">
        <w:r w:rsidR="00115DF8">
          <w:fldChar w:fldCharType="end"/>
        </w:r>
        <w:r w:rsidR="00115DF8">
          <w:t>.</w:t>
        </w:r>
        <w:r w:rsidR="00115DF8">
          <w:fldChar w:fldCharType="begin"/>
        </w:r>
        <w:r w:rsidR="00115DF8">
          <w:instrText xml:space="preserve"> SEQ Bảng \* ARABIC \s 1 </w:instrText>
        </w:r>
      </w:ins>
      <w:r w:rsidR="00115DF8">
        <w:fldChar w:fldCharType="separate"/>
      </w:r>
      <w:ins w:id="4663" w:author="Kiên Lê Trung" w:date="2024-12-25T12:56:00Z" w16du:dateUtc="2024-12-25T05:56:00Z">
        <w:r w:rsidR="00115DF8">
          <w:rPr>
            <w:noProof/>
          </w:rPr>
          <w:t>8</w:t>
        </w:r>
        <w:r w:rsidR="00115DF8">
          <w:fldChar w:fldCharType="end"/>
        </w:r>
      </w:ins>
      <w:ins w:id="4664" w:author="Kiên Lê Trung" w:date="2024-12-25T12:42:00Z" w16du:dateUtc="2024-12-25T05:42:00Z">
        <w:r>
          <w:rPr>
            <w:lang w:val="en-US"/>
          </w:rPr>
          <w:t xml:space="preserve"> Kịch bản khách hàng tìm ki</w:t>
        </w:r>
      </w:ins>
      <w:ins w:id="4665" w:author="Kiên Lê Trung" w:date="2024-12-25T12:43:00Z" w16du:dateUtc="2024-12-25T05:43:00Z">
        <w:r>
          <w:rPr>
            <w:lang w:val="en-US"/>
          </w:rPr>
          <w:t>ếm sản phẩm</w:t>
        </w:r>
      </w:ins>
      <w:bookmarkEnd w:id="4659"/>
    </w:p>
    <w:p w14:paraId="25AA05CD" w14:textId="77777777" w:rsidR="007569A2" w:rsidRPr="00476848" w:rsidRDefault="00CE686F" w:rsidP="00034C0F">
      <w:pPr>
        <w:numPr>
          <w:ilvl w:val="0"/>
          <w:numId w:val="89"/>
        </w:numPr>
        <w:rPr>
          <w:rFonts w:ascii="Times New Roman" w:eastAsia="Times New Roman" w:hAnsi="Times New Roman" w:cs="Times New Roman"/>
          <w:sz w:val="24"/>
          <w:szCs w:val="24"/>
          <w:rPrChange w:id="4666"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667" w:author="Kiên Lê Trung" w:date="2024-12-25T13:51:00Z" w16du:dateUtc="2024-12-25T06:51:00Z">
            <w:rPr>
              <w:rFonts w:ascii="Times New Roman" w:eastAsia="Times New Roman" w:hAnsi="Times New Roman" w:cs="Times New Roman"/>
              <w:sz w:val="26"/>
              <w:szCs w:val="26"/>
            </w:rPr>
          </w:rPrChange>
        </w:rPr>
        <w:t>Kịch bản chức năng Xem chi tiết sản phẩm</w:t>
      </w:r>
    </w:p>
    <w:p w14:paraId="55B33694" w14:textId="77777777" w:rsidR="007569A2" w:rsidRPr="00476848" w:rsidRDefault="007569A2">
      <w:pPr>
        <w:ind w:left="720"/>
        <w:rPr>
          <w:color w:val="666666"/>
          <w:sz w:val="24"/>
          <w:szCs w:val="24"/>
          <w:rPrChange w:id="4668" w:author="Kiên Lê Trung" w:date="2024-12-25T13:51:00Z" w16du:dateUtc="2024-12-25T06:51:00Z">
            <w:rPr>
              <w:color w:val="666666"/>
              <w:sz w:val="28"/>
              <w:szCs w:val="28"/>
            </w:rPr>
          </w:rPrChange>
        </w:rPr>
      </w:pPr>
    </w:p>
    <w:tbl>
      <w:tblPr>
        <w:tblStyle w:val="a6"/>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3C96E18C" w14:textId="77777777">
        <w:tc>
          <w:tcPr>
            <w:tcW w:w="2655" w:type="dxa"/>
            <w:shd w:val="clear" w:color="auto" w:fill="auto"/>
            <w:tcMar>
              <w:top w:w="100" w:type="dxa"/>
              <w:left w:w="100" w:type="dxa"/>
              <w:bottom w:w="100" w:type="dxa"/>
              <w:right w:w="100" w:type="dxa"/>
            </w:tcMar>
          </w:tcPr>
          <w:p w14:paraId="52316731" w14:textId="025E9CEF" w:rsidR="007569A2" w:rsidRPr="00476848" w:rsidRDefault="00983677">
            <w:pPr>
              <w:widowControl w:val="0"/>
              <w:spacing w:line="240" w:lineRule="auto"/>
              <w:ind w:left="94"/>
              <w:rPr>
                <w:rFonts w:ascii="Times New Roman" w:eastAsia="Times New Roman" w:hAnsi="Times New Roman" w:cs="Times New Roman"/>
                <w:sz w:val="24"/>
                <w:szCs w:val="24"/>
                <w:rPrChange w:id="4669"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670" w:author="Kiên Lê Trung" w:date="2024-12-25T13:51:00Z" w16du:dateUtc="2024-12-25T06:51:00Z">
                  <w:rPr>
                    <w:rFonts w:ascii="Times New Roman" w:eastAsia="Times New Roman" w:hAnsi="Times New Roman" w:cs="Times New Roman"/>
                    <w:sz w:val="26"/>
                    <w:szCs w:val="26"/>
                  </w:rPr>
                </w:rPrChange>
              </w:rPr>
              <w:t>Usecase</w:t>
            </w:r>
          </w:p>
        </w:tc>
        <w:tc>
          <w:tcPr>
            <w:tcW w:w="5625" w:type="dxa"/>
            <w:shd w:val="clear" w:color="auto" w:fill="auto"/>
            <w:tcMar>
              <w:top w:w="100" w:type="dxa"/>
              <w:left w:w="100" w:type="dxa"/>
              <w:bottom w:w="100" w:type="dxa"/>
              <w:right w:w="100" w:type="dxa"/>
            </w:tcMar>
          </w:tcPr>
          <w:p w14:paraId="1115AD25" w14:textId="77777777" w:rsidR="007569A2" w:rsidRPr="00476848" w:rsidRDefault="00CE686F">
            <w:pPr>
              <w:widowControl w:val="0"/>
              <w:spacing w:line="240" w:lineRule="auto"/>
              <w:rPr>
                <w:rFonts w:ascii="Times New Roman" w:eastAsia="Times New Roman" w:hAnsi="Times New Roman" w:cs="Times New Roman"/>
                <w:sz w:val="24"/>
                <w:szCs w:val="24"/>
                <w:rPrChange w:id="4671"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672" w:author="Kiên Lê Trung" w:date="2024-12-25T13:51:00Z" w16du:dateUtc="2024-12-25T06:51:00Z">
                  <w:rPr>
                    <w:rFonts w:ascii="Times New Roman" w:eastAsia="Times New Roman" w:hAnsi="Times New Roman" w:cs="Times New Roman"/>
                    <w:sz w:val="26"/>
                    <w:szCs w:val="26"/>
                  </w:rPr>
                </w:rPrChange>
              </w:rPr>
              <w:t>Xem chi tiết sản phẩm</w:t>
            </w:r>
          </w:p>
        </w:tc>
      </w:tr>
      <w:tr w:rsidR="007569A2" w:rsidRPr="00476848" w14:paraId="20C55796" w14:textId="77777777">
        <w:tc>
          <w:tcPr>
            <w:tcW w:w="2655" w:type="dxa"/>
            <w:shd w:val="clear" w:color="auto" w:fill="auto"/>
            <w:tcMar>
              <w:top w:w="100" w:type="dxa"/>
              <w:left w:w="100" w:type="dxa"/>
              <w:bottom w:w="100" w:type="dxa"/>
              <w:right w:w="100" w:type="dxa"/>
            </w:tcMar>
          </w:tcPr>
          <w:p w14:paraId="51C1F604"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4673"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674" w:author="Kiên Lê Trung" w:date="2024-12-25T13:51:00Z" w16du:dateUtc="2024-12-25T06:51:00Z">
                  <w:rPr>
                    <w:rFonts w:ascii="Times New Roman" w:eastAsia="Times New Roman" w:hAnsi="Times New Roman" w:cs="Times New Roman"/>
                    <w:sz w:val="26"/>
                    <w:szCs w:val="26"/>
                  </w:rPr>
                </w:rPrChange>
              </w:rPr>
              <w:t>Actor</w:t>
            </w:r>
          </w:p>
        </w:tc>
        <w:tc>
          <w:tcPr>
            <w:tcW w:w="5625" w:type="dxa"/>
            <w:shd w:val="clear" w:color="auto" w:fill="auto"/>
            <w:tcMar>
              <w:top w:w="100" w:type="dxa"/>
              <w:left w:w="100" w:type="dxa"/>
              <w:bottom w:w="100" w:type="dxa"/>
              <w:right w:w="100" w:type="dxa"/>
            </w:tcMar>
          </w:tcPr>
          <w:p w14:paraId="78F76E4C" w14:textId="77777777" w:rsidR="007569A2" w:rsidRPr="00476848" w:rsidRDefault="00CE686F">
            <w:pPr>
              <w:widowControl w:val="0"/>
              <w:spacing w:line="240" w:lineRule="auto"/>
              <w:rPr>
                <w:rFonts w:ascii="Times New Roman" w:eastAsia="Times New Roman" w:hAnsi="Times New Roman" w:cs="Times New Roman"/>
                <w:sz w:val="24"/>
                <w:szCs w:val="24"/>
                <w:rPrChange w:id="4675"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676" w:author="Kiên Lê Trung" w:date="2024-12-25T13:51:00Z" w16du:dateUtc="2024-12-25T06:51:00Z">
                  <w:rPr>
                    <w:rFonts w:ascii="Times New Roman" w:eastAsia="Times New Roman" w:hAnsi="Times New Roman" w:cs="Times New Roman"/>
                    <w:sz w:val="26"/>
                    <w:szCs w:val="26"/>
                  </w:rPr>
                </w:rPrChange>
              </w:rPr>
              <w:t>Khách hàng</w:t>
            </w:r>
          </w:p>
        </w:tc>
      </w:tr>
      <w:tr w:rsidR="007569A2" w:rsidRPr="00476848" w14:paraId="0CEFC37E" w14:textId="77777777">
        <w:tc>
          <w:tcPr>
            <w:tcW w:w="2655" w:type="dxa"/>
            <w:shd w:val="clear" w:color="auto" w:fill="auto"/>
            <w:tcMar>
              <w:top w:w="100" w:type="dxa"/>
              <w:left w:w="100" w:type="dxa"/>
              <w:bottom w:w="100" w:type="dxa"/>
              <w:right w:w="100" w:type="dxa"/>
            </w:tcMar>
          </w:tcPr>
          <w:p w14:paraId="3A360889"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4677"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678" w:author="Kiên Lê Trung" w:date="2024-12-25T13:51:00Z" w16du:dateUtc="2024-12-25T06:51:00Z">
                  <w:rPr>
                    <w:rFonts w:ascii="Times New Roman" w:eastAsia="Times New Roman" w:hAnsi="Times New Roman" w:cs="Times New Roman"/>
                    <w:sz w:val="26"/>
                    <w:szCs w:val="26"/>
                  </w:rPr>
                </w:rPrChange>
              </w:rPr>
              <w:t>Tiền điều kiện</w:t>
            </w:r>
          </w:p>
        </w:tc>
        <w:tc>
          <w:tcPr>
            <w:tcW w:w="5625" w:type="dxa"/>
            <w:shd w:val="clear" w:color="auto" w:fill="auto"/>
            <w:tcMar>
              <w:top w:w="100" w:type="dxa"/>
              <w:left w:w="100" w:type="dxa"/>
              <w:bottom w:w="100" w:type="dxa"/>
              <w:right w:w="100" w:type="dxa"/>
            </w:tcMar>
          </w:tcPr>
          <w:p w14:paraId="4F7D8A3E" w14:textId="77777777" w:rsidR="007569A2" w:rsidRPr="00476848" w:rsidRDefault="00CE686F">
            <w:pPr>
              <w:widowControl w:val="0"/>
              <w:spacing w:line="240" w:lineRule="auto"/>
              <w:rPr>
                <w:rFonts w:ascii="Times New Roman" w:eastAsia="Times New Roman" w:hAnsi="Times New Roman" w:cs="Times New Roman"/>
                <w:sz w:val="24"/>
                <w:szCs w:val="24"/>
                <w:rPrChange w:id="4679"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680" w:author="Kiên Lê Trung" w:date="2024-12-25T13:51:00Z" w16du:dateUtc="2024-12-25T06:51:00Z">
                  <w:rPr>
                    <w:rFonts w:ascii="Times New Roman" w:eastAsia="Times New Roman" w:hAnsi="Times New Roman" w:cs="Times New Roman"/>
                    <w:sz w:val="26"/>
                    <w:szCs w:val="26"/>
                  </w:rPr>
                </w:rPrChange>
              </w:rPr>
              <w:t>Khách hàng đang ở giao diện trang chủ</w:t>
            </w:r>
          </w:p>
        </w:tc>
      </w:tr>
      <w:tr w:rsidR="007569A2" w:rsidRPr="00476848" w14:paraId="06DD6147" w14:textId="77777777">
        <w:tc>
          <w:tcPr>
            <w:tcW w:w="2655" w:type="dxa"/>
            <w:shd w:val="clear" w:color="auto" w:fill="auto"/>
            <w:tcMar>
              <w:top w:w="100" w:type="dxa"/>
              <w:left w:w="100" w:type="dxa"/>
              <w:bottom w:w="100" w:type="dxa"/>
              <w:right w:w="100" w:type="dxa"/>
            </w:tcMar>
          </w:tcPr>
          <w:p w14:paraId="0DEF227D" w14:textId="77777777" w:rsidR="007569A2" w:rsidRPr="00476848" w:rsidRDefault="00CE686F">
            <w:pPr>
              <w:widowControl w:val="0"/>
              <w:spacing w:before="3" w:line="240" w:lineRule="auto"/>
              <w:ind w:left="141"/>
              <w:rPr>
                <w:rFonts w:ascii="Times New Roman" w:eastAsia="Times New Roman" w:hAnsi="Times New Roman" w:cs="Times New Roman"/>
                <w:sz w:val="24"/>
                <w:szCs w:val="24"/>
                <w:rPrChange w:id="4681"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682" w:author="Kiên Lê Trung" w:date="2024-12-25T13:51:00Z" w16du:dateUtc="2024-12-25T06:51:00Z">
                  <w:rPr>
                    <w:rFonts w:ascii="Times New Roman" w:eastAsia="Times New Roman" w:hAnsi="Times New Roman" w:cs="Times New Roman"/>
                    <w:sz w:val="26"/>
                    <w:szCs w:val="26"/>
                  </w:rPr>
                </w:rPrChange>
              </w:rPr>
              <w:t>Hậu điều kiện</w:t>
            </w:r>
          </w:p>
        </w:tc>
        <w:tc>
          <w:tcPr>
            <w:tcW w:w="5625" w:type="dxa"/>
            <w:shd w:val="clear" w:color="auto" w:fill="auto"/>
            <w:tcMar>
              <w:top w:w="100" w:type="dxa"/>
              <w:left w:w="100" w:type="dxa"/>
              <w:bottom w:w="100" w:type="dxa"/>
              <w:right w:w="100" w:type="dxa"/>
            </w:tcMar>
          </w:tcPr>
          <w:p w14:paraId="38148CB7" w14:textId="77777777" w:rsidR="007569A2" w:rsidRPr="00E93FF1" w:rsidRDefault="00CE686F">
            <w:pPr>
              <w:spacing w:line="240" w:lineRule="auto"/>
              <w:rPr>
                <w:rFonts w:ascii="Times New Roman" w:hAnsi="Times New Roman" w:cs="Times New Roman"/>
                <w:sz w:val="24"/>
                <w:szCs w:val="24"/>
                <w:rPrChange w:id="4683" w:author="Kiên Lê Trung" w:date="2024-12-25T14:38:00Z" w16du:dateUtc="2024-12-25T07:38:00Z">
                  <w:rPr/>
                </w:rPrChange>
              </w:rPr>
            </w:pPr>
            <w:r w:rsidRPr="00E93FF1">
              <w:rPr>
                <w:rFonts w:ascii="Times New Roman" w:hAnsi="Times New Roman" w:cs="Times New Roman"/>
                <w:sz w:val="24"/>
                <w:szCs w:val="24"/>
                <w:rPrChange w:id="4684" w:author="Kiên Lê Trung" w:date="2024-12-25T14:38:00Z" w16du:dateUtc="2024-12-25T07:38:00Z">
                  <w:rPr/>
                </w:rPrChange>
              </w:rPr>
              <w:t>Hệ thống hiển thị chi tiết sản phẩm</w:t>
            </w:r>
          </w:p>
        </w:tc>
      </w:tr>
      <w:tr w:rsidR="007569A2" w:rsidRPr="00476848" w14:paraId="4265B75C" w14:textId="77777777">
        <w:trPr>
          <w:trHeight w:val="480"/>
        </w:trPr>
        <w:tc>
          <w:tcPr>
            <w:tcW w:w="8280" w:type="dxa"/>
            <w:gridSpan w:val="2"/>
            <w:shd w:val="clear" w:color="auto" w:fill="auto"/>
            <w:tcMar>
              <w:top w:w="100" w:type="dxa"/>
              <w:left w:w="100" w:type="dxa"/>
              <w:bottom w:w="100" w:type="dxa"/>
              <w:right w:w="100" w:type="dxa"/>
            </w:tcMar>
          </w:tcPr>
          <w:p w14:paraId="3EE87D12" w14:textId="77777777" w:rsidR="007569A2" w:rsidRPr="00476848" w:rsidRDefault="00CE686F" w:rsidP="00034C0F">
            <w:pPr>
              <w:widowControl w:val="0"/>
              <w:ind w:left="94"/>
              <w:rPr>
                <w:rFonts w:ascii="Times New Roman" w:eastAsia="Times New Roman" w:hAnsi="Times New Roman" w:cs="Times New Roman"/>
                <w:sz w:val="24"/>
                <w:szCs w:val="24"/>
                <w:rPrChange w:id="4685"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686" w:author="Kiên Lê Trung" w:date="2024-12-25T13:51:00Z" w16du:dateUtc="2024-12-25T06:51:00Z">
                  <w:rPr>
                    <w:rFonts w:ascii="Times New Roman" w:eastAsia="Times New Roman" w:hAnsi="Times New Roman" w:cs="Times New Roman"/>
                    <w:sz w:val="26"/>
                    <w:szCs w:val="26"/>
                  </w:rPr>
                </w:rPrChange>
              </w:rPr>
              <w:t>Chuỗi sự kiện chính</w:t>
            </w:r>
          </w:p>
          <w:p w14:paraId="4BBFE322" w14:textId="77777777" w:rsidR="007569A2" w:rsidRPr="00476848" w:rsidRDefault="00CE686F" w:rsidP="00034C0F">
            <w:pPr>
              <w:widowControl w:val="0"/>
              <w:numPr>
                <w:ilvl w:val="0"/>
                <w:numId w:val="28"/>
              </w:numPr>
              <w:rPr>
                <w:rFonts w:ascii="Times New Roman" w:eastAsia="Times New Roman" w:hAnsi="Times New Roman" w:cs="Times New Roman"/>
                <w:sz w:val="24"/>
                <w:szCs w:val="24"/>
                <w:rPrChange w:id="4687"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688" w:author="Kiên Lê Trung" w:date="2024-12-25T13:51:00Z" w16du:dateUtc="2024-12-25T06:51:00Z">
                  <w:rPr>
                    <w:rFonts w:ascii="Times New Roman" w:eastAsia="Times New Roman" w:hAnsi="Times New Roman" w:cs="Times New Roman"/>
                    <w:sz w:val="26"/>
                    <w:szCs w:val="26"/>
                  </w:rPr>
                </w:rPrChange>
              </w:rPr>
              <w:t>Khách hàng vào trang chủ của hệ thống</w:t>
            </w:r>
          </w:p>
          <w:p w14:paraId="16B15A2C" w14:textId="77777777" w:rsidR="007569A2" w:rsidRPr="00476848" w:rsidRDefault="00CE686F" w:rsidP="00034C0F">
            <w:pPr>
              <w:widowControl w:val="0"/>
              <w:numPr>
                <w:ilvl w:val="0"/>
                <w:numId w:val="28"/>
              </w:numPr>
              <w:rPr>
                <w:rFonts w:ascii="Times New Roman" w:eastAsia="Times New Roman" w:hAnsi="Times New Roman" w:cs="Times New Roman"/>
                <w:sz w:val="24"/>
                <w:szCs w:val="24"/>
                <w:rPrChange w:id="4689"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690" w:author="Kiên Lê Trung" w:date="2024-12-25T13:51:00Z" w16du:dateUtc="2024-12-25T06:51:00Z">
                  <w:rPr>
                    <w:rFonts w:ascii="Times New Roman" w:eastAsia="Times New Roman" w:hAnsi="Times New Roman" w:cs="Times New Roman"/>
                    <w:sz w:val="26"/>
                    <w:szCs w:val="26"/>
                  </w:rPr>
                </w:rPrChange>
              </w:rPr>
              <w:t>Khách hàng tìm kiếm sản phẩm bằng tên sản phẩm, bằng bộ lọc trên giao diện Trang chủ hoặc lướt trên Trang chủ để tìm sản phẩm muốn xem</w:t>
            </w:r>
          </w:p>
          <w:p w14:paraId="7B336DD3" w14:textId="77777777" w:rsidR="007569A2" w:rsidRPr="00476848" w:rsidRDefault="00CE686F" w:rsidP="00034C0F">
            <w:pPr>
              <w:widowControl w:val="0"/>
              <w:numPr>
                <w:ilvl w:val="0"/>
                <w:numId w:val="28"/>
              </w:numPr>
              <w:rPr>
                <w:rFonts w:ascii="Times New Roman" w:eastAsia="Times New Roman" w:hAnsi="Times New Roman" w:cs="Times New Roman"/>
                <w:sz w:val="24"/>
                <w:szCs w:val="24"/>
                <w:rPrChange w:id="4691"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692" w:author="Kiên Lê Trung" w:date="2024-12-25T13:51:00Z" w16du:dateUtc="2024-12-25T06:51:00Z">
                  <w:rPr>
                    <w:rFonts w:ascii="Times New Roman" w:eastAsia="Times New Roman" w:hAnsi="Times New Roman" w:cs="Times New Roman"/>
                    <w:sz w:val="26"/>
                    <w:szCs w:val="26"/>
                  </w:rPr>
                </w:rPrChange>
              </w:rPr>
              <w:t xml:space="preserve">Khách hàng chọn 1 sản phẩm mong muốn xem thông tin chi tiết </w:t>
            </w:r>
          </w:p>
          <w:p w14:paraId="2742B5A9" w14:textId="77777777" w:rsidR="007569A2" w:rsidRPr="00476848" w:rsidRDefault="00CE686F" w:rsidP="00034C0F">
            <w:pPr>
              <w:widowControl w:val="0"/>
              <w:numPr>
                <w:ilvl w:val="0"/>
                <w:numId w:val="28"/>
              </w:numPr>
              <w:rPr>
                <w:rFonts w:ascii="Times New Roman" w:eastAsia="Times New Roman" w:hAnsi="Times New Roman" w:cs="Times New Roman"/>
                <w:sz w:val="24"/>
                <w:szCs w:val="24"/>
                <w:rPrChange w:id="4693"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694" w:author="Kiên Lê Trung" w:date="2024-12-25T13:51:00Z" w16du:dateUtc="2024-12-25T06:51:00Z">
                  <w:rPr>
                    <w:rFonts w:ascii="Times New Roman" w:eastAsia="Times New Roman" w:hAnsi="Times New Roman" w:cs="Times New Roman"/>
                    <w:sz w:val="26"/>
                    <w:szCs w:val="26"/>
                  </w:rPr>
                </w:rPrChange>
              </w:rPr>
              <w:t>Hệ thống hiển thị chi tiết sản phẩm với các thông tin: Ảnh, Tên, Đánh giá, Giá, Số lượng, Mô tả</w:t>
            </w:r>
          </w:p>
        </w:tc>
      </w:tr>
      <w:tr w:rsidR="007569A2" w:rsidRPr="00476848" w14:paraId="2E5BCF60" w14:textId="77777777">
        <w:trPr>
          <w:trHeight w:val="480"/>
        </w:trPr>
        <w:tc>
          <w:tcPr>
            <w:tcW w:w="8280" w:type="dxa"/>
            <w:gridSpan w:val="2"/>
            <w:shd w:val="clear" w:color="auto" w:fill="auto"/>
            <w:tcMar>
              <w:top w:w="100" w:type="dxa"/>
              <w:left w:w="100" w:type="dxa"/>
              <w:bottom w:w="100" w:type="dxa"/>
              <w:right w:w="100" w:type="dxa"/>
            </w:tcMar>
          </w:tcPr>
          <w:p w14:paraId="27BEFE7D" w14:textId="77777777" w:rsidR="007569A2" w:rsidRPr="00476848" w:rsidRDefault="00CE686F" w:rsidP="00970CD3">
            <w:pPr>
              <w:widowControl w:val="0"/>
              <w:ind w:left="94"/>
              <w:rPr>
                <w:rFonts w:ascii="Times New Roman" w:eastAsia="Times New Roman" w:hAnsi="Times New Roman" w:cs="Times New Roman"/>
                <w:sz w:val="24"/>
                <w:szCs w:val="24"/>
                <w:rPrChange w:id="4695" w:author="Kiên Lê Trung" w:date="2024-12-25T13:51:00Z" w16du:dateUtc="2024-12-25T06:51:00Z">
                  <w:rPr>
                    <w:rFonts w:ascii="Times New Roman" w:eastAsia="Times New Roman" w:hAnsi="Times New Roman" w:cs="Times New Roman"/>
                    <w:sz w:val="26"/>
                    <w:szCs w:val="26"/>
                  </w:rPr>
                </w:rPrChange>
              </w:rPr>
              <w:pPrChange w:id="4696" w:author="Kiên Lê Trung" w:date="2024-12-25T14:45:00Z" w16du:dateUtc="2024-12-25T07:45:00Z">
                <w:pPr>
                  <w:widowControl w:val="0"/>
                  <w:spacing w:line="240" w:lineRule="auto"/>
                  <w:ind w:left="94"/>
                </w:pPr>
              </w:pPrChange>
            </w:pPr>
            <w:r w:rsidRPr="00476848">
              <w:rPr>
                <w:rFonts w:ascii="Times New Roman" w:eastAsia="Times New Roman" w:hAnsi="Times New Roman" w:cs="Times New Roman"/>
                <w:sz w:val="24"/>
                <w:szCs w:val="24"/>
                <w:rPrChange w:id="4697" w:author="Kiên Lê Trung" w:date="2024-12-25T13:51:00Z" w16du:dateUtc="2024-12-25T06:51:00Z">
                  <w:rPr>
                    <w:rFonts w:ascii="Times New Roman" w:eastAsia="Times New Roman" w:hAnsi="Times New Roman" w:cs="Times New Roman"/>
                    <w:sz w:val="26"/>
                    <w:szCs w:val="26"/>
                  </w:rPr>
                </w:rPrChange>
              </w:rPr>
              <w:t>Ngoại lệ:</w:t>
            </w:r>
          </w:p>
          <w:p w14:paraId="585A9FFB" w14:textId="77777777" w:rsidR="007569A2" w:rsidRPr="00476848" w:rsidRDefault="00CE686F" w:rsidP="00970CD3">
            <w:pPr>
              <w:widowControl w:val="0"/>
              <w:ind w:left="94"/>
              <w:rPr>
                <w:rFonts w:ascii="Times New Roman" w:eastAsia="Times New Roman" w:hAnsi="Times New Roman" w:cs="Times New Roman"/>
                <w:sz w:val="24"/>
                <w:szCs w:val="24"/>
                <w:rPrChange w:id="4698" w:author="Kiên Lê Trung" w:date="2024-12-25T13:51:00Z" w16du:dateUtc="2024-12-25T06:51:00Z">
                  <w:rPr>
                    <w:rFonts w:ascii="Times New Roman" w:eastAsia="Times New Roman" w:hAnsi="Times New Roman" w:cs="Times New Roman"/>
                    <w:sz w:val="26"/>
                    <w:szCs w:val="26"/>
                  </w:rPr>
                </w:rPrChange>
              </w:rPr>
              <w:pPrChange w:id="4699" w:author="Kiên Lê Trung" w:date="2024-12-25T14:45:00Z" w16du:dateUtc="2024-12-25T07:45:00Z">
                <w:pPr>
                  <w:widowControl w:val="0"/>
                  <w:spacing w:line="240" w:lineRule="auto"/>
                  <w:ind w:left="94"/>
                </w:pPr>
              </w:pPrChange>
            </w:pPr>
            <w:r w:rsidRPr="00476848">
              <w:rPr>
                <w:rFonts w:ascii="Times New Roman" w:eastAsia="Times New Roman" w:hAnsi="Times New Roman" w:cs="Times New Roman"/>
                <w:sz w:val="24"/>
                <w:szCs w:val="24"/>
                <w:rPrChange w:id="4700" w:author="Kiên Lê Trung" w:date="2024-12-25T13:51:00Z" w16du:dateUtc="2024-12-25T06:51:00Z">
                  <w:rPr>
                    <w:rFonts w:ascii="Times New Roman" w:eastAsia="Times New Roman" w:hAnsi="Times New Roman" w:cs="Times New Roman"/>
                    <w:sz w:val="26"/>
                    <w:szCs w:val="26"/>
                  </w:rPr>
                </w:rPrChange>
              </w:rPr>
              <w:t xml:space="preserve">   2.1 Sản phẩm không tồn tại </w:t>
            </w:r>
          </w:p>
          <w:p w14:paraId="4455F193" w14:textId="77777777" w:rsidR="007569A2" w:rsidRPr="00476848" w:rsidRDefault="007569A2">
            <w:pPr>
              <w:widowControl w:val="0"/>
              <w:spacing w:line="240" w:lineRule="auto"/>
              <w:ind w:left="94"/>
              <w:rPr>
                <w:rFonts w:ascii="Times New Roman" w:eastAsia="Times New Roman" w:hAnsi="Times New Roman" w:cs="Times New Roman"/>
                <w:sz w:val="24"/>
                <w:szCs w:val="24"/>
                <w:rPrChange w:id="4701" w:author="Kiên Lê Trung" w:date="2024-12-25T13:51:00Z" w16du:dateUtc="2024-12-25T06:51:00Z">
                  <w:rPr>
                    <w:rFonts w:ascii="Times New Roman" w:eastAsia="Times New Roman" w:hAnsi="Times New Roman" w:cs="Times New Roman"/>
                    <w:sz w:val="26"/>
                    <w:szCs w:val="26"/>
                  </w:rPr>
                </w:rPrChange>
              </w:rPr>
            </w:pPr>
          </w:p>
        </w:tc>
      </w:tr>
    </w:tbl>
    <w:p w14:paraId="1C2776EB" w14:textId="74919970" w:rsidR="007569A2" w:rsidRPr="000F17DC" w:rsidRDefault="000F17DC" w:rsidP="0099382E">
      <w:pPr>
        <w:pStyle w:val="Caption"/>
        <w:spacing w:before="240"/>
        <w:rPr>
          <w:rFonts w:eastAsia="Times New Roman" w:cs="Times New Roman"/>
          <w:sz w:val="26"/>
          <w:szCs w:val="26"/>
          <w:lang w:val="en-US"/>
          <w:rPrChange w:id="4702" w:author="Kiên Lê Trung" w:date="2024-12-25T12:43:00Z" w16du:dateUtc="2024-12-25T05:43:00Z">
            <w:rPr>
              <w:rFonts w:ascii="Times New Roman" w:eastAsia="Times New Roman" w:hAnsi="Times New Roman" w:cs="Times New Roman"/>
              <w:sz w:val="26"/>
              <w:szCs w:val="26"/>
            </w:rPr>
          </w:rPrChange>
        </w:rPr>
        <w:pPrChange w:id="4703" w:author="Kiên Lê Trung" w:date="2024-12-25T15:31:00Z" w16du:dateUtc="2024-12-25T08:31:00Z">
          <w:pPr>
            <w:spacing w:after="160" w:line="259" w:lineRule="auto"/>
          </w:pPr>
        </w:pPrChange>
      </w:pPr>
      <w:bookmarkStart w:id="4704" w:name="_Toc186028234"/>
      <w:ins w:id="4705" w:author="Kiên Lê Trung" w:date="2024-12-25T12:43:00Z" w16du:dateUtc="2024-12-25T05:43:00Z">
        <w:r>
          <w:t xml:space="preserve">Bảng </w:t>
        </w:r>
      </w:ins>
      <w:ins w:id="4706" w:author="Kiên Lê Trung" w:date="2024-12-25T12:56:00Z" w16du:dateUtc="2024-12-25T05:56:00Z">
        <w:r w:rsidR="00115DF8">
          <w:fldChar w:fldCharType="begin"/>
        </w:r>
        <w:r w:rsidR="00115DF8">
          <w:instrText xml:space="preserve"> STYLEREF 1 \s </w:instrText>
        </w:r>
      </w:ins>
      <w:r w:rsidR="00115DF8">
        <w:fldChar w:fldCharType="separate"/>
      </w:r>
      <w:r w:rsidR="00115DF8">
        <w:rPr>
          <w:noProof/>
        </w:rPr>
        <w:t>2</w:t>
      </w:r>
      <w:ins w:id="4707" w:author="Kiên Lê Trung" w:date="2024-12-25T12:56:00Z" w16du:dateUtc="2024-12-25T05:56:00Z">
        <w:r w:rsidR="00115DF8">
          <w:fldChar w:fldCharType="end"/>
        </w:r>
        <w:r w:rsidR="00115DF8">
          <w:t>.</w:t>
        </w:r>
        <w:r w:rsidR="00115DF8">
          <w:fldChar w:fldCharType="begin"/>
        </w:r>
        <w:r w:rsidR="00115DF8">
          <w:instrText xml:space="preserve"> SEQ Bảng \* ARABIC \s 1 </w:instrText>
        </w:r>
      </w:ins>
      <w:r w:rsidR="00115DF8">
        <w:fldChar w:fldCharType="separate"/>
      </w:r>
      <w:ins w:id="4708" w:author="Kiên Lê Trung" w:date="2024-12-25T12:56:00Z" w16du:dateUtc="2024-12-25T05:56:00Z">
        <w:r w:rsidR="00115DF8">
          <w:rPr>
            <w:noProof/>
          </w:rPr>
          <w:t>9</w:t>
        </w:r>
        <w:r w:rsidR="00115DF8">
          <w:fldChar w:fldCharType="end"/>
        </w:r>
      </w:ins>
      <w:ins w:id="4709" w:author="Kiên Lê Trung" w:date="2024-12-25T12:43:00Z" w16du:dateUtc="2024-12-25T05:43:00Z">
        <w:r>
          <w:rPr>
            <w:lang w:val="en-US"/>
          </w:rPr>
          <w:t xml:space="preserve"> Kịch bản khách hàng xem chi tiết sản phẩm</w:t>
        </w:r>
      </w:ins>
      <w:bookmarkEnd w:id="4704"/>
    </w:p>
    <w:p w14:paraId="4F1B2064" w14:textId="083070CD" w:rsidR="007569A2" w:rsidRPr="00476848" w:rsidRDefault="00CE686F" w:rsidP="00C60A20">
      <w:pPr>
        <w:pStyle w:val="ListParagraph"/>
        <w:numPr>
          <w:ilvl w:val="0"/>
          <w:numId w:val="181"/>
        </w:numPr>
        <w:ind w:left="709"/>
        <w:rPr>
          <w:rFonts w:ascii="Times New Roman" w:hAnsi="Times New Roman" w:cs="Times New Roman"/>
          <w:b/>
          <w:sz w:val="24"/>
          <w:szCs w:val="24"/>
          <w:rPrChange w:id="4710" w:author="Kiên Lê Trung" w:date="2024-12-25T13:51:00Z" w16du:dateUtc="2024-12-25T06:51:00Z">
            <w:rPr>
              <w:rFonts w:ascii="Times New Roman" w:hAnsi="Times New Roman" w:cs="Times New Roman"/>
              <w:b/>
              <w:sz w:val="26"/>
              <w:szCs w:val="26"/>
            </w:rPr>
          </w:rPrChange>
        </w:rPr>
      </w:pPr>
      <w:bookmarkStart w:id="4711" w:name="_syxvcov2i23s" w:colFirst="0" w:colLast="0"/>
      <w:bookmarkEnd w:id="4711"/>
      <w:r w:rsidRPr="00476848">
        <w:rPr>
          <w:rFonts w:ascii="Times New Roman" w:hAnsi="Times New Roman" w:cs="Times New Roman"/>
          <w:b/>
          <w:sz w:val="24"/>
          <w:szCs w:val="24"/>
          <w:rPrChange w:id="4712" w:author="Kiên Lê Trung" w:date="2024-12-25T13:51:00Z" w16du:dateUtc="2024-12-25T06:51:00Z">
            <w:rPr>
              <w:rFonts w:ascii="Times New Roman" w:hAnsi="Times New Roman" w:cs="Times New Roman"/>
              <w:b/>
              <w:sz w:val="26"/>
              <w:szCs w:val="26"/>
            </w:rPr>
          </w:rPrChange>
        </w:rPr>
        <w:t xml:space="preserve">Chức năng quản lý giỏ hàng </w:t>
      </w:r>
    </w:p>
    <w:p w14:paraId="2025A5AF" w14:textId="77777777" w:rsidR="007569A2" w:rsidRPr="00476848" w:rsidRDefault="00CE686F" w:rsidP="00034C0F">
      <w:pPr>
        <w:numPr>
          <w:ilvl w:val="0"/>
          <w:numId w:val="91"/>
        </w:numPr>
        <w:rPr>
          <w:rFonts w:ascii="Times New Roman" w:eastAsia="Times New Roman" w:hAnsi="Times New Roman" w:cs="Times New Roman"/>
          <w:sz w:val="24"/>
          <w:szCs w:val="24"/>
          <w:rPrChange w:id="4713"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714" w:author="Kiên Lê Trung" w:date="2024-12-25T13:51:00Z" w16du:dateUtc="2024-12-25T06:51:00Z">
            <w:rPr>
              <w:rFonts w:ascii="Times New Roman" w:eastAsia="Times New Roman" w:hAnsi="Times New Roman" w:cs="Times New Roman"/>
              <w:sz w:val="26"/>
              <w:szCs w:val="26"/>
            </w:rPr>
          </w:rPrChange>
        </w:rPr>
        <w:t>Kịch bản chức năng Thêm sản phẩm vào giỏ hàng</w:t>
      </w:r>
    </w:p>
    <w:p w14:paraId="15342E60" w14:textId="77777777" w:rsidR="007569A2" w:rsidRPr="00476848" w:rsidRDefault="007569A2">
      <w:pPr>
        <w:spacing w:after="160" w:line="259" w:lineRule="auto"/>
        <w:ind w:left="1440"/>
        <w:rPr>
          <w:sz w:val="24"/>
          <w:szCs w:val="24"/>
          <w:rPrChange w:id="4715" w:author="Kiên Lê Trung" w:date="2024-12-25T13:51:00Z" w16du:dateUtc="2024-12-25T06:51:00Z">
            <w:rPr/>
          </w:rPrChange>
        </w:rPr>
      </w:pPr>
    </w:p>
    <w:tbl>
      <w:tblPr>
        <w:tblStyle w:val="a7"/>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6CEBFEEE" w14:textId="77777777">
        <w:tc>
          <w:tcPr>
            <w:tcW w:w="2655" w:type="dxa"/>
            <w:shd w:val="clear" w:color="auto" w:fill="auto"/>
            <w:tcMar>
              <w:top w:w="100" w:type="dxa"/>
              <w:left w:w="100" w:type="dxa"/>
              <w:bottom w:w="100" w:type="dxa"/>
              <w:right w:w="100" w:type="dxa"/>
            </w:tcMar>
          </w:tcPr>
          <w:p w14:paraId="3DC212A4" w14:textId="02B732A0" w:rsidR="007569A2" w:rsidRPr="00476848" w:rsidRDefault="00983677">
            <w:pPr>
              <w:widowControl w:val="0"/>
              <w:spacing w:line="240" w:lineRule="auto"/>
              <w:ind w:left="94"/>
              <w:rPr>
                <w:rFonts w:ascii="Times New Roman" w:eastAsia="Times New Roman" w:hAnsi="Times New Roman" w:cs="Times New Roman"/>
                <w:sz w:val="24"/>
                <w:szCs w:val="24"/>
                <w:rPrChange w:id="4716"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717" w:author="Kiên Lê Trung" w:date="2024-12-25T13:51:00Z" w16du:dateUtc="2024-12-25T06:51:00Z">
                  <w:rPr>
                    <w:rFonts w:ascii="Times New Roman" w:eastAsia="Times New Roman" w:hAnsi="Times New Roman" w:cs="Times New Roman"/>
                    <w:sz w:val="26"/>
                    <w:szCs w:val="26"/>
                  </w:rPr>
                </w:rPrChange>
              </w:rPr>
              <w:t>Usecase</w:t>
            </w:r>
          </w:p>
        </w:tc>
        <w:tc>
          <w:tcPr>
            <w:tcW w:w="5625" w:type="dxa"/>
            <w:shd w:val="clear" w:color="auto" w:fill="auto"/>
            <w:tcMar>
              <w:top w:w="100" w:type="dxa"/>
              <w:left w:w="100" w:type="dxa"/>
              <w:bottom w:w="100" w:type="dxa"/>
              <w:right w:w="100" w:type="dxa"/>
            </w:tcMar>
          </w:tcPr>
          <w:p w14:paraId="6E40A38A" w14:textId="77777777" w:rsidR="007569A2" w:rsidRPr="00476848" w:rsidRDefault="00CE686F">
            <w:pPr>
              <w:widowControl w:val="0"/>
              <w:spacing w:line="240" w:lineRule="auto"/>
              <w:rPr>
                <w:rFonts w:ascii="Times New Roman" w:eastAsia="Times New Roman" w:hAnsi="Times New Roman" w:cs="Times New Roman"/>
                <w:sz w:val="24"/>
                <w:szCs w:val="24"/>
                <w:rPrChange w:id="4718"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719" w:author="Kiên Lê Trung" w:date="2024-12-25T13:51:00Z" w16du:dateUtc="2024-12-25T06:51:00Z">
                  <w:rPr>
                    <w:rFonts w:ascii="Times New Roman" w:eastAsia="Times New Roman" w:hAnsi="Times New Roman" w:cs="Times New Roman"/>
                    <w:sz w:val="26"/>
                    <w:szCs w:val="26"/>
                  </w:rPr>
                </w:rPrChange>
              </w:rPr>
              <w:t>Thêm sản phẩm vào giỏ hàng</w:t>
            </w:r>
          </w:p>
        </w:tc>
      </w:tr>
      <w:tr w:rsidR="007569A2" w:rsidRPr="00476848" w14:paraId="5657A340" w14:textId="77777777">
        <w:tc>
          <w:tcPr>
            <w:tcW w:w="2655" w:type="dxa"/>
            <w:shd w:val="clear" w:color="auto" w:fill="auto"/>
            <w:tcMar>
              <w:top w:w="100" w:type="dxa"/>
              <w:left w:w="100" w:type="dxa"/>
              <w:bottom w:w="100" w:type="dxa"/>
              <w:right w:w="100" w:type="dxa"/>
            </w:tcMar>
          </w:tcPr>
          <w:p w14:paraId="5D1144B1"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4720"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721" w:author="Kiên Lê Trung" w:date="2024-12-25T13:51:00Z" w16du:dateUtc="2024-12-25T06:51:00Z">
                  <w:rPr>
                    <w:rFonts w:ascii="Times New Roman" w:eastAsia="Times New Roman" w:hAnsi="Times New Roman" w:cs="Times New Roman"/>
                    <w:sz w:val="26"/>
                    <w:szCs w:val="26"/>
                  </w:rPr>
                </w:rPrChange>
              </w:rPr>
              <w:t>Actor</w:t>
            </w:r>
          </w:p>
        </w:tc>
        <w:tc>
          <w:tcPr>
            <w:tcW w:w="5625" w:type="dxa"/>
            <w:shd w:val="clear" w:color="auto" w:fill="auto"/>
            <w:tcMar>
              <w:top w:w="100" w:type="dxa"/>
              <w:left w:w="100" w:type="dxa"/>
              <w:bottom w:w="100" w:type="dxa"/>
              <w:right w:w="100" w:type="dxa"/>
            </w:tcMar>
          </w:tcPr>
          <w:p w14:paraId="1AE09528" w14:textId="77777777" w:rsidR="007569A2" w:rsidRPr="00476848" w:rsidRDefault="00CE686F">
            <w:pPr>
              <w:widowControl w:val="0"/>
              <w:spacing w:line="240" w:lineRule="auto"/>
              <w:rPr>
                <w:rFonts w:ascii="Times New Roman" w:eastAsia="Times New Roman" w:hAnsi="Times New Roman" w:cs="Times New Roman"/>
                <w:sz w:val="24"/>
                <w:szCs w:val="24"/>
                <w:rPrChange w:id="4722"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723" w:author="Kiên Lê Trung" w:date="2024-12-25T13:51:00Z" w16du:dateUtc="2024-12-25T06:51:00Z">
                  <w:rPr>
                    <w:rFonts w:ascii="Times New Roman" w:eastAsia="Times New Roman" w:hAnsi="Times New Roman" w:cs="Times New Roman"/>
                    <w:sz w:val="26"/>
                    <w:szCs w:val="26"/>
                  </w:rPr>
                </w:rPrChange>
              </w:rPr>
              <w:t>Khách hàng</w:t>
            </w:r>
          </w:p>
        </w:tc>
      </w:tr>
      <w:tr w:rsidR="007569A2" w:rsidRPr="00476848" w14:paraId="6C4F5C45" w14:textId="77777777">
        <w:tc>
          <w:tcPr>
            <w:tcW w:w="2655" w:type="dxa"/>
            <w:shd w:val="clear" w:color="auto" w:fill="auto"/>
            <w:tcMar>
              <w:top w:w="100" w:type="dxa"/>
              <w:left w:w="100" w:type="dxa"/>
              <w:bottom w:w="100" w:type="dxa"/>
              <w:right w:w="100" w:type="dxa"/>
            </w:tcMar>
          </w:tcPr>
          <w:p w14:paraId="2212FD93"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4724"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725" w:author="Kiên Lê Trung" w:date="2024-12-25T13:51:00Z" w16du:dateUtc="2024-12-25T06:51:00Z">
                  <w:rPr>
                    <w:rFonts w:ascii="Times New Roman" w:eastAsia="Times New Roman" w:hAnsi="Times New Roman" w:cs="Times New Roman"/>
                    <w:sz w:val="26"/>
                    <w:szCs w:val="26"/>
                  </w:rPr>
                </w:rPrChange>
              </w:rPr>
              <w:t>Tiền điều kiện</w:t>
            </w:r>
          </w:p>
        </w:tc>
        <w:tc>
          <w:tcPr>
            <w:tcW w:w="5625" w:type="dxa"/>
            <w:shd w:val="clear" w:color="auto" w:fill="auto"/>
            <w:tcMar>
              <w:top w:w="100" w:type="dxa"/>
              <w:left w:w="100" w:type="dxa"/>
              <w:bottom w:w="100" w:type="dxa"/>
              <w:right w:w="100" w:type="dxa"/>
            </w:tcMar>
          </w:tcPr>
          <w:p w14:paraId="51B79B97" w14:textId="77777777" w:rsidR="007569A2" w:rsidRPr="00476848" w:rsidRDefault="00CE686F">
            <w:pPr>
              <w:widowControl w:val="0"/>
              <w:spacing w:line="240" w:lineRule="auto"/>
              <w:rPr>
                <w:rFonts w:ascii="Times New Roman" w:eastAsia="Times New Roman" w:hAnsi="Times New Roman" w:cs="Times New Roman"/>
                <w:sz w:val="24"/>
                <w:szCs w:val="24"/>
                <w:rPrChange w:id="4726"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727" w:author="Kiên Lê Trung" w:date="2024-12-25T13:51:00Z" w16du:dateUtc="2024-12-25T06:51:00Z">
                  <w:rPr>
                    <w:rFonts w:ascii="Times New Roman" w:eastAsia="Times New Roman" w:hAnsi="Times New Roman" w:cs="Times New Roman"/>
                    <w:sz w:val="26"/>
                    <w:szCs w:val="26"/>
                  </w:rPr>
                </w:rPrChange>
              </w:rPr>
              <w:t>Khách hàng đã đăng nhập vào hệ thống</w:t>
            </w:r>
          </w:p>
        </w:tc>
      </w:tr>
      <w:tr w:rsidR="007569A2" w:rsidRPr="00476848" w14:paraId="46575EF9" w14:textId="77777777">
        <w:tc>
          <w:tcPr>
            <w:tcW w:w="2655" w:type="dxa"/>
            <w:shd w:val="clear" w:color="auto" w:fill="auto"/>
            <w:tcMar>
              <w:top w:w="100" w:type="dxa"/>
              <w:left w:w="100" w:type="dxa"/>
              <w:bottom w:w="100" w:type="dxa"/>
              <w:right w:w="100" w:type="dxa"/>
            </w:tcMar>
          </w:tcPr>
          <w:p w14:paraId="4F42DA2E" w14:textId="77777777" w:rsidR="007569A2" w:rsidRPr="00476848" w:rsidRDefault="00CE686F">
            <w:pPr>
              <w:widowControl w:val="0"/>
              <w:spacing w:before="3" w:line="240" w:lineRule="auto"/>
              <w:rPr>
                <w:rFonts w:ascii="Times New Roman" w:eastAsia="Times New Roman" w:hAnsi="Times New Roman" w:cs="Times New Roman"/>
                <w:sz w:val="24"/>
                <w:szCs w:val="24"/>
                <w:rPrChange w:id="4728"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729" w:author="Kiên Lê Trung" w:date="2024-12-25T13:51:00Z" w16du:dateUtc="2024-12-25T06:51:00Z">
                  <w:rPr>
                    <w:rFonts w:ascii="Times New Roman" w:eastAsia="Times New Roman" w:hAnsi="Times New Roman" w:cs="Times New Roman"/>
                    <w:sz w:val="26"/>
                    <w:szCs w:val="26"/>
                  </w:rPr>
                </w:rPrChange>
              </w:rPr>
              <w:t>Hậu điều kiện</w:t>
            </w:r>
          </w:p>
        </w:tc>
        <w:tc>
          <w:tcPr>
            <w:tcW w:w="5625" w:type="dxa"/>
            <w:shd w:val="clear" w:color="auto" w:fill="auto"/>
            <w:tcMar>
              <w:top w:w="100" w:type="dxa"/>
              <w:left w:w="100" w:type="dxa"/>
              <w:bottom w:w="100" w:type="dxa"/>
              <w:right w:w="100" w:type="dxa"/>
            </w:tcMar>
          </w:tcPr>
          <w:p w14:paraId="7CA8B2B6" w14:textId="77777777" w:rsidR="007569A2" w:rsidRPr="00476848" w:rsidRDefault="00CE686F">
            <w:pPr>
              <w:widowControl w:val="0"/>
              <w:spacing w:line="240" w:lineRule="auto"/>
              <w:rPr>
                <w:rFonts w:ascii="Times New Roman" w:eastAsia="Times New Roman" w:hAnsi="Times New Roman" w:cs="Times New Roman"/>
                <w:sz w:val="24"/>
                <w:szCs w:val="24"/>
                <w:rPrChange w:id="4730"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731" w:author="Kiên Lê Trung" w:date="2024-12-25T13:51:00Z" w16du:dateUtc="2024-12-25T06:51:00Z">
                  <w:rPr>
                    <w:rFonts w:ascii="Times New Roman" w:eastAsia="Times New Roman" w:hAnsi="Times New Roman" w:cs="Times New Roman"/>
                    <w:sz w:val="26"/>
                    <w:szCs w:val="26"/>
                  </w:rPr>
                </w:rPrChange>
              </w:rPr>
              <w:t>Khách hàng thêm sản phẩm vào giỏ hàng thành công</w:t>
            </w:r>
          </w:p>
        </w:tc>
      </w:tr>
      <w:tr w:rsidR="007569A2" w:rsidRPr="00476848" w14:paraId="4965CEAA" w14:textId="77777777">
        <w:trPr>
          <w:trHeight w:val="480"/>
        </w:trPr>
        <w:tc>
          <w:tcPr>
            <w:tcW w:w="8280" w:type="dxa"/>
            <w:gridSpan w:val="2"/>
            <w:shd w:val="clear" w:color="auto" w:fill="auto"/>
            <w:tcMar>
              <w:top w:w="100" w:type="dxa"/>
              <w:left w:w="100" w:type="dxa"/>
              <w:bottom w:w="100" w:type="dxa"/>
              <w:right w:w="100" w:type="dxa"/>
            </w:tcMar>
          </w:tcPr>
          <w:p w14:paraId="3E0EEE72" w14:textId="77777777" w:rsidR="007569A2" w:rsidRPr="00476848" w:rsidRDefault="00CE686F" w:rsidP="00034C0F">
            <w:pPr>
              <w:widowControl w:val="0"/>
              <w:ind w:left="94"/>
              <w:rPr>
                <w:rFonts w:ascii="Times New Roman" w:eastAsia="Times New Roman" w:hAnsi="Times New Roman" w:cs="Times New Roman"/>
                <w:sz w:val="24"/>
                <w:szCs w:val="24"/>
                <w:rPrChange w:id="4732"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733" w:author="Kiên Lê Trung" w:date="2024-12-25T13:51:00Z" w16du:dateUtc="2024-12-25T06:51:00Z">
                  <w:rPr>
                    <w:rFonts w:ascii="Times New Roman" w:eastAsia="Times New Roman" w:hAnsi="Times New Roman" w:cs="Times New Roman"/>
                    <w:sz w:val="26"/>
                    <w:szCs w:val="26"/>
                  </w:rPr>
                </w:rPrChange>
              </w:rPr>
              <w:t>Chuỗi sự kiện chính</w:t>
            </w:r>
          </w:p>
          <w:p w14:paraId="651DBF07" w14:textId="07619A2D" w:rsidR="007569A2" w:rsidRPr="00476848" w:rsidRDefault="00CE686F" w:rsidP="008A2850">
            <w:pPr>
              <w:widowControl w:val="0"/>
              <w:numPr>
                <w:ilvl w:val="0"/>
                <w:numId w:val="67"/>
              </w:numPr>
              <w:rPr>
                <w:ins w:id="4734" w:author="Kiên Lê Trung" w:date="2024-12-23T14:18:00Z" w16du:dateUtc="2024-12-23T07:18:00Z"/>
                <w:rFonts w:ascii="Times New Roman" w:eastAsia="Times New Roman" w:hAnsi="Times New Roman" w:cs="Times New Roman"/>
                <w:sz w:val="24"/>
                <w:szCs w:val="24"/>
                <w:rPrChange w:id="4735" w:author="Kiên Lê Trung" w:date="2024-12-25T13:51:00Z" w16du:dateUtc="2024-12-25T06:51:00Z">
                  <w:rPr>
                    <w:ins w:id="4736" w:author="Kiên Lê Trung" w:date="2024-12-23T14:18:00Z" w16du:dateUtc="2024-12-23T07:18:00Z"/>
                    <w:rFonts w:ascii="Times New Roman" w:eastAsia="Times New Roman" w:hAnsi="Times New Roman" w:cs="Times New Roman"/>
                    <w:sz w:val="26"/>
                    <w:szCs w:val="26"/>
                  </w:rPr>
                </w:rPrChange>
              </w:rPr>
            </w:pPr>
            <w:commentRangeStart w:id="4737"/>
            <w:r w:rsidRPr="00476848">
              <w:rPr>
                <w:rFonts w:ascii="Times New Roman" w:eastAsia="Times New Roman" w:hAnsi="Times New Roman" w:cs="Times New Roman"/>
                <w:sz w:val="24"/>
                <w:szCs w:val="24"/>
                <w:rPrChange w:id="4738" w:author="Kiên Lê Trung" w:date="2024-12-25T13:51:00Z" w16du:dateUtc="2024-12-25T06:51:00Z">
                  <w:rPr>
                    <w:rFonts w:ascii="Times New Roman" w:eastAsia="Times New Roman" w:hAnsi="Times New Roman" w:cs="Times New Roman"/>
                    <w:sz w:val="26"/>
                    <w:szCs w:val="26"/>
                  </w:rPr>
                </w:rPrChange>
              </w:rPr>
              <w:t xml:space="preserve">Khách hàng </w:t>
            </w:r>
            <w:ins w:id="4739" w:author="Kiên Lê Trung" w:date="2024-12-23T14:17:00Z" w16du:dateUtc="2024-12-23T07:17:00Z">
              <w:r w:rsidR="00C92180" w:rsidRPr="00476848">
                <w:rPr>
                  <w:rFonts w:ascii="Times New Roman" w:eastAsia="Times New Roman" w:hAnsi="Times New Roman" w:cs="Times New Roman"/>
                  <w:sz w:val="24"/>
                  <w:szCs w:val="24"/>
                  <w:lang w:val="en-US"/>
                  <w:rPrChange w:id="4740" w:author="Kiên Lê Trung" w:date="2024-12-25T13:51:00Z" w16du:dateUtc="2024-12-25T06:51:00Z">
                    <w:rPr>
                      <w:rFonts w:ascii="Times New Roman" w:eastAsia="Times New Roman" w:hAnsi="Times New Roman" w:cs="Times New Roman"/>
                      <w:sz w:val="26"/>
                      <w:szCs w:val="26"/>
                      <w:lang w:val="en-US"/>
                    </w:rPr>
                  </w:rPrChange>
                </w:rPr>
                <w:t>vào hệ thống để thêm sản phẩm vào giỏ</w:t>
              </w:r>
            </w:ins>
            <w:ins w:id="4741" w:author="Kiên Lê Trung" w:date="2024-12-23T14:18:00Z" w16du:dateUtc="2024-12-23T07:18:00Z">
              <w:r w:rsidR="00C92180" w:rsidRPr="00476848">
                <w:rPr>
                  <w:rFonts w:ascii="Times New Roman" w:eastAsia="Times New Roman" w:hAnsi="Times New Roman" w:cs="Times New Roman"/>
                  <w:sz w:val="24"/>
                  <w:szCs w:val="24"/>
                  <w:lang w:val="en-US"/>
                  <w:rPrChange w:id="4742" w:author="Kiên Lê Trung" w:date="2024-12-25T13:51:00Z" w16du:dateUtc="2024-12-25T06:51:00Z">
                    <w:rPr>
                      <w:rFonts w:ascii="Times New Roman" w:eastAsia="Times New Roman" w:hAnsi="Times New Roman" w:cs="Times New Roman"/>
                      <w:sz w:val="26"/>
                      <w:szCs w:val="26"/>
                      <w:lang w:val="en-US"/>
                    </w:rPr>
                  </w:rPrChange>
                </w:rPr>
                <w:t xml:space="preserve"> hàng</w:t>
              </w:r>
            </w:ins>
            <w:del w:id="4743" w:author="Kiên Lê Trung" w:date="2024-12-23T14:17:00Z" w16du:dateUtc="2024-12-23T07:17:00Z">
              <w:r w:rsidRPr="00476848" w:rsidDel="00C92180">
                <w:rPr>
                  <w:rFonts w:ascii="Times New Roman" w:eastAsia="Times New Roman" w:hAnsi="Times New Roman" w:cs="Times New Roman"/>
                  <w:sz w:val="24"/>
                  <w:szCs w:val="24"/>
                  <w:rPrChange w:id="4744" w:author="Kiên Lê Trung" w:date="2024-12-25T13:51:00Z" w16du:dateUtc="2024-12-25T06:51:00Z">
                    <w:rPr>
                      <w:rFonts w:ascii="Times New Roman" w:eastAsia="Times New Roman" w:hAnsi="Times New Roman" w:cs="Times New Roman"/>
                      <w:sz w:val="26"/>
                      <w:szCs w:val="26"/>
                    </w:rPr>
                  </w:rPrChange>
                </w:rPr>
                <w:delText xml:space="preserve">đăng nhập vào hệ thống </w:delText>
              </w:r>
              <w:commentRangeEnd w:id="4737"/>
              <w:r w:rsidR="00090574" w:rsidRPr="00476848" w:rsidDel="00C92180">
                <w:rPr>
                  <w:rStyle w:val="CommentReference"/>
                  <w:sz w:val="24"/>
                  <w:szCs w:val="24"/>
                  <w:rPrChange w:id="4745" w:author="Kiên Lê Trung" w:date="2024-12-25T13:51:00Z" w16du:dateUtc="2024-12-25T06:51:00Z">
                    <w:rPr>
                      <w:rStyle w:val="CommentReference"/>
                    </w:rPr>
                  </w:rPrChange>
                </w:rPr>
                <w:commentReference w:id="4737"/>
              </w:r>
            </w:del>
          </w:p>
          <w:p w14:paraId="22838A7C" w14:textId="77777777" w:rsidR="008A2850" w:rsidRPr="00476848" w:rsidRDefault="008A2850" w:rsidP="008A2850">
            <w:pPr>
              <w:widowControl w:val="0"/>
              <w:numPr>
                <w:ilvl w:val="0"/>
                <w:numId w:val="67"/>
              </w:numPr>
              <w:rPr>
                <w:ins w:id="4746" w:author="Kiên Lê Trung" w:date="2024-12-23T14:20:00Z" w16du:dateUtc="2024-12-23T07:20:00Z"/>
                <w:rFonts w:ascii="Times New Roman" w:eastAsia="Times New Roman" w:hAnsi="Times New Roman" w:cs="Times New Roman"/>
                <w:sz w:val="24"/>
                <w:szCs w:val="24"/>
                <w:rPrChange w:id="4747" w:author="Kiên Lê Trung" w:date="2024-12-25T13:51:00Z" w16du:dateUtc="2024-12-25T06:51:00Z">
                  <w:rPr>
                    <w:ins w:id="4748" w:author="Kiên Lê Trung" w:date="2024-12-23T14:20:00Z" w16du:dateUtc="2024-12-23T07:20:00Z"/>
                    <w:rFonts w:ascii="Times New Roman" w:eastAsia="Times New Roman" w:hAnsi="Times New Roman" w:cs="Times New Roman"/>
                    <w:sz w:val="26"/>
                    <w:szCs w:val="26"/>
                  </w:rPr>
                </w:rPrChange>
              </w:rPr>
            </w:pPr>
            <w:commentRangeStart w:id="4749"/>
            <w:ins w:id="4750" w:author="Kiên Lê Trung" w:date="2024-12-23T14:18:00Z" w16du:dateUtc="2024-12-23T07:18:00Z">
              <w:r w:rsidRPr="00476848">
                <w:rPr>
                  <w:rFonts w:ascii="Times New Roman" w:eastAsia="Times New Roman" w:hAnsi="Times New Roman" w:cs="Times New Roman"/>
                  <w:sz w:val="24"/>
                  <w:szCs w:val="24"/>
                  <w:rPrChange w:id="4751" w:author="Kiên Lê Trung" w:date="2024-12-25T13:51:00Z" w16du:dateUtc="2024-12-25T06:51:00Z">
                    <w:rPr>
                      <w:rFonts w:ascii="Times New Roman" w:eastAsia="Times New Roman" w:hAnsi="Times New Roman" w:cs="Times New Roman"/>
                      <w:sz w:val="26"/>
                      <w:szCs w:val="26"/>
                    </w:rPr>
                  </w:rPrChange>
                </w:rPr>
                <w:t>Hệ thống trả về giao diện cho người dùng đăng nhập</w:t>
              </w:r>
              <w:commentRangeEnd w:id="4749"/>
              <w:r w:rsidRPr="00476848">
                <w:rPr>
                  <w:rStyle w:val="CommentReference"/>
                  <w:sz w:val="24"/>
                  <w:szCs w:val="24"/>
                  <w:rPrChange w:id="4752" w:author="Kiên Lê Trung" w:date="2024-12-25T13:51:00Z" w16du:dateUtc="2024-12-25T06:51:00Z">
                    <w:rPr>
                      <w:rStyle w:val="CommentReference"/>
                    </w:rPr>
                  </w:rPrChange>
                </w:rPr>
                <w:commentReference w:id="4749"/>
              </w:r>
              <w:r w:rsidRPr="00476848">
                <w:rPr>
                  <w:rFonts w:ascii="Times New Roman" w:eastAsia="Times New Roman" w:hAnsi="Times New Roman" w:cs="Times New Roman"/>
                  <w:sz w:val="24"/>
                  <w:szCs w:val="24"/>
                  <w:lang w:val="en-US"/>
                  <w:rPrChange w:id="4753" w:author="Kiên Lê Trung" w:date="2024-12-25T13:51:00Z" w16du:dateUtc="2024-12-25T06:51:00Z">
                    <w:rPr>
                      <w:rFonts w:ascii="Times New Roman" w:eastAsia="Times New Roman" w:hAnsi="Times New Roman" w:cs="Times New Roman"/>
                      <w:sz w:val="26"/>
                      <w:szCs w:val="26"/>
                      <w:lang w:val="en-US"/>
                    </w:rPr>
                  </w:rPrChange>
                </w:rPr>
                <w:t xml:space="preserve"> gồm các trường Email, Mật khẩu, các nút ghi nhớ mật khẩu, quên mật khẩu, kênh người bán, Đăng ký và Đăng nhập </w:t>
              </w:r>
            </w:ins>
          </w:p>
          <w:p w14:paraId="68B5FAE1" w14:textId="2EB9F8D1" w:rsidR="00EC4EDF" w:rsidRPr="00476848" w:rsidRDefault="00EC4EDF" w:rsidP="008A2850">
            <w:pPr>
              <w:widowControl w:val="0"/>
              <w:numPr>
                <w:ilvl w:val="0"/>
                <w:numId w:val="67"/>
              </w:numPr>
              <w:rPr>
                <w:ins w:id="4754" w:author="Kiên Lê Trung" w:date="2024-12-23T14:20:00Z" w16du:dateUtc="2024-12-23T07:20:00Z"/>
                <w:rFonts w:ascii="Times New Roman" w:eastAsia="Times New Roman" w:hAnsi="Times New Roman" w:cs="Times New Roman"/>
                <w:sz w:val="24"/>
                <w:szCs w:val="24"/>
                <w:rPrChange w:id="4755" w:author="Kiên Lê Trung" w:date="2024-12-25T13:51:00Z" w16du:dateUtc="2024-12-25T06:51:00Z">
                  <w:rPr>
                    <w:ins w:id="4756" w:author="Kiên Lê Trung" w:date="2024-12-23T14:20:00Z" w16du:dateUtc="2024-12-23T07:20:00Z"/>
                    <w:rFonts w:ascii="Times New Roman" w:eastAsia="Times New Roman" w:hAnsi="Times New Roman" w:cs="Times New Roman"/>
                    <w:sz w:val="26"/>
                    <w:szCs w:val="26"/>
                  </w:rPr>
                </w:rPrChange>
              </w:rPr>
            </w:pPr>
            <w:ins w:id="4757" w:author="Kiên Lê Trung" w:date="2024-12-23T14:20:00Z" w16du:dateUtc="2024-12-23T07:20:00Z">
              <w:r w:rsidRPr="00476848">
                <w:rPr>
                  <w:rFonts w:ascii="Times New Roman" w:eastAsia="Times New Roman" w:hAnsi="Times New Roman" w:cs="Times New Roman"/>
                  <w:sz w:val="24"/>
                  <w:szCs w:val="24"/>
                  <w:rPrChange w:id="4758" w:author="Kiên Lê Trung" w:date="2024-12-25T13:51:00Z" w16du:dateUtc="2024-12-25T06:51:00Z">
                    <w:rPr>
                      <w:rFonts w:ascii="Times New Roman" w:eastAsia="Times New Roman" w:hAnsi="Times New Roman" w:cs="Times New Roman"/>
                      <w:sz w:val="26"/>
                      <w:szCs w:val="26"/>
                    </w:rPr>
                  </w:rPrChange>
                </w:rPr>
                <w:t xml:space="preserve">Người dùng điền </w:t>
              </w:r>
              <w:r w:rsidRPr="00476848">
                <w:rPr>
                  <w:rFonts w:ascii="Times New Roman" w:eastAsia="Times New Roman" w:hAnsi="Times New Roman" w:cs="Times New Roman"/>
                  <w:sz w:val="24"/>
                  <w:szCs w:val="24"/>
                  <w:lang w:val="en-US"/>
                  <w:rPrChange w:id="4759" w:author="Kiên Lê Trung" w:date="2024-12-25T13:51:00Z" w16du:dateUtc="2024-12-25T06:51:00Z">
                    <w:rPr>
                      <w:rFonts w:ascii="Times New Roman" w:eastAsia="Times New Roman" w:hAnsi="Times New Roman" w:cs="Times New Roman"/>
                      <w:sz w:val="26"/>
                      <w:szCs w:val="26"/>
                      <w:lang w:val="en-US"/>
                    </w:rPr>
                  </w:rPrChange>
                </w:rPr>
                <w:t>Email = kinltrung72@gmail.com</w:t>
              </w:r>
              <w:r w:rsidRPr="00476848">
                <w:rPr>
                  <w:rFonts w:ascii="Times New Roman" w:eastAsia="Times New Roman" w:hAnsi="Times New Roman" w:cs="Times New Roman"/>
                  <w:sz w:val="24"/>
                  <w:szCs w:val="24"/>
                  <w:rPrChange w:id="4760" w:author="Kiên Lê Trung" w:date="2024-12-25T13:51:00Z" w16du:dateUtc="2024-12-25T06:51:00Z">
                    <w:rPr>
                      <w:rFonts w:ascii="Times New Roman" w:eastAsia="Times New Roman" w:hAnsi="Times New Roman" w:cs="Times New Roman"/>
                      <w:sz w:val="26"/>
                      <w:szCs w:val="26"/>
                    </w:rPr>
                  </w:rPrChange>
                </w:rPr>
                <w:t xml:space="preserve"> và mật khẩu </w:t>
              </w:r>
              <w:r w:rsidRPr="00476848">
                <w:rPr>
                  <w:rFonts w:ascii="Times New Roman" w:eastAsia="Times New Roman" w:hAnsi="Times New Roman" w:cs="Times New Roman"/>
                  <w:sz w:val="24"/>
                  <w:szCs w:val="24"/>
                  <w:lang w:val="en-US"/>
                  <w:rPrChange w:id="4761" w:author="Kiên Lê Trung" w:date="2024-12-25T13:51:00Z" w16du:dateUtc="2024-12-25T06:51:00Z">
                    <w:rPr>
                      <w:rFonts w:ascii="Times New Roman" w:eastAsia="Times New Roman" w:hAnsi="Times New Roman" w:cs="Times New Roman"/>
                      <w:sz w:val="26"/>
                      <w:szCs w:val="26"/>
                      <w:lang w:val="en-US"/>
                    </w:rPr>
                  </w:rPrChange>
                </w:rPr>
                <w:t>= 12345</w:t>
              </w:r>
              <w:r w:rsidRPr="00476848">
                <w:rPr>
                  <w:rFonts w:ascii="Times New Roman" w:eastAsia="Times New Roman" w:hAnsi="Times New Roman" w:cs="Times New Roman"/>
                  <w:sz w:val="24"/>
                  <w:szCs w:val="24"/>
                  <w:rPrChange w:id="4762" w:author="Kiên Lê Trung" w:date="2024-12-25T13:51:00Z" w16du:dateUtc="2024-12-25T06:51:00Z">
                    <w:rPr>
                      <w:rFonts w:ascii="Times New Roman" w:eastAsia="Times New Roman" w:hAnsi="Times New Roman" w:cs="Times New Roman"/>
                      <w:sz w:val="26"/>
                      <w:szCs w:val="26"/>
                    </w:rPr>
                  </w:rPrChange>
                </w:rPr>
                <w:t xml:space="preserve"> </w:t>
              </w:r>
              <w:r w:rsidRPr="00476848">
                <w:rPr>
                  <w:rFonts w:ascii="Times New Roman" w:eastAsia="Times New Roman" w:hAnsi="Times New Roman" w:cs="Times New Roman"/>
                  <w:sz w:val="24"/>
                  <w:szCs w:val="24"/>
                  <w:lang w:val="en-US"/>
                  <w:rPrChange w:id="4763" w:author="Kiên Lê Trung" w:date="2024-12-25T13:51:00Z" w16du:dateUtc="2024-12-25T06:51:00Z">
                    <w:rPr>
                      <w:rFonts w:ascii="Times New Roman" w:eastAsia="Times New Roman" w:hAnsi="Times New Roman" w:cs="Times New Roman"/>
                      <w:sz w:val="26"/>
                      <w:szCs w:val="26"/>
                      <w:lang w:val="en-US"/>
                    </w:rPr>
                  </w:rPrChange>
                </w:rPr>
                <w:t>và bấm Đăng nhập</w:t>
              </w:r>
            </w:ins>
          </w:p>
          <w:p w14:paraId="50250687" w14:textId="5E73FB7B" w:rsidR="00057FDC" w:rsidRPr="00476848" w:rsidDel="008A2850" w:rsidRDefault="00057FDC" w:rsidP="008A2850">
            <w:pPr>
              <w:widowControl w:val="0"/>
              <w:numPr>
                <w:ilvl w:val="0"/>
                <w:numId w:val="67"/>
              </w:numPr>
              <w:rPr>
                <w:del w:id="4764" w:author="Kiên Lê Trung" w:date="2024-12-23T14:18:00Z" w16du:dateUtc="2024-12-23T07:18:00Z"/>
                <w:rFonts w:ascii="Times New Roman" w:eastAsia="Times New Roman" w:hAnsi="Times New Roman" w:cs="Times New Roman"/>
                <w:sz w:val="24"/>
                <w:szCs w:val="24"/>
                <w:rPrChange w:id="4765" w:author="Kiên Lê Trung" w:date="2024-12-25T13:51:00Z" w16du:dateUtc="2024-12-25T06:51:00Z">
                  <w:rPr>
                    <w:del w:id="4766" w:author="Kiên Lê Trung" w:date="2024-12-23T14:18:00Z" w16du:dateUtc="2024-12-23T07:18:00Z"/>
                    <w:rFonts w:ascii="Times New Roman" w:eastAsia="Times New Roman" w:hAnsi="Times New Roman" w:cs="Times New Roman"/>
                    <w:sz w:val="26"/>
                    <w:szCs w:val="26"/>
                  </w:rPr>
                </w:rPrChange>
              </w:rPr>
            </w:pPr>
          </w:p>
          <w:p w14:paraId="14F8D0BC" w14:textId="32ED1CF2" w:rsidR="007569A2" w:rsidRPr="00476848" w:rsidDel="00F03EFF" w:rsidRDefault="00CE686F" w:rsidP="008A2850">
            <w:pPr>
              <w:widowControl w:val="0"/>
              <w:numPr>
                <w:ilvl w:val="0"/>
                <w:numId w:val="67"/>
              </w:numPr>
              <w:rPr>
                <w:del w:id="4767" w:author="Kiên Lê Trung" w:date="2024-12-23T14:21:00Z" w16du:dateUtc="2024-12-23T07:21:00Z"/>
                <w:rFonts w:ascii="Times New Roman" w:eastAsia="Times New Roman" w:hAnsi="Times New Roman" w:cs="Times New Roman"/>
                <w:sz w:val="24"/>
                <w:szCs w:val="24"/>
                <w:rPrChange w:id="4768" w:author="Kiên Lê Trung" w:date="2024-12-25T13:51:00Z" w16du:dateUtc="2024-12-25T06:51:00Z">
                  <w:rPr>
                    <w:del w:id="4769" w:author="Kiên Lê Trung" w:date="2024-12-23T14:21:00Z" w16du:dateUtc="2024-12-23T07:21:00Z"/>
                    <w:rFonts w:ascii="Times New Roman" w:eastAsia="Times New Roman" w:hAnsi="Times New Roman" w:cs="Times New Roman"/>
                    <w:sz w:val="26"/>
                    <w:szCs w:val="26"/>
                  </w:rPr>
                </w:rPrChange>
              </w:rPr>
            </w:pPr>
            <w:del w:id="4770" w:author="Kiên Lê Trung" w:date="2024-12-23T14:21:00Z" w16du:dateUtc="2024-12-23T07:21:00Z">
              <w:r w:rsidRPr="00476848" w:rsidDel="00F03EFF">
                <w:rPr>
                  <w:rFonts w:ascii="Times New Roman" w:eastAsia="Times New Roman" w:hAnsi="Times New Roman" w:cs="Times New Roman"/>
                  <w:sz w:val="24"/>
                  <w:szCs w:val="24"/>
                  <w:rPrChange w:id="4771" w:author="Kiên Lê Trung" w:date="2024-12-25T13:51:00Z" w16du:dateUtc="2024-12-25T06:51:00Z">
                    <w:rPr>
                      <w:rFonts w:ascii="Times New Roman" w:eastAsia="Times New Roman" w:hAnsi="Times New Roman" w:cs="Times New Roman"/>
                      <w:sz w:val="26"/>
                      <w:szCs w:val="26"/>
                    </w:rPr>
                  </w:rPrChange>
                </w:rPr>
                <w:delText>Khách hàng vào trang chủ của hệ thống</w:delText>
              </w:r>
            </w:del>
          </w:p>
          <w:p w14:paraId="73486909" w14:textId="2B25519B" w:rsidR="007569A2" w:rsidRPr="00476848" w:rsidRDefault="00CE686F" w:rsidP="008A2850">
            <w:pPr>
              <w:widowControl w:val="0"/>
              <w:numPr>
                <w:ilvl w:val="0"/>
                <w:numId w:val="67"/>
              </w:numPr>
              <w:rPr>
                <w:rFonts w:ascii="Times New Roman" w:eastAsia="Times New Roman" w:hAnsi="Times New Roman" w:cs="Times New Roman"/>
                <w:sz w:val="24"/>
                <w:szCs w:val="24"/>
                <w:rPrChange w:id="4772"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773" w:author="Kiên Lê Trung" w:date="2024-12-25T13:51:00Z" w16du:dateUtc="2024-12-25T06:51:00Z">
                  <w:rPr>
                    <w:rFonts w:ascii="Times New Roman" w:eastAsia="Times New Roman" w:hAnsi="Times New Roman" w:cs="Times New Roman"/>
                    <w:sz w:val="26"/>
                    <w:szCs w:val="26"/>
                  </w:rPr>
                </w:rPrChange>
              </w:rPr>
              <w:t>Hệ thống hiển thị danh sách các sản phẩm, đồng thời hiển thị thanh tìm kiếm sản phẩm</w:t>
            </w:r>
            <w:ins w:id="4774" w:author="Kiên Lê Trung" w:date="2024-12-23T14:22:00Z" w16du:dateUtc="2024-12-23T07:22:00Z">
              <w:r w:rsidR="00B02F4E" w:rsidRPr="00476848">
                <w:rPr>
                  <w:rFonts w:ascii="Times New Roman" w:eastAsia="Times New Roman" w:hAnsi="Times New Roman" w:cs="Times New Roman"/>
                  <w:sz w:val="24"/>
                  <w:szCs w:val="24"/>
                  <w:lang w:val="en-US"/>
                  <w:rPrChange w:id="4775" w:author="Kiên Lê Trung" w:date="2024-12-25T13:51:00Z" w16du:dateUtc="2024-12-25T06:51:00Z">
                    <w:rPr>
                      <w:rFonts w:ascii="Times New Roman" w:eastAsia="Times New Roman" w:hAnsi="Times New Roman" w:cs="Times New Roman"/>
                      <w:sz w:val="26"/>
                      <w:szCs w:val="26"/>
                      <w:lang w:val="en-US"/>
                    </w:rPr>
                  </w:rPrChange>
                </w:rPr>
                <w:t xml:space="preserve"> </w:t>
              </w:r>
            </w:ins>
            <w:ins w:id="4776" w:author="Kiên Lê Trung" w:date="2024-12-23T14:23:00Z" w16du:dateUtc="2024-12-23T07:23:00Z">
              <w:r w:rsidR="00951029" w:rsidRPr="00476848">
                <w:rPr>
                  <w:rFonts w:ascii="Times New Roman" w:eastAsia="Times New Roman" w:hAnsi="Times New Roman" w:cs="Times New Roman"/>
                  <w:sz w:val="24"/>
                  <w:szCs w:val="24"/>
                  <w:lang w:val="en-US"/>
                  <w:rPrChange w:id="4777" w:author="Kiên Lê Trung" w:date="2024-12-25T13:51:00Z" w16du:dateUtc="2024-12-25T06:51:00Z">
                    <w:rPr>
                      <w:rFonts w:ascii="Times New Roman" w:eastAsia="Times New Roman" w:hAnsi="Times New Roman" w:cs="Times New Roman"/>
                      <w:sz w:val="26"/>
                      <w:szCs w:val="26"/>
                      <w:lang w:val="en-US"/>
                    </w:rPr>
                  </w:rPrChange>
                </w:rPr>
                <w:t>bằng cách nhập từ khóa hoặc bằng giọng nói</w:t>
              </w:r>
              <w:r w:rsidR="002D5B83" w:rsidRPr="00476848">
                <w:rPr>
                  <w:rFonts w:ascii="Times New Roman" w:eastAsia="Times New Roman" w:hAnsi="Times New Roman" w:cs="Times New Roman"/>
                  <w:sz w:val="24"/>
                  <w:szCs w:val="24"/>
                  <w:lang w:val="en-US"/>
                  <w:rPrChange w:id="4778" w:author="Kiên Lê Trung" w:date="2024-12-25T13:51:00Z" w16du:dateUtc="2024-12-25T06:51:00Z">
                    <w:rPr>
                      <w:rFonts w:ascii="Times New Roman" w:eastAsia="Times New Roman" w:hAnsi="Times New Roman" w:cs="Times New Roman"/>
                      <w:sz w:val="26"/>
                      <w:szCs w:val="26"/>
                      <w:lang w:val="en-US"/>
                    </w:rPr>
                  </w:rPrChange>
                </w:rPr>
                <w:t xml:space="preserve">, </w:t>
              </w:r>
              <w:r w:rsidR="0036048A" w:rsidRPr="00476848">
                <w:rPr>
                  <w:rFonts w:ascii="Times New Roman" w:eastAsia="Times New Roman" w:hAnsi="Times New Roman" w:cs="Times New Roman"/>
                  <w:sz w:val="24"/>
                  <w:szCs w:val="24"/>
                  <w:lang w:val="en-US"/>
                  <w:rPrChange w:id="4779" w:author="Kiên Lê Trung" w:date="2024-12-25T13:51:00Z" w16du:dateUtc="2024-12-25T06:51:00Z">
                    <w:rPr>
                      <w:rFonts w:ascii="Times New Roman" w:eastAsia="Times New Roman" w:hAnsi="Times New Roman" w:cs="Times New Roman"/>
                      <w:sz w:val="26"/>
                      <w:szCs w:val="26"/>
                      <w:lang w:val="en-US"/>
                    </w:rPr>
                  </w:rPrChange>
                </w:rPr>
                <w:t xml:space="preserve">các bộ lọc như là : </w:t>
              </w:r>
              <w:r w:rsidR="00FC1ABF" w:rsidRPr="00476848">
                <w:rPr>
                  <w:rFonts w:ascii="Times New Roman" w:eastAsia="Times New Roman" w:hAnsi="Times New Roman" w:cs="Times New Roman"/>
                  <w:sz w:val="24"/>
                  <w:szCs w:val="24"/>
                  <w:lang w:val="en-US"/>
                  <w:rPrChange w:id="4780" w:author="Kiên Lê Trung" w:date="2024-12-25T13:51:00Z" w16du:dateUtc="2024-12-25T06:51:00Z">
                    <w:rPr>
                      <w:rFonts w:ascii="Times New Roman" w:eastAsia="Times New Roman" w:hAnsi="Times New Roman" w:cs="Times New Roman"/>
                      <w:sz w:val="26"/>
                      <w:szCs w:val="26"/>
                      <w:lang w:val="en-US"/>
                    </w:rPr>
                  </w:rPrChange>
                </w:rPr>
                <w:t>Danh mục, Thương hiệu, Đánh giá, Khoảng giá</w:t>
              </w:r>
              <w:r w:rsidR="00E75856" w:rsidRPr="00476848">
                <w:rPr>
                  <w:rFonts w:ascii="Times New Roman" w:eastAsia="Times New Roman" w:hAnsi="Times New Roman" w:cs="Times New Roman"/>
                  <w:sz w:val="24"/>
                  <w:szCs w:val="24"/>
                  <w:lang w:val="en-US"/>
                  <w:rPrChange w:id="4781" w:author="Kiên Lê Trung" w:date="2024-12-25T13:51:00Z" w16du:dateUtc="2024-12-25T06:51:00Z">
                    <w:rPr>
                      <w:rFonts w:ascii="Times New Roman" w:eastAsia="Times New Roman" w:hAnsi="Times New Roman" w:cs="Times New Roman"/>
                      <w:sz w:val="26"/>
                      <w:szCs w:val="26"/>
                      <w:lang w:val="en-US"/>
                    </w:rPr>
                  </w:rPrChange>
                </w:rPr>
                <w:t xml:space="preserve">, </w:t>
              </w:r>
            </w:ins>
            <w:ins w:id="4782" w:author="Kiên Lê Trung" w:date="2024-12-23T14:24:00Z" w16du:dateUtc="2024-12-23T07:24:00Z">
              <w:r w:rsidR="00334F8E" w:rsidRPr="00476848">
                <w:rPr>
                  <w:rFonts w:ascii="Times New Roman" w:eastAsia="Times New Roman" w:hAnsi="Times New Roman" w:cs="Times New Roman"/>
                  <w:sz w:val="24"/>
                  <w:szCs w:val="24"/>
                  <w:lang w:val="en-US"/>
                  <w:rPrChange w:id="4783" w:author="Kiên Lê Trung" w:date="2024-12-25T13:51:00Z" w16du:dateUtc="2024-12-25T06:51:00Z">
                    <w:rPr>
                      <w:rFonts w:ascii="Times New Roman" w:eastAsia="Times New Roman" w:hAnsi="Times New Roman" w:cs="Times New Roman"/>
                      <w:sz w:val="26"/>
                      <w:szCs w:val="26"/>
                      <w:lang w:val="en-US"/>
                    </w:rPr>
                  </w:rPrChange>
                </w:rPr>
                <w:t>Sắp xếp theo</w:t>
              </w:r>
              <w:r w:rsidR="004B4D7E" w:rsidRPr="00476848">
                <w:rPr>
                  <w:rFonts w:ascii="Times New Roman" w:eastAsia="Times New Roman" w:hAnsi="Times New Roman" w:cs="Times New Roman"/>
                  <w:sz w:val="24"/>
                  <w:szCs w:val="24"/>
                  <w:lang w:val="en-US"/>
                  <w:rPrChange w:id="4784" w:author="Kiên Lê Trung" w:date="2024-12-25T13:51:00Z" w16du:dateUtc="2024-12-25T06:51:00Z">
                    <w:rPr>
                      <w:rFonts w:ascii="Times New Roman" w:eastAsia="Times New Roman" w:hAnsi="Times New Roman" w:cs="Times New Roman"/>
                      <w:sz w:val="26"/>
                      <w:szCs w:val="26"/>
                      <w:lang w:val="en-US"/>
                    </w:rPr>
                  </w:rPrChange>
                </w:rPr>
                <w:t>: Mặc định, Giá tăng dần, Giá giảm dần</w:t>
              </w:r>
            </w:ins>
            <w:del w:id="4785" w:author="Kiên Lê Trung" w:date="2024-12-23T14:23:00Z" w16du:dateUtc="2024-12-23T07:23:00Z">
              <w:r w:rsidRPr="00476848" w:rsidDel="002D5B83">
                <w:rPr>
                  <w:rFonts w:ascii="Times New Roman" w:eastAsia="Times New Roman" w:hAnsi="Times New Roman" w:cs="Times New Roman"/>
                  <w:sz w:val="24"/>
                  <w:szCs w:val="24"/>
                  <w:rPrChange w:id="4786" w:author="Kiên Lê Trung" w:date="2024-12-25T13:51:00Z" w16du:dateUtc="2024-12-25T06:51:00Z">
                    <w:rPr>
                      <w:rFonts w:ascii="Times New Roman" w:eastAsia="Times New Roman" w:hAnsi="Times New Roman" w:cs="Times New Roman"/>
                      <w:sz w:val="26"/>
                      <w:szCs w:val="26"/>
                    </w:rPr>
                  </w:rPrChange>
                </w:rPr>
                <w:delText xml:space="preserve"> và lọc sản phẩm</w:delText>
              </w:r>
            </w:del>
            <w:ins w:id="4787" w:author="Kiên Lê Trung" w:date="2024-12-23T14:35:00Z" w16du:dateUtc="2024-12-23T07:35:00Z">
              <w:r w:rsidR="00D92CC0" w:rsidRPr="00476848">
                <w:rPr>
                  <w:rFonts w:ascii="Times New Roman" w:eastAsia="Times New Roman" w:hAnsi="Times New Roman" w:cs="Times New Roman"/>
                  <w:sz w:val="24"/>
                  <w:szCs w:val="24"/>
                  <w:lang w:val="en-US"/>
                  <w:rPrChange w:id="4788" w:author="Kiên Lê Trung" w:date="2024-12-25T13:51:00Z" w16du:dateUtc="2024-12-25T06:51:00Z">
                    <w:rPr>
                      <w:rFonts w:ascii="Times New Roman" w:eastAsia="Times New Roman" w:hAnsi="Times New Roman" w:cs="Times New Roman"/>
                      <w:sz w:val="26"/>
                      <w:szCs w:val="26"/>
                      <w:lang w:val="en-US"/>
                    </w:rPr>
                  </w:rPrChange>
                </w:rPr>
                <w:t>, Giỏ hàng</w:t>
              </w:r>
              <w:r w:rsidR="00731D5B" w:rsidRPr="00476848">
                <w:rPr>
                  <w:rFonts w:ascii="Times New Roman" w:eastAsia="Times New Roman" w:hAnsi="Times New Roman" w:cs="Times New Roman"/>
                  <w:sz w:val="24"/>
                  <w:szCs w:val="24"/>
                  <w:lang w:val="en-US"/>
                  <w:rPrChange w:id="4789" w:author="Kiên Lê Trung" w:date="2024-12-25T13:51:00Z" w16du:dateUtc="2024-12-25T06:51:00Z">
                    <w:rPr>
                      <w:rFonts w:ascii="Times New Roman" w:eastAsia="Times New Roman" w:hAnsi="Times New Roman" w:cs="Times New Roman"/>
                      <w:sz w:val="26"/>
                      <w:szCs w:val="26"/>
                      <w:lang w:val="en-US"/>
                    </w:rPr>
                  </w:rPrChange>
                </w:rPr>
                <w:t xml:space="preserve"> và Theo dõi đơn hàng</w:t>
              </w:r>
            </w:ins>
            <w:del w:id="4790" w:author="Kiên Lê Trung" w:date="2024-12-23T14:35:00Z" w16du:dateUtc="2024-12-23T07:35:00Z">
              <w:r w:rsidRPr="00476848" w:rsidDel="00D92CC0">
                <w:rPr>
                  <w:rFonts w:ascii="Times New Roman" w:eastAsia="Times New Roman" w:hAnsi="Times New Roman" w:cs="Times New Roman"/>
                  <w:sz w:val="24"/>
                  <w:szCs w:val="24"/>
                  <w:rPrChange w:id="4791" w:author="Kiên Lê Trung" w:date="2024-12-25T13:51:00Z" w16du:dateUtc="2024-12-25T06:51:00Z">
                    <w:rPr>
                      <w:rFonts w:ascii="Times New Roman" w:eastAsia="Times New Roman" w:hAnsi="Times New Roman" w:cs="Times New Roman"/>
                      <w:sz w:val="26"/>
                      <w:szCs w:val="26"/>
                    </w:rPr>
                  </w:rPrChange>
                </w:rPr>
                <w:delText>.</w:delText>
              </w:r>
            </w:del>
          </w:p>
          <w:p w14:paraId="44FA352D" w14:textId="2B71F99D" w:rsidR="007569A2" w:rsidRPr="00476848" w:rsidRDefault="00CE686F" w:rsidP="008A2850">
            <w:pPr>
              <w:widowControl w:val="0"/>
              <w:numPr>
                <w:ilvl w:val="0"/>
                <w:numId w:val="67"/>
              </w:numPr>
              <w:rPr>
                <w:rFonts w:ascii="Times New Roman" w:eastAsia="Times New Roman" w:hAnsi="Times New Roman" w:cs="Times New Roman"/>
                <w:sz w:val="24"/>
                <w:szCs w:val="24"/>
                <w:rPrChange w:id="4792"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793" w:author="Kiên Lê Trung" w:date="2024-12-25T13:51:00Z" w16du:dateUtc="2024-12-25T06:51:00Z">
                  <w:rPr>
                    <w:rFonts w:ascii="Times New Roman" w:eastAsia="Times New Roman" w:hAnsi="Times New Roman" w:cs="Times New Roman"/>
                    <w:sz w:val="26"/>
                    <w:szCs w:val="26"/>
                  </w:rPr>
                </w:rPrChange>
              </w:rPr>
              <w:t>Khách hàng có thể tìm kiếm sản phẩm</w:t>
            </w:r>
            <w:ins w:id="4794" w:author="Kiên Lê Trung" w:date="2024-12-23T14:26:00Z" w16du:dateUtc="2024-12-23T07:26:00Z">
              <w:r w:rsidR="00427789" w:rsidRPr="00476848">
                <w:rPr>
                  <w:rFonts w:ascii="Times New Roman" w:eastAsia="Times New Roman" w:hAnsi="Times New Roman" w:cs="Times New Roman"/>
                  <w:sz w:val="24"/>
                  <w:szCs w:val="24"/>
                  <w:lang w:val="en-US"/>
                  <w:rPrChange w:id="4795" w:author="Kiên Lê Trung" w:date="2024-12-25T13:51:00Z" w16du:dateUtc="2024-12-25T06:51:00Z">
                    <w:rPr>
                      <w:rFonts w:ascii="Times New Roman" w:eastAsia="Times New Roman" w:hAnsi="Times New Roman" w:cs="Times New Roman"/>
                      <w:sz w:val="26"/>
                      <w:szCs w:val="26"/>
                      <w:lang w:val="en-US"/>
                    </w:rPr>
                  </w:rPrChange>
                </w:rPr>
                <w:t xml:space="preserve"> </w:t>
              </w:r>
              <w:r w:rsidR="00A24EF0" w:rsidRPr="00476848">
                <w:rPr>
                  <w:rFonts w:ascii="Times New Roman" w:eastAsia="Times New Roman" w:hAnsi="Times New Roman" w:cs="Times New Roman"/>
                  <w:sz w:val="24"/>
                  <w:szCs w:val="24"/>
                  <w:lang w:val="en-US"/>
                  <w:rPrChange w:id="4796" w:author="Kiên Lê Trung" w:date="2024-12-25T13:51:00Z" w16du:dateUtc="2024-12-25T06:51:00Z">
                    <w:rPr>
                      <w:rFonts w:ascii="Times New Roman" w:eastAsia="Times New Roman" w:hAnsi="Times New Roman" w:cs="Times New Roman"/>
                      <w:sz w:val="26"/>
                      <w:szCs w:val="26"/>
                      <w:lang w:val="en-US"/>
                    </w:rPr>
                  </w:rPrChange>
                </w:rPr>
                <w:t>hoặc</w:t>
              </w:r>
            </w:ins>
            <w:del w:id="4797" w:author="Kiên Lê Trung" w:date="2024-12-23T14:26:00Z" w16du:dateUtc="2024-12-23T07:26:00Z">
              <w:r w:rsidRPr="00476848" w:rsidDel="00A24EF0">
                <w:rPr>
                  <w:rFonts w:ascii="Times New Roman" w:eastAsia="Times New Roman" w:hAnsi="Times New Roman" w:cs="Times New Roman"/>
                  <w:sz w:val="24"/>
                  <w:szCs w:val="24"/>
                  <w:rPrChange w:id="4798" w:author="Kiên Lê Trung" w:date="2024-12-25T13:51:00Z" w16du:dateUtc="2024-12-25T06:51:00Z">
                    <w:rPr>
                      <w:rFonts w:ascii="Times New Roman" w:eastAsia="Times New Roman" w:hAnsi="Times New Roman" w:cs="Times New Roman"/>
                      <w:sz w:val="26"/>
                      <w:szCs w:val="26"/>
                    </w:rPr>
                  </w:rPrChange>
                </w:rPr>
                <w:delText xml:space="preserve"> </w:delText>
              </w:r>
            </w:del>
            <w:del w:id="4799" w:author="Kiên Lê Trung" w:date="2024-12-23T14:25:00Z" w16du:dateUtc="2024-12-23T07:25:00Z">
              <w:r w:rsidRPr="00476848" w:rsidDel="00C6196A">
                <w:rPr>
                  <w:rFonts w:ascii="Times New Roman" w:eastAsia="Times New Roman" w:hAnsi="Times New Roman" w:cs="Times New Roman"/>
                  <w:sz w:val="24"/>
                  <w:szCs w:val="24"/>
                  <w:rPrChange w:id="4800" w:author="Kiên Lê Trung" w:date="2024-12-25T13:51:00Z" w16du:dateUtc="2024-12-25T06:51:00Z">
                    <w:rPr>
                      <w:rFonts w:ascii="Times New Roman" w:eastAsia="Times New Roman" w:hAnsi="Times New Roman" w:cs="Times New Roman"/>
                      <w:sz w:val="26"/>
                      <w:szCs w:val="26"/>
                    </w:rPr>
                  </w:rPrChange>
                </w:rPr>
                <w:delText>hoặc</w:delText>
              </w:r>
            </w:del>
            <w:r w:rsidRPr="00476848">
              <w:rPr>
                <w:rFonts w:ascii="Times New Roman" w:eastAsia="Times New Roman" w:hAnsi="Times New Roman" w:cs="Times New Roman"/>
                <w:sz w:val="24"/>
                <w:szCs w:val="24"/>
                <w:rPrChange w:id="4801" w:author="Kiên Lê Trung" w:date="2024-12-25T13:51:00Z" w16du:dateUtc="2024-12-25T06:51:00Z">
                  <w:rPr>
                    <w:rFonts w:ascii="Times New Roman" w:eastAsia="Times New Roman" w:hAnsi="Times New Roman" w:cs="Times New Roman"/>
                    <w:sz w:val="26"/>
                    <w:szCs w:val="26"/>
                  </w:rPr>
                </w:rPrChange>
              </w:rPr>
              <w:t xml:space="preserve"> </w:t>
            </w:r>
            <w:ins w:id="4802" w:author="Kiên Lê Trung" w:date="2024-12-23T14:24:00Z" w16du:dateUtc="2024-12-23T07:24:00Z">
              <w:r w:rsidR="00E21977" w:rsidRPr="00476848">
                <w:rPr>
                  <w:rFonts w:ascii="Times New Roman" w:eastAsia="Times New Roman" w:hAnsi="Times New Roman" w:cs="Times New Roman"/>
                  <w:sz w:val="24"/>
                  <w:szCs w:val="24"/>
                  <w:lang w:val="en-US"/>
                  <w:rPrChange w:id="4803" w:author="Kiên Lê Trung" w:date="2024-12-25T13:51:00Z" w16du:dateUtc="2024-12-25T06:51:00Z">
                    <w:rPr>
                      <w:rFonts w:ascii="Times New Roman" w:eastAsia="Times New Roman" w:hAnsi="Times New Roman" w:cs="Times New Roman"/>
                      <w:sz w:val="26"/>
                      <w:szCs w:val="26"/>
                      <w:lang w:val="en-US"/>
                    </w:rPr>
                  </w:rPrChange>
                </w:rPr>
                <w:t xml:space="preserve">dùng bộ lọc để tìm kiếm </w:t>
              </w:r>
            </w:ins>
            <w:ins w:id="4804" w:author="Kiên Lê Trung" w:date="2024-12-23T14:26:00Z" w16du:dateUtc="2024-12-23T07:26:00Z">
              <w:r w:rsidR="004235B7" w:rsidRPr="00476848">
                <w:rPr>
                  <w:rFonts w:ascii="Times New Roman" w:eastAsia="Times New Roman" w:hAnsi="Times New Roman" w:cs="Times New Roman"/>
                  <w:sz w:val="24"/>
                  <w:szCs w:val="24"/>
                  <w:lang w:val="en-US"/>
                  <w:rPrChange w:id="4805" w:author="Kiên Lê Trung" w:date="2024-12-25T13:51:00Z" w16du:dateUtc="2024-12-25T06:51:00Z">
                    <w:rPr>
                      <w:rFonts w:ascii="Times New Roman" w:eastAsia="Times New Roman" w:hAnsi="Times New Roman" w:cs="Times New Roman"/>
                      <w:sz w:val="26"/>
                      <w:szCs w:val="26"/>
                      <w:lang w:val="en-US"/>
                    </w:rPr>
                  </w:rPrChange>
                </w:rPr>
                <w:t>cũng như</w:t>
              </w:r>
              <w:r w:rsidR="00A24EF0" w:rsidRPr="00476848">
                <w:rPr>
                  <w:rFonts w:ascii="Times New Roman" w:eastAsia="Times New Roman" w:hAnsi="Times New Roman" w:cs="Times New Roman"/>
                  <w:sz w:val="24"/>
                  <w:szCs w:val="24"/>
                  <w:lang w:val="en-US"/>
                  <w:rPrChange w:id="4806" w:author="Kiên Lê Trung" w:date="2024-12-25T13:51:00Z" w16du:dateUtc="2024-12-25T06:51:00Z">
                    <w:rPr>
                      <w:rFonts w:ascii="Times New Roman" w:eastAsia="Times New Roman" w:hAnsi="Times New Roman" w:cs="Times New Roman"/>
                      <w:sz w:val="26"/>
                      <w:szCs w:val="26"/>
                      <w:lang w:val="en-US"/>
                    </w:rPr>
                  </w:rPrChange>
                </w:rPr>
                <w:t xml:space="preserve"> </w:t>
              </w:r>
            </w:ins>
            <w:r w:rsidRPr="00476848">
              <w:rPr>
                <w:rFonts w:ascii="Times New Roman" w:eastAsia="Times New Roman" w:hAnsi="Times New Roman" w:cs="Times New Roman"/>
                <w:sz w:val="24"/>
                <w:szCs w:val="24"/>
                <w:rPrChange w:id="4807" w:author="Kiên Lê Trung" w:date="2024-12-25T13:51:00Z" w16du:dateUtc="2024-12-25T06:51:00Z">
                  <w:rPr>
                    <w:rFonts w:ascii="Times New Roman" w:eastAsia="Times New Roman" w:hAnsi="Times New Roman" w:cs="Times New Roman"/>
                    <w:sz w:val="26"/>
                    <w:szCs w:val="26"/>
                  </w:rPr>
                </w:rPrChange>
              </w:rPr>
              <w:t>chọn vào luôn sản phẩm hiển thị trên hệ thống</w:t>
            </w:r>
          </w:p>
          <w:p w14:paraId="0C7A0145" w14:textId="77777777" w:rsidR="007569A2" w:rsidRPr="00476848" w:rsidRDefault="00CE686F" w:rsidP="008A2850">
            <w:pPr>
              <w:widowControl w:val="0"/>
              <w:numPr>
                <w:ilvl w:val="0"/>
                <w:numId w:val="67"/>
              </w:numPr>
              <w:rPr>
                <w:ins w:id="4808" w:author="Kiên Lê Trung" w:date="2024-12-23T14:27:00Z" w16du:dateUtc="2024-12-23T07:27:00Z"/>
                <w:rFonts w:ascii="Times New Roman" w:eastAsia="Times New Roman" w:hAnsi="Times New Roman" w:cs="Times New Roman"/>
                <w:sz w:val="24"/>
                <w:szCs w:val="24"/>
                <w:rPrChange w:id="4809" w:author="Kiên Lê Trung" w:date="2024-12-25T13:51:00Z" w16du:dateUtc="2024-12-25T06:51:00Z">
                  <w:rPr>
                    <w:ins w:id="4810" w:author="Kiên Lê Trung" w:date="2024-12-23T14:27:00Z" w16du:dateUtc="2024-12-23T07:27:00Z"/>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811" w:author="Kiên Lê Trung" w:date="2024-12-25T13:51:00Z" w16du:dateUtc="2024-12-25T06:51:00Z">
                  <w:rPr>
                    <w:rFonts w:ascii="Times New Roman" w:eastAsia="Times New Roman" w:hAnsi="Times New Roman" w:cs="Times New Roman"/>
                    <w:sz w:val="26"/>
                    <w:szCs w:val="26"/>
                  </w:rPr>
                </w:rPrChange>
              </w:rPr>
              <w:t xml:space="preserve">Khách hàng click vào sản phẩm mình muốn mua </w:t>
            </w:r>
          </w:p>
          <w:p w14:paraId="646BE1B5" w14:textId="0D3411A6" w:rsidR="00A26630" w:rsidRPr="00476848" w:rsidRDefault="00A26630" w:rsidP="008A2850">
            <w:pPr>
              <w:widowControl w:val="0"/>
              <w:numPr>
                <w:ilvl w:val="0"/>
                <w:numId w:val="67"/>
              </w:numPr>
              <w:rPr>
                <w:rFonts w:ascii="Times New Roman" w:eastAsia="Times New Roman" w:hAnsi="Times New Roman" w:cs="Times New Roman"/>
                <w:sz w:val="24"/>
                <w:szCs w:val="24"/>
                <w:rPrChange w:id="4812" w:author="Kiên Lê Trung" w:date="2024-12-25T13:51:00Z" w16du:dateUtc="2024-12-25T06:51:00Z">
                  <w:rPr>
                    <w:rFonts w:ascii="Times New Roman" w:eastAsia="Times New Roman" w:hAnsi="Times New Roman" w:cs="Times New Roman"/>
                    <w:sz w:val="26"/>
                    <w:szCs w:val="26"/>
                  </w:rPr>
                </w:rPrChange>
              </w:rPr>
            </w:pPr>
            <w:ins w:id="4813" w:author="Kiên Lê Trung" w:date="2024-12-23T14:27:00Z" w16du:dateUtc="2024-12-23T07:27:00Z">
              <w:r w:rsidRPr="00476848">
                <w:rPr>
                  <w:rFonts w:ascii="Times New Roman" w:eastAsia="Times New Roman" w:hAnsi="Times New Roman" w:cs="Times New Roman"/>
                  <w:sz w:val="24"/>
                  <w:szCs w:val="24"/>
                  <w:lang w:val="en-US"/>
                  <w:rPrChange w:id="4814" w:author="Kiên Lê Trung" w:date="2024-12-25T13:51:00Z" w16du:dateUtc="2024-12-25T06:51:00Z">
                    <w:rPr>
                      <w:rFonts w:ascii="Times New Roman" w:eastAsia="Times New Roman" w:hAnsi="Times New Roman" w:cs="Times New Roman"/>
                      <w:sz w:val="26"/>
                      <w:szCs w:val="26"/>
                      <w:lang w:val="en-US"/>
                    </w:rPr>
                  </w:rPrChange>
                </w:rPr>
                <w:t xml:space="preserve">Hệ thống hiển thị các thông tin về sản </w:t>
              </w:r>
            </w:ins>
            <w:ins w:id="4815" w:author="Kiên Lê Trung" w:date="2024-12-23T16:06:00Z" w16du:dateUtc="2024-12-23T09:06:00Z">
              <w:r w:rsidR="00205917" w:rsidRPr="00476848">
                <w:rPr>
                  <w:rFonts w:ascii="Times New Roman" w:eastAsia="Times New Roman" w:hAnsi="Times New Roman" w:cs="Times New Roman"/>
                  <w:sz w:val="24"/>
                  <w:szCs w:val="24"/>
                  <w:lang w:val="en-US"/>
                  <w:rPrChange w:id="4816" w:author="Kiên Lê Trung" w:date="2024-12-25T13:51:00Z" w16du:dateUtc="2024-12-25T06:51:00Z">
                    <w:rPr>
                      <w:rFonts w:ascii="Times New Roman" w:eastAsia="Times New Roman" w:hAnsi="Times New Roman" w:cs="Times New Roman"/>
                      <w:sz w:val="26"/>
                      <w:szCs w:val="26"/>
                      <w:lang w:val="en-US"/>
                    </w:rPr>
                  </w:rPrChange>
                </w:rPr>
                <w:t>phẩm:</w:t>
              </w:r>
            </w:ins>
            <w:ins w:id="4817" w:author="Kiên Lê Trung" w:date="2024-12-23T14:27:00Z" w16du:dateUtc="2024-12-23T07:27:00Z">
              <w:r w:rsidR="00AA524B" w:rsidRPr="00476848">
                <w:rPr>
                  <w:rFonts w:ascii="Times New Roman" w:eastAsia="Times New Roman" w:hAnsi="Times New Roman" w:cs="Times New Roman"/>
                  <w:sz w:val="24"/>
                  <w:szCs w:val="24"/>
                  <w:lang w:val="en-US"/>
                  <w:rPrChange w:id="4818" w:author="Kiên Lê Trung" w:date="2024-12-25T13:51:00Z" w16du:dateUtc="2024-12-25T06:51:00Z">
                    <w:rPr>
                      <w:rFonts w:ascii="Times New Roman" w:eastAsia="Times New Roman" w:hAnsi="Times New Roman" w:cs="Times New Roman"/>
                      <w:sz w:val="26"/>
                      <w:szCs w:val="26"/>
                      <w:lang w:val="en-US"/>
                    </w:rPr>
                  </w:rPrChange>
                </w:rPr>
                <w:t xml:space="preserve"> Ảnh, </w:t>
              </w:r>
              <w:r w:rsidR="008B4F3F" w:rsidRPr="00476848">
                <w:rPr>
                  <w:rFonts w:ascii="Times New Roman" w:eastAsia="Times New Roman" w:hAnsi="Times New Roman" w:cs="Times New Roman"/>
                  <w:sz w:val="24"/>
                  <w:szCs w:val="24"/>
                  <w:lang w:val="en-US"/>
                  <w:rPrChange w:id="4819" w:author="Kiên Lê Trung" w:date="2024-12-25T13:51:00Z" w16du:dateUtc="2024-12-25T06:51:00Z">
                    <w:rPr>
                      <w:rFonts w:ascii="Times New Roman" w:eastAsia="Times New Roman" w:hAnsi="Times New Roman" w:cs="Times New Roman"/>
                      <w:sz w:val="26"/>
                      <w:szCs w:val="26"/>
                      <w:lang w:val="en-US"/>
                    </w:rPr>
                  </w:rPrChange>
                </w:rPr>
                <w:t>tên, mô tả, đánh giá</w:t>
              </w:r>
              <w:r w:rsidR="00D33151" w:rsidRPr="00476848">
                <w:rPr>
                  <w:rFonts w:ascii="Times New Roman" w:eastAsia="Times New Roman" w:hAnsi="Times New Roman" w:cs="Times New Roman"/>
                  <w:sz w:val="24"/>
                  <w:szCs w:val="24"/>
                  <w:lang w:val="en-US"/>
                  <w:rPrChange w:id="4820" w:author="Kiên Lê Trung" w:date="2024-12-25T13:51:00Z" w16du:dateUtc="2024-12-25T06:51:00Z">
                    <w:rPr>
                      <w:rFonts w:ascii="Times New Roman" w:eastAsia="Times New Roman" w:hAnsi="Times New Roman" w:cs="Times New Roman"/>
                      <w:sz w:val="26"/>
                      <w:szCs w:val="26"/>
                      <w:lang w:val="en-US"/>
                    </w:rPr>
                  </w:rPrChange>
                </w:rPr>
                <w:t>, Số lượng đã b</w:t>
              </w:r>
            </w:ins>
            <w:ins w:id="4821" w:author="Kiên Lê Trung" w:date="2024-12-23T14:28:00Z" w16du:dateUtc="2024-12-23T07:28:00Z">
              <w:r w:rsidR="00D33151" w:rsidRPr="00476848">
                <w:rPr>
                  <w:rFonts w:ascii="Times New Roman" w:eastAsia="Times New Roman" w:hAnsi="Times New Roman" w:cs="Times New Roman"/>
                  <w:sz w:val="24"/>
                  <w:szCs w:val="24"/>
                  <w:lang w:val="en-US"/>
                  <w:rPrChange w:id="4822" w:author="Kiên Lê Trung" w:date="2024-12-25T13:51:00Z" w16du:dateUtc="2024-12-25T06:51:00Z">
                    <w:rPr>
                      <w:rFonts w:ascii="Times New Roman" w:eastAsia="Times New Roman" w:hAnsi="Times New Roman" w:cs="Times New Roman"/>
                      <w:sz w:val="26"/>
                      <w:szCs w:val="26"/>
                      <w:lang w:val="en-US"/>
                    </w:rPr>
                  </w:rPrChange>
                </w:rPr>
                <w:t>án, Giá tiền</w:t>
              </w:r>
              <w:r w:rsidR="00404AE8" w:rsidRPr="00476848">
                <w:rPr>
                  <w:rFonts w:ascii="Times New Roman" w:eastAsia="Times New Roman" w:hAnsi="Times New Roman" w:cs="Times New Roman"/>
                  <w:sz w:val="24"/>
                  <w:szCs w:val="24"/>
                  <w:lang w:val="en-US"/>
                  <w:rPrChange w:id="4823" w:author="Kiên Lê Trung" w:date="2024-12-25T13:51:00Z" w16du:dateUtc="2024-12-25T06:51:00Z">
                    <w:rPr>
                      <w:rFonts w:ascii="Times New Roman" w:eastAsia="Times New Roman" w:hAnsi="Times New Roman" w:cs="Times New Roman"/>
                      <w:sz w:val="26"/>
                      <w:szCs w:val="26"/>
                      <w:lang w:val="en-US"/>
                    </w:rPr>
                  </w:rPrChange>
                </w:rPr>
                <w:t>, các thuộc tính của sản phẩm, số lượng hàng tồn kho</w:t>
              </w:r>
              <w:r w:rsidR="00883C59" w:rsidRPr="00476848">
                <w:rPr>
                  <w:rFonts w:ascii="Times New Roman" w:eastAsia="Times New Roman" w:hAnsi="Times New Roman" w:cs="Times New Roman"/>
                  <w:sz w:val="24"/>
                  <w:szCs w:val="24"/>
                  <w:lang w:val="en-US"/>
                  <w:rPrChange w:id="4824" w:author="Kiên Lê Trung" w:date="2024-12-25T13:51:00Z" w16du:dateUtc="2024-12-25T06:51:00Z">
                    <w:rPr>
                      <w:rFonts w:ascii="Times New Roman" w:eastAsia="Times New Roman" w:hAnsi="Times New Roman" w:cs="Times New Roman"/>
                      <w:sz w:val="26"/>
                      <w:szCs w:val="26"/>
                      <w:lang w:val="en-US"/>
                    </w:rPr>
                  </w:rPrChange>
                </w:rPr>
                <w:t xml:space="preserve">, </w:t>
              </w:r>
              <w:r w:rsidR="00666AD1" w:rsidRPr="00476848">
                <w:rPr>
                  <w:rFonts w:ascii="Times New Roman" w:eastAsia="Times New Roman" w:hAnsi="Times New Roman" w:cs="Times New Roman"/>
                  <w:sz w:val="24"/>
                  <w:szCs w:val="24"/>
                  <w:lang w:val="en-US"/>
                  <w:rPrChange w:id="4825" w:author="Kiên Lê Trung" w:date="2024-12-25T13:51:00Z" w16du:dateUtc="2024-12-25T06:51:00Z">
                    <w:rPr>
                      <w:rFonts w:ascii="Times New Roman" w:eastAsia="Times New Roman" w:hAnsi="Times New Roman" w:cs="Times New Roman"/>
                      <w:sz w:val="26"/>
                      <w:szCs w:val="26"/>
                      <w:lang w:val="en-US"/>
                    </w:rPr>
                  </w:rPrChange>
                </w:rPr>
                <w:t>các Nút bấm Thêm vào giỏ hàng</w:t>
              </w:r>
            </w:ins>
            <w:ins w:id="4826" w:author="Kiên Lê Trung" w:date="2024-12-23T14:29:00Z" w16du:dateUtc="2024-12-23T07:29:00Z">
              <w:r w:rsidR="007B6178" w:rsidRPr="00476848">
                <w:rPr>
                  <w:rFonts w:ascii="Times New Roman" w:eastAsia="Times New Roman" w:hAnsi="Times New Roman" w:cs="Times New Roman"/>
                  <w:sz w:val="24"/>
                  <w:szCs w:val="24"/>
                  <w:lang w:val="en-US"/>
                  <w:rPrChange w:id="4827" w:author="Kiên Lê Trung" w:date="2024-12-25T13:51:00Z" w16du:dateUtc="2024-12-25T06:51:00Z">
                    <w:rPr>
                      <w:rFonts w:ascii="Times New Roman" w:eastAsia="Times New Roman" w:hAnsi="Times New Roman" w:cs="Times New Roman"/>
                      <w:sz w:val="26"/>
                      <w:szCs w:val="26"/>
                      <w:lang w:val="en-US"/>
                    </w:rPr>
                  </w:rPrChange>
                </w:rPr>
                <w:t>,</w:t>
              </w:r>
            </w:ins>
            <w:ins w:id="4828" w:author="Kiên Lê Trung" w:date="2024-12-23T14:28:00Z" w16du:dateUtc="2024-12-23T07:28:00Z">
              <w:r w:rsidR="00666AD1" w:rsidRPr="00476848">
                <w:rPr>
                  <w:rFonts w:ascii="Times New Roman" w:eastAsia="Times New Roman" w:hAnsi="Times New Roman" w:cs="Times New Roman"/>
                  <w:sz w:val="24"/>
                  <w:szCs w:val="24"/>
                  <w:lang w:val="en-US"/>
                  <w:rPrChange w:id="4829" w:author="Kiên Lê Trung" w:date="2024-12-25T13:51:00Z" w16du:dateUtc="2024-12-25T06:51:00Z">
                    <w:rPr>
                      <w:rFonts w:ascii="Times New Roman" w:eastAsia="Times New Roman" w:hAnsi="Times New Roman" w:cs="Times New Roman"/>
                      <w:sz w:val="26"/>
                      <w:szCs w:val="26"/>
                      <w:lang w:val="en-US"/>
                    </w:rPr>
                  </w:rPrChange>
                </w:rPr>
                <w:t xml:space="preserve"> Mua ngay </w:t>
              </w:r>
            </w:ins>
            <w:ins w:id="4830" w:author="Kiên Lê Trung" w:date="2024-12-23T14:30:00Z" w16du:dateUtc="2024-12-23T07:30:00Z">
              <w:r w:rsidR="00190F62" w:rsidRPr="00476848">
                <w:rPr>
                  <w:rFonts w:ascii="Times New Roman" w:eastAsia="Times New Roman" w:hAnsi="Times New Roman" w:cs="Times New Roman"/>
                  <w:sz w:val="24"/>
                  <w:szCs w:val="24"/>
                  <w:lang w:val="en-US"/>
                  <w:rPrChange w:id="4831" w:author="Kiên Lê Trung" w:date="2024-12-25T13:51:00Z" w16du:dateUtc="2024-12-25T06:51:00Z">
                    <w:rPr>
                      <w:rFonts w:ascii="Times New Roman" w:eastAsia="Times New Roman" w:hAnsi="Times New Roman" w:cs="Times New Roman"/>
                      <w:sz w:val="26"/>
                      <w:szCs w:val="26"/>
                      <w:lang w:val="en-US"/>
                    </w:rPr>
                  </w:rPrChange>
                </w:rPr>
                <w:t xml:space="preserve">và nút bấm Chat ngay </w:t>
              </w:r>
            </w:ins>
          </w:p>
          <w:p w14:paraId="5F7CB2F8" w14:textId="6D7BC1FF" w:rsidR="007569A2" w:rsidRPr="00476848" w:rsidRDefault="00CE686F" w:rsidP="008A2850">
            <w:pPr>
              <w:widowControl w:val="0"/>
              <w:numPr>
                <w:ilvl w:val="0"/>
                <w:numId w:val="67"/>
              </w:numPr>
              <w:rPr>
                <w:rFonts w:ascii="Times New Roman" w:eastAsia="Times New Roman" w:hAnsi="Times New Roman" w:cs="Times New Roman"/>
                <w:sz w:val="24"/>
                <w:szCs w:val="24"/>
                <w:rPrChange w:id="4832"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833" w:author="Kiên Lê Trung" w:date="2024-12-25T13:51:00Z" w16du:dateUtc="2024-12-25T06:51:00Z">
                  <w:rPr>
                    <w:rFonts w:ascii="Times New Roman" w:eastAsia="Times New Roman" w:hAnsi="Times New Roman" w:cs="Times New Roman"/>
                    <w:sz w:val="26"/>
                    <w:szCs w:val="26"/>
                  </w:rPr>
                </w:rPrChange>
              </w:rPr>
              <w:t>Khách hàng</w:t>
            </w:r>
            <w:ins w:id="4834" w:author="Kiên Lê Trung" w:date="2024-12-23T14:30:00Z" w16du:dateUtc="2024-12-23T07:30:00Z">
              <w:r w:rsidR="00190F62" w:rsidRPr="00476848">
                <w:rPr>
                  <w:rFonts w:ascii="Times New Roman" w:eastAsia="Times New Roman" w:hAnsi="Times New Roman" w:cs="Times New Roman"/>
                  <w:sz w:val="24"/>
                  <w:szCs w:val="24"/>
                  <w:lang w:val="en-US"/>
                  <w:rPrChange w:id="4835" w:author="Kiên Lê Trung" w:date="2024-12-25T13:51:00Z" w16du:dateUtc="2024-12-25T06:51:00Z">
                    <w:rPr>
                      <w:rFonts w:ascii="Times New Roman" w:eastAsia="Times New Roman" w:hAnsi="Times New Roman" w:cs="Times New Roman"/>
                      <w:sz w:val="26"/>
                      <w:szCs w:val="26"/>
                      <w:lang w:val="en-US"/>
                    </w:rPr>
                  </w:rPrChange>
                </w:rPr>
                <w:t xml:space="preserve"> chọn số lượng sản phẩm</w:t>
              </w:r>
            </w:ins>
            <w:ins w:id="4836" w:author="Kiên Lê Trung" w:date="2024-12-23T14:31:00Z" w16du:dateUtc="2024-12-23T07:31:00Z">
              <w:r w:rsidR="002547D0" w:rsidRPr="00476848">
                <w:rPr>
                  <w:rFonts w:ascii="Times New Roman" w:eastAsia="Times New Roman" w:hAnsi="Times New Roman" w:cs="Times New Roman"/>
                  <w:sz w:val="24"/>
                  <w:szCs w:val="24"/>
                  <w:lang w:val="en-US"/>
                  <w:rPrChange w:id="4837" w:author="Kiên Lê Trung" w:date="2024-12-25T13:51:00Z" w16du:dateUtc="2024-12-25T06:51:00Z">
                    <w:rPr>
                      <w:rFonts w:ascii="Times New Roman" w:eastAsia="Times New Roman" w:hAnsi="Times New Roman" w:cs="Times New Roman"/>
                      <w:sz w:val="26"/>
                      <w:szCs w:val="26"/>
                      <w:lang w:val="en-US"/>
                    </w:rPr>
                  </w:rPrChange>
                </w:rPr>
                <w:t xml:space="preserve">, các thuộc tính của sản phẩm đó </w:t>
              </w:r>
            </w:ins>
            <w:r w:rsidRPr="00476848">
              <w:rPr>
                <w:rFonts w:ascii="Times New Roman" w:eastAsia="Times New Roman" w:hAnsi="Times New Roman" w:cs="Times New Roman"/>
                <w:sz w:val="24"/>
                <w:szCs w:val="24"/>
                <w:rPrChange w:id="4838" w:author="Kiên Lê Trung" w:date="2024-12-25T13:51:00Z" w16du:dateUtc="2024-12-25T06:51:00Z">
                  <w:rPr>
                    <w:rFonts w:ascii="Times New Roman" w:eastAsia="Times New Roman" w:hAnsi="Times New Roman" w:cs="Times New Roman"/>
                    <w:sz w:val="26"/>
                    <w:szCs w:val="26"/>
                  </w:rPr>
                </w:rPrChange>
              </w:rPr>
              <w:t xml:space="preserve"> ấn vào nút “ Thêm mới giỏ hàng “</w:t>
            </w:r>
          </w:p>
          <w:p w14:paraId="721C8A29" w14:textId="77777777" w:rsidR="007569A2" w:rsidRPr="00476848" w:rsidRDefault="00CE686F" w:rsidP="008A2850">
            <w:pPr>
              <w:widowControl w:val="0"/>
              <w:numPr>
                <w:ilvl w:val="0"/>
                <w:numId w:val="67"/>
              </w:numPr>
              <w:rPr>
                <w:rFonts w:ascii="Times New Roman" w:eastAsia="Times New Roman" w:hAnsi="Times New Roman" w:cs="Times New Roman"/>
                <w:sz w:val="24"/>
                <w:szCs w:val="24"/>
                <w:rPrChange w:id="4839"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840" w:author="Kiên Lê Trung" w:date="2024-12-25T13:51:00Z" w16du:dateUtc="2024-12-25T06:51:00Z">
                  <w:rPr>
                    <w:rFonts w:ascii="Times New Roman" w:eastAsia="Times New Roman" w:hAnsi="Times New Roman" w:cs="Times New Roman"/>
                    <w:sz w:val="26"/>
                    <w:szCs w:val="26"/>
                  </w:rPr>
                </w:rPrChange>
              </w:rPr>
              <w:t>Hệ thống thực hiện yêu cầu thêm sản phẩm đã chọn vào giỏ hàng và hiển thị thông báo “ Sản phẩm đã được thêm vào giỏ hàng”</w:t>
            </w:r>
          </w:p>
          <w:p w14:paraId="1AE13BBD" w14:textId="77777777" w:rsidR="007569A2" w:rsidRPr="00476848" w:rsidRDefault="00CE686F" w:rsidP="008A2850">
            <w:pPr>
              <w:widowControl w:val="0"/>
              <w:numPr>
                <w:ilvl w:val="0"/>
                <w:numId w:val="67"/>
              </w:numPr>
              <w:rPr>
                <w:rFonts w:ascii="Times New Roman" w:eastAsia="Times New Roman" w:hAnsi="Times New Roman" w:cs="Times New Roman"/>
                <w:sz w:val="24"/>
                <w:szCs w:val="24"/>
                <w:rPrChange w:id="4841"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842" w:author="Kiên Lê Trung" w:date="2024-12-25T13:51:00Z" w16du:dateUtc="2024-12-25T06:51:00Z">
                  <w:rPr>
                    <w:rFonts w:ascii="Times New Roman" w:eastAsia="Times New Roman" w:hAnsi="Times New Roman" w:cs="Times New Roman"/>
                    <w:sz w:val="26"/>
                    <w:szCs w:val="26"/>
                  </w:rPr>
                </w:rPrChange>
              </w:rPr>
              <w:t xml:space="preserve">Khách hàng có thể bấm vào biểu tượng giỏ hàng ở trên giao diện để xem giỏ hàng </w:t>
            </w:r>
          </w:p>
          <w:p w14:paraId="37A10156" w14:textId="77777777" w:rsidR="007569A2" w:rsidRPr="00476848" w:rsidRDefault="00CE686F" w:rsidP="008A2850">
            <w:pPr>
              <w:widowControl w:val="0"/>
              <w:numPr>
                <w:ilvl w:val="0"/>
                <w:numId w:val="67"/>
              </w:numPr>
              <w:rPr>
                <w:rFonts w:ascii="Times New Roman" w:eastAsia="Times New Roman" w:hAnsi="Times New Roman" w:cs="Times New Roman"/>
                <w:sz w:val="24"/>
                <w:szCs w:val="24"/>
                <w:rPrChange w:id="4843"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844" w:author="Kiên Lê Trung" w:date="2024-12-25T13:51:00Z" w16du:dateUtc="2024-12-25T06:51:00Z">
                  <w:rPr>
                    <w:rFonts w:ascii="Times New Roman" w:eastAsia="Times New Roman" w:hAnsi="Times New Roman" w:cs="Times New Roman"/>
                    <w:sz w:val="26"/>
                    <w:szCs w:val="26"/>
                  </w:rPr>
                </w:rPrChange>
              </w:rPr>
              <w:t xml:space="preserve">Hệ thống hiển thị giỏ hàng của người dùng </w:t>
            </w:r>
          </w:p>
          <w:p w14:paraId="5EB89DE8" w14:textId="77777777" w:rsidR="007569A2" w:rsidRPr="00476848" w:rsidRDefault="007569A2">
            <w:pPr>
              <w:widowControl w:val="0"/>
              <w:spacing w:line="240" w:lineRule="auto"/>
              <w:ind w:left="720"/>
              <w:rPr>
                <w:rFonts w:ascii="Times New Roman" w:eastAsia="Times New Roman" w:hAnsi="Times New Roman" w:cs="Times New Roman"/>
                <w:sz w:val="24"/>
                <w:szCs w:val="24"/>
                <w:rPrChange w:id="4845" w:author="Kiên Lê Trung" w:date="2024-12-25T13:51:00Z" w16du:dateUtc="2024-12-25T06:51:00Z">
                  <w:rPr>
                    <w:rFonts w:ascii="Times New Roman" w:eastAsia="Times New Roman" w:hAnsi="Times New Roman" w:cs="Times New Roman"/>
                    <w:sz w:val="26"/>
                    <w:szCs w:val="26"/>
                  </w:rPr>
                </w:rPrChange>
              </w:rPr>
            </w:pPr>
          </w:p>
        </w:tc>
      </w:tr>
      <w:tr w:rsidR="007569A2" w:rsidRPr="00476848" w14:paraId="5F391814" w14:textId="77777777">
        <w:trPr>
          <w:trHeight w:val="480"/>
        </w:trPr>
        <w:tc>
          <w:tcPr>
            <w:tcW w:w="8280" w:type="dxa"/>
            <w:gridSpan w:val="2"/>
            <w:shd w:val="clear" w:color="auto" w:fill="auto"/>
            <w:tcMar>
              <w:top w:w="100" w:type="dxa"/>
              <w:left w:w="100" w:type="dxa"/>
              <w:bottom w:w="100" w:type="dxa"/>
              <w:right w:w="100" w:type="dxa"/>
            </w:tcMar>
          </w:tcPr>
          <w:p w14:paraId="70575406" w14:textId="77777777" w:rsidR="007569A2" w:rsidRPr="00476848" w:rsidRDefault="00CE686F" w:rsidP="00034C0F">
            <w:pPr>
              <w:widowControl w:val="0"/>
              <w:ind w:left="94"/>
              <w:rPr>
                <w:rFonts w:ascii="Times New Roman" w:eastAsia="Times New Roman" w:hAnsi="Times New Roman" w:cs="Times New Roman"/>
                <w:sz w:val="24"/>
                <w:szCs w:val="24"/>
                <w:rPrChange w:id="4846"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847" w:author="Kiên Lê Trung" w:date="2024-12-25T13:51:00Z" w16du:dateUtc="2024-12-25T06:51:00Z">
                  <w:rPr>
                    <w:rFonts w:ascii="Times New Roman" w:eastAsia="Times New Roman" w:hAnsi="Times New Roman" w:cs="Times New Roman"/>
                    <w:sz w:val="26"/>
                    <w:szCs w:val="26"/>
                  </w:rPr>
                </w:rPrChange>
              </w:rPr>
              <w:t>Ngoại lệ:</w:t>
            </w:r>
          </w:p>
          <w:p w14:paraId="14093830" w14:textId="77777777" w:rsidR="007569A2" w:rsidRPr="00476848" w:rsidRDefault="00CE686F" w:rsidP="00034C0F">
            <w:pPr>
              <w:widowControl w:val="0"/>
              <w:ind w:left="94"/>
              <w:rPr>
                <w:rFonts w:ascii="Times New Roman" w:eastAsia="Times New Roman" w:hAnsi="Times New Roman" w:cs="Times New Roman"/>
                <w:sz w:val="24"/>
                <w:szCs w:val="24"/>
                <w:rPrChange w:id="4848"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849" w:author="Kiên Lê Trung" w:date="2024-12-25T13:51:00Z" w16du:dateUtc="2024-12-25T06:51:00Z">
                  <w:rPr>
                    <w:rFonts w:ascii="Times New Roman" w:eastAsia="Times New Roman" w:hAnsi="Times New Roman" w:cs="Times New Roman"/>
                    <w:sz w:val="26"/>
                    <w:szCs w:val="26"/>
                  </w:rPr>
                </w:rPrChange>
              </w:rPr>
              <w:t xml:space="preserve">    4.1 Hệ thống không tìm thấy sản phẩm nào theo từ khóa mà người dùng </w:t>
            </w:r>
          </w:p>
          <w:p w14:paraId="50D97443" w14:textId="77777777" w:rsidR="007569A2" w:rsidRPr="00476848" w:rsidRDefault="00CE686F" w:rsidP="00034C0F">
            <w:pPr>
              <w:widowControl w:val="0"/>
              <w:ind w:left="94"/>
              <w:rPr>
                <w:rFonts w:ascii="Times New Roman" w:eastAsia="Times New Roman" w:hAnsi="Times New Roman" w:cs="Times New Roman"/>
                <w:sz w:val="24"/>
                <w:szCs w:val="24"/>
                <w:rPrChange w:id="4850"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851" w:author="Kiên Lê Trung" w:date="2024-12-25T13:51:00Z" w16du:dateUtc="2024-12-25T06:51:00Z">
                  <w:rPr>
                    <w:rFonts w:ascii="Times New Roman" w:eastAsia="Times New Roman" w:hAnsi="Times New Roman" w:cs="Times New Roman"/>
                    <w:sz w:val="26"/>
                    <w:szCs w:val="26"/>
                  </w:rPr>
                </w:rPrChange>
              </w:rPr>
              <w:t xml:space="preserve">          tìm kiếm </w:t>
            </w:r>
          </w:p>
          <w:p w14:paraId="586A4180" w14:textId="77777777" w:rsidR="007569A2" w:rsidRPr="00476848" w:rsidRDefault="00CE686F" w:rsidP="00034C0F">
            <w:pPr>
              <w:widowControl w:val="0"/>
              <w:ind w:left="94"/>
              <w:rPr>
                <w:rFonts w:ascii="Times New Roman" w:eastAsia="Times New Roman" w:hAnsi="Times New Roman" w:cs="Times New Roman"/>
                <w:sz w:val="24"/>
                <w:szCs w:val="24"/>
                <w:rPrChange w:id="4852"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853" w:author="Kiên Lê Trung" w:date="2024-12-25T13:51:00Z" w16du:dateUtc="2024-12-25T06:51:00Z">
                  <w:rPr>
                    <w:rFonts w:ascii="Times New Roman" w:eastAsia="Times New Roman" w:hAnsi="Times New Roman" w:cs="Times New Roman"/>
                    <w:sz w:val="26"/>
                    <w:szCs w:val="26"/>
                  </w:rPr>
                </w:rPrChange>
              </w:rPr>
              <w:t xml:space="preserve">        4.1.1 Hệ thống thông báo “ Không tìm thấy sản phẩm phù hợp “</w:t>
            </w:r>
          </w:p>
          <w:p w14:paraId="6D58052C" w14:textId="77777777" w:rsidR="007569A2" w:rsidRPr="00476848" w:rsidRDefault="00CE686F" w:rsidP="00034C0F">
            <w:pPr>
              <w:widowControl w:val="0"/>
              <w:ind w:left="94"/>
              <w:rPr>
                <w:rFonts w:ascii="Times New Roman" w:eastAsia="Times New Roman" w:hAnsi="Times New Roman" w:cs="Times New Roman"/>
                <w:sz w:val="24"/>
                <w:szCs w:val="24"/>
                <w:rPrChange w:id="4854"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855" w:author="Kiên Lê Trung" w:date="2024-12-25T13:51:00Z" w16du:dateUtc="2024-12-25T06:51:00Z">
                  <w:rPr>
                    <w:rFonts w:ascii="Times New Roman" w:eastAsia="Times New Roman" w:hAnsi="Times New Roman" w:cs="Times New Roman"/>
                    <w:sz w:val="26"/>
                    <w:szCs w:val="26"/>
                  </w:rPr>
                </w:rPrChange>
              </w:rPr>
              <w:t xml:space="preserve">        4.1.2 Khách hàng trở lại tiếp tục tìm kiếm và mua sản phẩm</w:t>
            </w:r>
          </w:p>
          <w:p w14:paraId="6F5C1609" w14:textId="77777777" w:rsidR="007569A2" w:rsidRPr="00476848" w:rsidRDefault="00CE686F" w:rsidP="00034C0F">
            <w:pPr>
              <w:widowControl w:val="0"/>
              <w:ind w:left="94"/>
              <w:rPr>
                <w:ins w:id="4856" w:author="Kiên Lê Trung" w:date="2024-12-23T14:32:00Z" w16du:dateUtc="2024-12-23T07:32:00Z"/>
                <w:rFonts w:ascii="Times New Roman" w:eastAsia="Times New Roman" w:hAnsi="Times New Roman" w:cs="Times New Roman"/>
                <w:sz w:val="24"/>
                <w:szCs w:val="24"/>
                <w:lang w:val="en-US"/>
                <w:rPrChange w:id="4857" w:author="Kiên Lê Trung" w:date="2024-12-25T13:51:00Z" w16du:dateUtc="2024-12-25T06:51:00Z">
                  <w:rPr>
                    <w:ins w:id="4858" w:author="Kiên Lê Trung" w:date="2024-12-23T14:32:00Z" w16du:dateUtc="2024-12-23T07:32:00Z"/>
                    <w:rFonts w:ascii="Times New Roman" w:eastAsia="Times New Roman" w:hAnsi="Times New Roman" w:cs="Times New Roman"/>
                    <w:sz w:val="26"/>
                    <w:szCs w:val="26"/>
                    <w:lang w:val="en-US"/>
                  </w:rPr>
                </w:rPrChange>
              </w:rPr>
            </w:pPr>
            <w:r w:rsidRPr="00476848">
              <w:rPr>
                <w:rFonts w:ascii="Times New Roman" w:eastAsia="Times New Roman" w:hAnsi="Times New Roman" w:cs="Times New Roman"/>
                <w:sz w:val="24"/>
                <w:szCs w:val="24"/>
                <w:rPrChange w:id="4859" w:author="Kiên Lê Trung" w:date="2024-12-25T13:51:00Z" w16du:dateUtc="2024-12-25T06:51:00Z">
                  <w:rPr>
                    <w:rFonts w:ascii="Times New Roman" w:eastAsia="Times New Roman" w:hAnsi="Times New Roman" w:cs="Times New Roman"/>
                    <w:sz w:val="26"/>
                    <w:szCs w:val="26"/>
                  </w:rPr>
                </w:rPrChange>
              </w:rPr>
              <w:t xml:space="preserve">    </w:t>
            </w:r>
            <w:ins w:id="4860" w:author="Kiên Lê Trung" w:date="2024-12-23T14:32:00Z" w16du:dateUtc="2024-12-23T07:32:00Z">
              <w:r w:rsidR="004A4132" w:rsidRPr="00476848">
                <w:rPr>
                  <w:rFonts w:ascii="Times New Roman" w:eastAsia="Times New Roman" w:hAnsi="Times New Roman" w:cs="Times New Roman"/>
                  <w:sz w:val="24"/>
                  <w:szCs w:val="24"/>
                  <w:lang w:val="en-US"/>
                  <w:rPrChange w:id="4861" w:author="Kiên Lê Trung" w:date="2024-12-25T13:51:00Z" w16du:dateUtc="2024-12-25T06:51:00Z">
                    <w:rPr>
                      <w:rFonts w:ascii="Times New Roman" w:eastAsia="Times New Roman" w:hAnsi="Times New Roman" w:cs="Times New Roman"/>
                      <w:sz w:val="26"/>
                      <w:szCs w:val="26"/>
                      <w:lang w:val="en-US"/>
                    </w:rPr>
                  </w:rPrChange>
                </w:rPr>
                <w:t xml:space="preserve">8.1 Người dùng </w:t>
              </w:r>
              <w:r w:rsidR="00C318E1" w:rsidRPr="00476848">
                <w:rPr>
                  <w:rFonts w:ascii="Times New Roman" w:eastAsia="Times New Roman" w:hAnsi="Times New Roman" w:cs="Times New Roman"/>
                  <w:sz w:val="24"/>
                  <w:szCs w:val="24"/>
                  <w:lang w:val="en-US"/>
                  <w:rPrChange w:id="4862" w:author="Kiên Lê Trung" w:date="2024-12-25T13:51:00Z" w16du:dateUtc="2024-12-25T06:51:00Z">
                    <w:rPr>
                      <w:rFonts w:ascii="Times New Roman" w:eastAsia="Times New Roman" w:hAnsi="Times New Roman" w:cs="Times New Roman"/>
                      <w:sz w:val="26"/>
                      <w:szCs w:val="26"/>
                      <w:lang w:val="en-US"/>
                    </w:rPr>
                  </w:rPrChange>
                </w:rPr>
                <w:t xml:space="preserve">chọn số sản phẩm vượt quá với </w:t>
              </w:r>
              <w:r w:rsidR="008A2686" w:rsidRPr="00476848">
                <w:rPr>
                  <w:rFonts w:ascii="Times New Roman" w:eastAsia="Times New Roman" w:hAnsi="Times New Roman" w:cs="Times New Roman"/>
                  <w:sz w:val="24"/>
                  <w:szCs w:val="24"/>
                  <w:lang w:val="en-US"/>
                  <w:rPrChange w:id="4863" w:author="Kiên Lê Trung" w:date="2024-12-25T13:51:00Z" w16du:dateUtc="2024-12-25T06:51:00Z">
                    <w:rPr>
                      <w:rFonts w:ascii="Times New Roman" w:eastAsia="Times New Roman" w:hAnsi="Times New Roman" w:cs="Times New Roman"/>
                      <w:sz w:val="26"/>
                      <w:szCs w:val="26"/>
                      <w:lang w:val="en-US"/>
                    </w:rPr>
                  </w:rPrChange>
                </w:rPr>
                <w:t>số lượng tồn kho</w:t>
              </w:r>
            </w:ins>
          </w:p>
          <w:p w14:paraId="39B6B1D1" w14:textId="2629DD61" w:rsidR="008A2686" w:rsidRPr="00476848" w:rsidRDefault="008A2686">
            <w:pPr>
              <w:widowControl w:val="0"/>
              <w:ind w:left="309"/>
              <w:rPr>
                <w:rFonts w:ascii="Times New Roman" w:eastAsia="Times New Roman" w:hAnsi="Times New Roman" w:cs="Times New Roman"/>
                <w:sz w:val="24"/>
                <w:szCs w:val="24"/>
                <w:lang w:val="en-US"/>
                <w:rPrChange w:id="4864" w:author="Kiên Lê Trung" w:date="2024-12-25T13:51:00Z" w16du:dateUtc="2024-12-25T06:51:00Z">
                  <w:rPr>
                    <w:rFonts w:ascii="Times New Roman" w:eastAsia="Times New Roman" w:hAnsi="Times New Roman" w:cs="Times New Roman"/>
                    <w:sz w:val="26"/>
                    <w:szCs w:val="26"/>
                  </w:rPr>
                </w:rPrChange>
              </w:rPr>
              <w:pPrChange w:id="4865" w:author="Kiên Lê Trung" w:date="2024-12-23T14:39:00Z" w16du:dateUtc="2024-12-23T07:39:00Z">
                <w:pPr>
                  <w:widowControl w:val="0"/>
                  <w:ind w:left="94"/>
                </w:pPr>
              </w:pPrChange>
            </w:pPr>
            <w:ins w:id="4866" w:author="Kiên Lê Trung" w:date="2024-12-23T14:32:00Z" w16du:dateUtc="2024-12-23T07:32:00Z">
              <w:r w:rsidRPr="00476848">
                <w:rPr>
                  <w:rFonts w:ascii="Times New Roman" w:eastAsia="Times New Roman" w:hAnsi="Times New Roman" w:cs="Times New Roman"/>
                  <w:sz w:val="24"/>
                  <w:szCs w:val="24"/>
                  <w:lang w:val="en-US"/>
                  <w:rPrChange w:id="4867" w:author="Kiên Lê Trung" w:date="2024-12-25T13:51:00Z" w16du:dateUtc="2024-12-25T06:51:00Z">
                    <w:rPr>
                      <w:rFonts w:ascii="Times New Roman" w:eastAsia="Times New Roman" w:hAnsi="Times New Roman" w:cs="Times New Roman"/>
                      <w:sz w:val="26"/>
                      <w:szCs w:val="26"/>
                      <w:lang w:val="en-US"/>
                    </w:rPr>
                  </w:rPrChange>
                </w:rPr>
                <w:t xml:space="preserve">    </w:t>
              </w:r>
            </w:ins>
            <w:ins w:id="4868" w:author="Kiên Lê Trung" w:date="2024-12-23T14:39:00Z" w16du:dateUtc="2024-12-23T07:39:00Z">
              <w:r w:rsidR="009939AA" w:rsidRPr="00476848">
                <w:rPr>
                  <w:rFonts w:ascii="Times New Roman" w:eastAsia="Times New Roman" w:hAnsi="Times New Roman" w:cs="Times New Roman"/>
                  <w:sz w:val="24"/>
                  <w:szCs w:val="24"/>
                  <w:lang w:val="en-US"/>
                  <w:rPrChange w:id="4869" w:author="Kiên Lê Trung" w:date="2024-12-25T13:51:00Z" w16du:dateUtc="2024-12-25T06:51:00Z">
                    <w:rPr>
                      <w:rFonts w:ascii="Times New Roman" w:eastAsia="Times New Roman" w:hAnsi="Times New Roman" w:cs="Times New Roman"/>
                      <w:sz w:val="26"/>
                      <w:szCs w:val="26"/>
                      <w:lang w:val="en-US"/>
                    </w:rPr>
                  </w:rPrChange>
                </w:rPr>
                <w:t xml:space="preserve"> </w:t>
              </w:r>
            </w:ins>
            <w:ins w:id="4870" w:author="Kiên Lê Trung" w:date="2024-12-23T14:32:00Z" w16du:dateUtc="2024-12-23T07:32:00Z">
              <w:r w:rsidRPr="00476848">
                <w:rPr>
                  <w:rFonts w:ascii="Times New Roman" w:eastAsia="Times New Roman" w:hAnsi="Times New Roman" w:cs="Times New Roman"/>
                  <w:sz w:val="24"/>
                  <w:szCs w:val="24"/>
                  <w:lang w:val="en-US"/>
                  <w:rPrChange w:id="4871" w:author="Kiên Lê Trung" w:date="2024-12-25T13:51:00Z" w16du:dateUtc="2024-12-25T06:51:00Z">
                    <w:rPr>
                      <w:rFonts w:ascii="Times New Roman" w:eastAsia="Times New Roman" w:hAnsi="Times New Roman" w:cs="Times New Roman"/>
                      <w:sz w:val="26"/>
                      <w:szCs w:val="26"/>
                      <w:lang w:val="en-US"/>
                    </w:rPr>
                  </w:rPrChange>
                </w:rPr>
                <w:t xml:space="preserve"> </w:t>
              </w:r>
            </w:ins>
            <w:ins w:id="4872" w:author="Kiên Lê Trung" w:date="2024-12-23T14:33:00Z" w16du:dateUtc="2024-12-23T07:33:00Z">
              <w:r w:rsidR="00083538" w:rsidRPr="00476848">
                <w:rPr>
                  <w:rFonts w:ascii="Times New Roman" w:eastAsia="Times New Roman" w:hAnsi="Times New Roman" w:cs="Times New Roman"/>
                  <w:sz w:val="24"/>
                  <w:szCs w:val="24"/>
                  <w:lang w:val="en-US"/>
                  <w:rPrChange w:id="4873" w:author="Kiên Lê Trung" w:date="2024-12-25T13:51:00Z" w16du:dateUtc="2024-12-25T06:51:00Z">
                    <w:rPr>
                      <w:rFonts w:ascii="Times New Roman" w:eastAsia="Times New Roman" w:hAnsi="Times New Roman" w:cs="Times New Roman"/>
                      <w:sz w:val="26"/>
                      <w:szCs w:val="26"/>
                      <w:lang w:val="en-US"/>
                    </w:rPr>
                  </w:rPrChange>
                </w:rPr>
                <w:t xml:space="preserve">8.1.1 Hệ thống thông báo </w:t>
              </w:r>
            </w:ins>
            <w:ins w:id="4874" w:author="Kiên Lê Trung" w:date="2024-12-23T14:48:00Z" w16du:dateUtc="2024-12-23T07:48:00Z">
              <w:r w:rsidR="00BA1379" w:rsidRPr="00476848">
                <w:rPr>
                  <w:rFonts w:ascii="Times New Roman" w:eastAsia="Times New Roman" w:hAnsi="Times New Roman" w:cs="Times New Roman"/>
                  <w:sz w:val="24"/>
                  <w:szCs w:val="24"/>
                  <w:lang w:val="en-US"/>
                  <w:rPrChange w:id="4875" w:author="Kiên Lê Trung" w:date="2024-12-25T13:51:00Z" w16du:dateUtc="2024-12-25T06:51:00Z">
                    <w:rPr>
                      <w:rFonts w:ascii="Times New Roman" w:eastAsia="Times New Roman" w:hAnsi="Times New Roman" w:cs="Times New Roman"/>
                      <w:sz w:val="26"/>
                      <w:szCs w:val="26"/>
                      <w:lang w:val="en-US"/>
                    </w:rPr>
                  </w:rPrChange>
                </w:rPr>
                <w:t>“Số</w:t>
              </w:r>
            </w:ins>
            <w:ins w:id="4876" w:author="Kiên Lê Trung" w:date="2024-12-23T14:33:00Z" w16du:dateUtc="2024-12-23T07:33:00Z">
              <w:r w:rsidR="00083538" w:rsidRPr="00476848">
                <w:rPr>
                  <w:rFonts w:ascii="Times New Roman" w:eastAsia="Times New Roman" w:hAnsi="Times New Roman" w:cs="Times New Roman"/>
                  <w:sz w:val="24"/>
                  <w:szCs w:val="24"/>
                  <w:lang w:val="en-US"/>
                  <w:rPrChange w:id="4877" w:author="Kiên Lê Trung" w:date="2024-12-25T13:51:00Z" w16du:dateUtc="2024-12-25T06:51:00Z">
                    <w:rPr>
                      <w:rFonts w:ascii="Times New Roman" w:eastAsia="Times New Roman" w:hAnsi="Times New Roman" w:cs="Times New Roman"/>
                      <w:sz w:val="26"/>
                      <w:szCs w:val="26"/>
                      <w:lang w:val="en-US"/>
                    </w:rPr>
                  </w:rPrChange>
                </w:rPr>
                <w:t xml:space="preserve"> lượng sản phẩm vượt quá số lượng “</w:t>
              </w:r>
            </w:ins>
          </w:p>
        </w:tc>
      </w:tr>
    </w:tbl>
    <w:p w14:paraId="7D62D461" w14:textId="3E8A5EB4" w:rsidR="007569A2" w:rsidRPr="000F17DC" w:rsidRDefault="000F17DC" w:rsidP="0099382E">
      <w:pPr>
        <w:pStyle w:val="Caption"/>
        <w:spacing w:before="240"/>
        <w:rPr>
          <w:lang w:val="en-US"/>
          <w:rPrChange w:id="4878" w:author="Kiên Lê Trung" w:date="2024-12-25T12:43:00Z" w16du:dateUtc="2024-12-25T05:43:00Z">
            <w:rPr/>
          </w:rPrChange>
        </w:rPr>
        <w:pPrChange w:id="4879" w:author="Kiên Lê Trung" w:date="2024-12-25T15:31:00Z" w16du:dateUtc="2024-12-25T08:31:00Z">
          <w:pPr>
            <w:spacing w:after="160" w:line="259" w:lineRule="auto"/>
            <w:ind w:left="720"/>
          </w:pPr>
        </w:pPrChange>
      </w:pPr>
      <w:bookmarkStart w:id="4880" w:name="_Toc186028235"/>
      <w:ins w:id="4881" w:author="Kiên Lê Trung" w:date="2024-12-25T12:43:00Z" w16du:dateUtc="2024-12-25T05:43:00Z">
        <w:r>
          <w:t xml:space="preserve">Bảng </w:t>
        </w:r>
      </w:ins>
      <w:ins w:id="4882" w:author="Kiên Lê Trung" w:date="2024-12-25T12:56:00Z" w16du:dateUtc="2024-12-25T05:56:00Z">
        <w:r w:rsidR="00115DF8">
          <w:fldChar w:fldCharType="begin"/>
        </w:r>
        <w:r w:rsidR="00115DF8">
          <w:instrText xml:space="preserve"> STYLEREF 1 \s </w:instrText>
        </w:r>
      </w:ins>
      <w:r w:rsidR="00115DF8">
        <w:fldChar w:fldCharType="separate"/>
      </w:r>
      <w:r w:rsidR="00115DF8">
        <w:rPr>
          <w:noProof/>
        </w:rPr>
        <w:t>2</w:t>
      </w:r>
      <w:ins w:id="4883" w:author="Kiên Lê Trung" w:date="2024-12-25T12:56:00Z" w16du:dateUtc="2024-12-25T05:56:00Z">
        <w:r w:rsidR="00115DF8">
          <w:fldChar w:fldCharType="end"/>
        </w:r>
        <w:r w:rsidR="00115DF8">
          <w:t>.</w:t>
        </w:r>
        <w:r w:rsidR="00115DF8">
          <w:fldChar w:fldCharType="begin"/>
        </w:r>
        <w:r w:rsidR="00115DF8">
          <w:instrText xml:space="preserve"> SEQ Bảng \* ARABIC \s 1 </w:instrText>
        </w:r>
      </w:ins>
      <w:r w:rsidR="00115DF8">
        <w:fldChar w:fldCharType="separate"/>
      </w:r>
      <w:ins w:id="4884" w:author="Kiên Lê Trung" w:date="2024-12-25T12:56:00Z" w16du:dateUtc="2024-12-25T05:56:00Z">
        <w:r w:rsidR="00115DF8">
          <w:rPr>
            <w:noProof/>
          </w:rPr>
          <w:t>10</w:t>
        </w:r>
        <w:r w:rsidR="00115DF8">
          <w:fldChar w:fldCharType="end"/>
        </w:r>
      </w:ins>
      <w:ins w:id="4885" w:author="Kiên Lê Trung" w:date="2024-12-25T12:43:00Z" w16du:dateUtc="2024-12-25T05:43:00Z">
        <w:r>
          <w:rPr>
            <w:lang w:val="en-US"/>
          </w:rPr>
          <w:t xml:space="preserve"> Kịch bản khách hàng</w:t>
        </w:r>
      </w:ins>
      <w:ins w:id="4886" w:author="Kiên Lê Trung" w:date="2024-12-25T12:45:00Z" w16du:dateUtc="2024-12-25T05:45:00Z">
        <w:r w:rsidR="000B08E1">
          <w:rPr>
            <w:lang w:val="en-US"/>
          </w:rPr>
          <w:t xml:space="preserve"> thêm sản phẩm vào giỏ hàng</w:t>
        </w:r>
      </w:ins>
      <w:bookmarkEnd w:id="4880"/>
    </w:p>
    <w:p w14:paraId="0C989E54" w14:textId="77777777" w:rsidR="007569A2" w:rsidRPr="00476848" w:rsidRDefault="00CE686F" w:rsidP="00034C0F">
      <w:pPr>
        <w:numPr>
          <w:ilvl w:val="0"/>
          <w:numId w:val="92"/>
        </w:numPr>
        <w:rPr>
          <w:rFonts w:ascii="Times New Roman" w:eastAsia="Times New Roman" w:hAnsi="Times New Roman" w:cs="Times New Roman"/>
          <w:sz w:val="24"/>
          <w:szCs w:val="24"/>
          <w:rPrChange w:id="4887"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888" w:author="Kiên Lê Trung" w:date="2024-12-25T13:52:00Z" w16du:dateUtc="2024-12-25T06:52:00Z">
            <w:rPr>
              <w:rFonts w:ascii="Times New Roman" w:eastAsia="Times New Roman" w:hAnsi="Times New Roman" w:cs="Times New Roman"/>
              <w:sz w:val="26"/>
              <w:szCs w:val="26"/>
            </w:rPr>
          </w:rPrChange>
        </w:rPr>
        <w:t xml:space="preserve">Kịch bản chức năng chỉnh sửa số lượng sản phẩm </w:t>
      </w:r>
    </w:p>
    <w:p w14:paraId="492506DD" w14:textId="77777777" w:rsidR="007569A2" w:rsidRPr="00476848" w:rsidRDefault="007569A2" w:rsidP="00034C0F">
      <w:pPr>
        <w:spacing w:after="160" w:line="259" w:lineRule="auto"/>
        <w:rPr>
          <w:sz w:val="24"/>
          <w:szCs w:val="24"/>
          <w:lang w:val="en-US"/>
          <w:rPrChange w:id="4889" w:author="Kiên Lê Trung" w:date="2024-12-25T13:52:00Z" w16du:dateUtc="2024-12-25T06:52:00Z">
            <w:rPr>
              <w:lang w:val="en-US"/>
            </w:rPr>
          </w:rPrChange>
        </w:rPr>
      </w:pPr>
    </w:p>
    <w:tbl>
      <w:tblPr>
        <w:tblStyle w:val="a8"/>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70964F31" w14:textId="77777777">
        <w:tc>
          <w:tcPr>
            <w:tcW w:w="2655" w:type="dxa"/>
            <w:shd w:val="clear" w:color="auto" w:fill="auto"/>
            <w:tcMar>
              <w:top w:w="100" w:type="dxa"/>
              <w:left w:w="100" w:type="dxa"/>
              <w:bottom w:w="100" w:type="dxa"/>
              <w:right w:w="100" w:type="dxa"/>
            </w:tcMar>
          </w:tcPr>
          <w:p w14:paraId="6A1E4720" w14:textId="491DE7A3" w:rsidR="007569A2" w:rsidRPr="00476848" w:rsidRDefault="00983677">
            <w:pPr>
              <w:widowControl w:val="0"/>
              <w:spacing w:line="240" w:lineRule="auto"/>
              <w:ind w:left="94"/>
              <w:rPr>
                <w:rFonts w:ascii="Times New Roman" w:eastAsia="Times New Roman" w:hAnsi="Times New Roman" w:cs="Times New Roman"/>
                <w:sz w:val="24"/>
                <w:szCs w:val="24"/>
                <w:rPrChange w:id="4890"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891" w:author="Kiên Lê Trung" w:date="2024-12-25T13:52:00Z" w16du:dateUtc="2024-12-25T06:52:00Z">
                  <w:rPr>
                    <w:rFonts w:ascii="Times New Roman" w:eastAsia="Times New Roman" w:hAnsi="Times New Roman" w:cs="Times New Roman"/>
                    <w:sz w:val="26"/>
                    <w:szCs w:val="26"/>
                  </w:rPr>
                </w:rPrChange>
              </w:rPr>
              <w:t>Usecase</w:t>
            </w:r>
          </w:p>
        </w:tc>
        <w:tc>
          <w:tcPr>
            <w:tcW w:w="5625" w:type="dxa"/>
            <w:shd w:val="clear" w:color="auto" w:fill="auto"/>
            <w:tcMar>
              <w:top w:w="100" w:type="dxa"/>
              <w:left w:w="100" w:type="dxa"/>
              <w:bottom w:w="100" w:type="dxa"/>
              <w:right w:w="100" w:type="dxa"/>
            </w:tcMar>
          </w:tcPr>
          <w:p w14:paraId="6FA6538E" w14:textId="77777777" w:rsidR="007569A2" w:rsidRPr="00476848" w:rsidRDefault="00CE686F">
            <w:pPr>
              <w:widowControl w:val="0"/>
              <w:spacing w:line="240" w:lineRule="auto"/>
              <w:rPr>
                <w:rFonts w:ascii="Times New Roman" w:eastAsia="Times New Roman" w:hAnsi="Times New Roman" w:cs="Times New Roman"/>
                <w:sz w:val="24"/>
                <w:szCs w:val="24"/>
                <w:rPrChange w:id="4892"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893" w:author="Kiên Lê Trung" w:date="2024-12-25T13:52:00Z" w16du:dateUtc="2024-12-25T06:52:00Z">
                  <w:rPr>
                    <w:rFonts w:ascii="Times New Roman" w:eastAsia="Times New Roman" w:hAnsi="Times New Roman" w:cs="Times New Roman"/>
                    <w:sz w:val="26"/>
                    <w:szCs w:val="26"/>
                  </w:rPr>
                </w:rPrChange>
              </w:rPr>
              <w:t xml:space="preserve">Chỉnh sửa số lượng sản phẩm </w:t>
            </w:r>
          </w:p>
        </w:tc>
      </w:tr>
      <w:tr w:rsidR="007569A2" w:rsidRPr="00476848" w14:paraId="1FA02A87" w14:textId="77777777">
        <w:tc>
          <w:tcPr>
            <w:tcW w:w="2655" w:type="dxa"/>
            <w:shd w:val="clear" w:color="auto" w:fill="auto"/>
            <w:tcMar>
              <w:top w:w="100" w:type="dxa"/>
              <w:left w:w="100" w:type="dxa"/>
              <w:bottom w:w="100" w:type="dxa"/>
              <w:right w:w="100" w:type="dxa"/>
            </w:tcMar>
          </w:tcPr>
          <w:p w14:paraId="722121A1"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4894"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895" w:author="Kiên Lê Trung" w:date="2024-12-25T13:52:00Z" w16du:dateUtc="2024-12-25T06:52:00Z">
                  <w:rPr>
                    <w:rFonts w:ascii="Times New Roman" w:eastAsia="Times New Roman" w:hAnsi="Times New Roman" w:cs="Times New Roman"/>
                    <w:sz w:val="26"/>
                    <w:szCs w:val="26"/>
                  </w:rPr>
                </w:rPrChange>
              </w:rPr>
              <w:t>Actor</w:t>
            </w:r>
          </w:p>
        </w:tc>
        <w:tc>
          <w:tcPr>
            <w:tcW w:w="5625" w:type="dxa"/>
            <w:shd w:val="clear" w:color="auto" w:fill="auto"/>
            <w:tcMar>
              <w:top w:w="100" w:type="dxa"/>
              <w:left w:w="100" w:type="dxa"/>
              <w:bottom w:w="100" w:type="dxa"/>
              <w:right w:w="100" w:type="dxa"/>
            </w:tcMar>
          </w:tcPr>
          <w:p w14:paraId="1970381F" w14:textId="77777777" w:rsidR="007569A2" w:rsidRPr="00476848" w:rsidRDefault="00CE686F">
            <w:pPr>
              <w:widowControl w:val="0"/>
              <w:spacing w:line="240" w:lineRule="auto"/>
              <w:rPr>
                <w:rFonts w:ascii="Times New Roman" w:eastAsia="Times New Roman" w:hAnsi="Times New Roman" w:cs="Times New Roman"/>
                <w:sz w:val="24"/>
                <w:szCs w:val="24"/>
                <w:rPrChange w:id="4896"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897" w:author="Kiên Lê Trung" w:date="2024-12-25T13:52:00Z" w16du:dateUtc="2024-12-25T06:52:00Z">
                  <w:rPr>
                    <w:rFonts w:ascii="Times New Roman" w:eastAsia="Times New Roman" w:hAnsi="Times New Roman" w:cs="Times New Roman"/>
                    <w:sz w:val="26"/>
                    <w:szCs w:val="26"/>
                  </w:rPr>
                </w:rPrChange>
              </w:rPr>
              <w:t>Khách hàng</w:t>
            </w:r>
          </w:p>
        </w:tc>
      </w:tr>
      <w:tr w:rsidR="007569A2" w:rsidRPr="00476848" w14:paraId="546B9D5B" w14:textId="77777777">
        <w:tc>
          <w:tcPr>
            <w:tcW w:w="2655" w:type="dxa"/>
            <w:shd w:val="clear" w:color="auto" w:fill="auto"/>
            <w:tcMar>
              <w:top w:w="100" w:type="dxa"/>
              <w:left w:w="100" w:type="dxa"/>
              <w:bottom w:w="100" w:type="dxa"/>
              <w:right w:w="100" w:type="dxa"/>
            </w:tcMar>
          </w:tcPr>
          <w:p w14:paraId="4AA45B12"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4898"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899" w:author="Kiên Lê Trung" w:date="2024-12-25T13:52:00Z" w16du:dateUtc="2024-12-25T06:52:00Z">
                  <w:rPr>
                    <w:rFonts w:ascii="Times New Roman" w:eastAsia="Times New Roman" w:hAnsi="Times New Roman" w:cs="Times New Roman"/>
                    <w:sz w:val="26"/>
                    <w:szCs w:val="26"/>
                  </w:rPr>
                </w:rPrChange>
              </w:rPr>
              <w:t>Tiền điều kiện</w:t>
            </w:r>
          </w:p>
        </w:tc>
        <w:tc>
          <w:tcPr>
            <w:tcW w:w="5625" w:type="dxa"/>
            <w:shd w:val="clear" w:color="auto" w:fill="auto"/>
            <w:tcMar>
              <w:top w:w="100" w:type="dxa"/>
              <w:left w:w="100" w:type="dxa"/>
              <w:bottom w:w="100" w:type="dxa"/>
              <w:right w:w="100" w:type="dxa"/>
            </w:tcMar>
          </w:tcPr>
          <w:p w14:paraId="4690AB1C" w14:textId="77777777" w:rsidR="007569A2" w:rsidRPr="00476848" w:rsidRDefault="00CE686F">
            <w:pPr>
              <w:widowControl w:val="0"/>
              <w:spacing w:line="240" w:lineRule="auto"/>
              <w:rPr>
                <w:rFonts w:ascii="Times New Roman" w:eastAsia="Times New Roman" w:hAnsi="Times New Roman" w:cs="Times New Roman"/>
                <w:sz w:val="24"/>
                <w:szCs w:val="24"/>
                <w:rPrChange w:id="4900"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901" w:author="Kiên Lê Trung" w:date="2024-12-25T13:52:00Z" w16du:dateUtc="2024-12-25T06:52:00Z">
                  <w:rPr>
                    <w:rFonts w:ascii="Times New Roman" w:eastAsia="Times New Roman" w:hAnsi="Times New Roman" w:cs="Times New Roman"/>
                    <w:sz w:val="26"/>
                    <w:szCs w:val="26"/>
                  </w:rPr>
                </w:rPrChange>
              </w:rPr>
              <w:t>Khách hàng đã đăng nhập vào hệ thống</w:t>
            </w:r>
          </w:p>
        </w:tc>
      </w:tr>
      <w:tr w:rsidR="007569A2" w:rsidRPr="00476848" w14:paraId="0DB5E101" w14:textId="77777777">
        <w:tc>
          <w:tcPr>
            <w:tcW w:w="2655" w:type="dxa"/>
            <w:shd w:val="clear" w:color="auto" w:fill="auto"/>
            <w:tcMar>
              <w:top w:w="100" w:type="dxa"/>
              <w:left w:w="100" w:type="dxa"/>
              <w:bottom w:w="100" w:type="dxa"/>
              <w:right w:w="100" w:type="dxa"/>
            </w:tcMar>
          </w:tcPr>
          <w:p w14:paraId="491F85B2" w14:textId="77777777" w:rsidR="007569A2" w:rsidRPr="00476848" w:rsidRDefault="00CE686F">
            <w:pPr>
              <w:widowControl w:val="0"/>
              <w:spacing w:before="3" w:line="240" w:lineRule="auto"/>
              <w:rPr>
                <w:rFonts w:ascii="Times New Roman" w:eastAsia="Times New Roman" w:hAnsi="Times New Roman" w:cs="Times New Roman"/>
                <w:sz w:val="24"/>
                <w:szCs w:val="24"/>
                <w:rPrChange w:id="4902"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903" w:author="Kiên Lê Trung" w:date="2024-12-25T13:52:00Z" w16du:dateUtc="2024-12-25T06:52:00Z">
                  <w:rPr>
                    <w:rFonts w:ascii="Times New Roman" w:eastAsia="Times New Roman" w:hAnsi="Times New Roman" w:cs="Times New Roman"/>
                    <w:sz w:val="26"/>
                    <w:szCs w:val="26"/>
                  </w:rPr>
                </w:rPrChange>
              </w:rPr>
              <w:t>Hậu điều kiện</w:t>
            </w:r>
          </w:p>
        </w:tc>
        <w:tc>
          <w:tcPr>
            <w:tcW w:w="5625" w:type="dxa"/>
            <w:shd w:val="clear" w:color="auto" w:fill="auto"/>
            <w:tcMar>
              <w:top w:w="100" w:type="dxa"/>
              <w:left w:w="100" w:type="dxa"/>
              <w:bottom w:w="100" w:type="dxa"/>
              <w:right w:w="100" w:type="dxa"/>
            </w:tcMar>
          </w:tcPr>
          <w:p w14:paraId="7A7EC489" w14:textId="77777777" w:rsidR="007569A2" w:rsidRPr="00476848" w:rsidRDefault="00CE686F">
            <w:pPr>
              <w:widowControl w:val="0"/>
              <w:spacing w:line="240" w:lineRule="auto"/>
              <w:rPr>
                <w:rFonts w:ascii="Times New Roman" w:eastAsia="Times New Roman" w:hAnsi="Times New Roman" w:cs="Times New Roman"/>
                <w:sz w:val="24"/>
                <w:szCs w:val="24"/>
                <w:rPrChange w:id="4904"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905" w:author="Kiên Lê Trung" w:date="2024-12-25T13:52:00Z" w16du:dateUtc="2024-12-25T06:52:00Z">
                  <w:rPr>
                    <w:rFonts w:ascii="Times New Roman" w:eastAsia="Times New Roman" w:hAnsi="Times New Roman" w:cs="Times New Roman"/>
                    <w:sz w:val="26"/>
                    <w:szCs w:val="26"/>
                  </w:rPr>
                </w:rPrChange>
              </w:rPr>
              <w:t>Khách hàng chỉnh sửa sản phẩm vào giỏ hàng thành công</w:t>
            </w:r>
          </w:p>
        </w:tc>
      </w:tr>
      <w:tr w:rsidR="007569A2" w:rsidRPr="00476848" w14:paraId="4C8AC33A" w14:textId="77777777">
        <w:trPr>
          <w:trHeight w:val="480"/>
        </w:trPr>
        <w:tc>
          <w:tcPr>
            <w:tcW w:w="8280" w:type="dxa"/>
            <w:gridSpan w:val="2"/>
            <w:shd w:val="clear" w:color="auto" w:fill="auto"/>
            <w:tcMar>
              <w:top w:w="100" w:type="dxa"/>
              <w:left w:w="100" w:type="dxa"/>
              <w:bottom w:w="100" w:type="dxa"/>
              <w:right w:w="100" w:type="dxa"/>
            </w:tcMar>
          </w:tcPr>
          <w:p w14:paraId="28C68B49" w14:textId="77777777" w:rsidR="007569A2" w:rsidRPr="00476848" w:rsidRDefault="00CE686F" w:rsidP="00034C0F">
            <w:pPr>
              <w:widowControl w:val="0"/>
              <w:ind w:left="94"/>
              <w:rPr>
                <w:rFonts w:ascii="Times New Roman" w:eastAsia="Times New Roman" w:hAnsi="Times New Roman" w:cs="Times New Roman"/>
                <w:sz w:val="24"/>
                <w:szCs w:val="24"/>
                <w:rPrChange w:id="4906"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907" w:author="Kiên Lê Trung" w:date="2024-12-25T13:52:00Z" w16du:dateUtc="2024-12-25T06:52:00Z">
                  <w:rPr>
                    <w:rFonts w:ascii="Times New Roman" w:eastAsia="Times New Roman" w:hAnsi="Times New Roman" w:cs="Times New Roman"/>
                    <w:sz w:val="26"/>
                    <w:szCs w:val="26"/>
                  </w:rPr>
                </w:rPrChange>
              </w:rPr>
              <w:t>Chuỗi sự kiện chính</w:t>
            </w:r>
          </w:p>
          <w:p w14:paraId="004413C3" w14:textId="75E5B774" w:rsidR="00731D5B" w:rsidRPr="00476848" w:rsidRDefault="00731D5B" w:rsidP="00731D5B">
            <w:pPr>
              <w:widowControl w:val="0"/>
              <w:numPr>
                <w:ilvl w:val="0"/>
                <w:numId w:val="75"/>
              </w:numPr>
              <w:rPr>
                <w:ins w:id="4908" w:author="Kiên Lê Trung" w:date="2024-12-23T14:35:00Z" w16du:dateUtc="2024-12-23T07:35:00Z"/>
                <w:rFonts w:ascii="Times New Roman" w:eastAsia="Times New Roman" w:hAnsi="Times New Roman" w:cs="Times New Roman"/>
                <w:sz w:val="24"/>
                <w:szCs w:val="24"/>
                <w:rPrChange w:id="4909" w:author="Kiên Lê Trung" w:date="2024-12-25T13:52:00Z" w16du:dateUtc="2024-12-25T06:52:00Z">
                  <w:rPr>
                    <w:ins w:id="4910" w:author="Kiên Lê Trung" w:date="2024-12-23T14:35:00Z" w16du:dateUtc="2024-12-23T07:35:00Z"/>
                    <w:rFonts w:ascii="Times New Roman" w:eastAsia="Times New Roman" w:hAnsi="Times New Roman" w:cs="Times New Roman"/>
                    <w:sz w:val="26"/>
                    <w:szCs w:val="26"/>
                  </w:rPr>
                </w:rPrChange>
              </w:rPr>
            </w:pPr>
            <w:ins w:id="4911" w:author="Kiên Lê Trung" w:date="2024-12-23T14:35:00Z" w16du:dateUtc="2024-12-23T07:35:00Z">
              <w:r w:rsidRPr="00476848">
                <w:rPr>
                  <w:rFonts w:ascii="Times New Roman" w:eastAsia="Times New Roman" w:hAnsi="Times New Roman" w:cs="Times New Roman"/>
                  <w:sz w:val="24"/>
                  <w:szCs w:val="24"/>
                  <w:rPrChange w:id="4912" w:author="Kiên Lê Trung" w:date="2024-12-25T13:52:00Z" w16du:dateUtc="2024-12-25T06:52:00Z">
                    <w:rPr>
                      <w:rFonts w:ascii="Times New Roman" w:eastAsia="Times New Roman" w:hAnsi="Times New Roman" w:cs="Times New Roman"/>
                      <w:sz w:val="26"/>
                      <w:szCs w:val="26"/>
                    </w:rPr>
                  </w:rPrChange>
                </w:rPr>
                <w:t xml:space="preserve">Khách hàng </w:t>
              </w:r>
              <w:r w:rsidRPr="00476848">
                <w:rPr>
                  <w:rFonts w:ascii="Times New Roman" w:eastAsia="Times New Roman" w:hAnsi="Times New Roman" w:cs="Times New Roman"/>
                  <w:sz w:val="24"/>
                  <w:szCs w:val="24"/>
                  <w:lang w:val="en-US"/>
                  <w:rPrChange w:id="4913" w:author="Kiên Lê Trung" w:date="2024-12-25T13:52:00Z" w16du:dateUtc="2024-12-25T06:52:00Z">
                    <w:rPr>
                      <w:rFonts w:ascii="Times New Roman" w:eastAsia="Times New Roman" w:hAnsi="Times New Roman" w:cs="Times New Roman"/>
                      <w:sz w:val="26"/>
                      <w:szCs w:val="26"/>
                      <w:lang w:val="en-US"/>
                    </w:rPr>
                  </w:rPrChange>
                </w:rPr>
                <w:t xml:space="preserve">vào hệ thống để </w:t>
              </w:r>
            </w:ins>
            <w:ins w:id="4914" w:author="Kiên Lê Trung" w:date="2024-12-23T15:40:00Z" w16du:dateUtc="2024-12-23T08:40:00Z">
              <w:r w:rsidR="004F1248" w:rsidRPr="00476848">
                <w:rPr>
                  <w:rFonts w:ascii="Times New Roman" w:eastAsia="Times New Roman" w:hAnsi="Times New Roman" w:cs="Times New Roman"/>
                  <w:sz w:val="24"/>
                  <w:szCs w:val="24"/>
                  <w:lang w:val="en-US"/>
                  <w:rPrChange w:id="4915" w:author="Kiên Lê Trung" w:date="2024-12-25T13:52:00Z" w16du:dateUtc="2024-12-25T06:52:00Z">
                    <w:rPr>
                      <w:rFonts w:ascii="Times New Roman" w:eastAsia="Times New Roman" w:hAnsi="Times New Roman" w:cs="Times New Roman"/>
                      <w:sz w:val="26"/>
                      <w:szCs w:val="26"/>
                      <w:lang w:val="en-US"/>
                    </w:rPr>
                  </w:rPrChange>
                </w:rPr>
                <w:t>chỉnh sửa số lượng</w:t>
              </w:r>
            </w:ins>
            <w:ins w:id="4916" w:author="Kiên Lê Trung" w:date="2024-12-23T14:35:00Z" w16du:dateUtc="2024-12-23T07:35:00Z">
              <w:r w:rsidRPr="00476848">
                <w:rPr>
                  <w:rFonts w:ascii="Times New Roman" w:eastAsia="Times New Roman" w:hAnsi="Times New Roman" w:cs="Times New Roman"/>
                  <w:sz w:val="24"/>
                  <w:szCs w:val="24"/>
                  <w:lang w:val="en-US"/>
                  <w:rPrChange w:id="4917" w:author="Kiên Lê Trung" w:date="2024-12-25T13:52:00Z" w16du:dateUtc="2024-12-25T06:52:00Z">
                    <w:rPr>
                      <w:rFonts w:ascii="Times New Roman" w:eastAsia="Times New Roman" w:hAnsi="Times New Roman" w:cs="Times New Roman"/>
                      <w:sz w:val="26"/>
                      <w:szCs w:val="26"/>
                      <w:lang w:val="en-US"/>
                    </w:rPr>
                  </w:rPrChange>
                </w:rPr>
                <w:t xml:space="preserve"> sản phẩm </w:t>
              </w:r>
            </w:ins>
            <w:ins w:id="4918" w:author="Kiên Lê Trung" w:date="2024-12-23T15:40:00Z" w16du:dateUtc="2024-12-23T08:40:00Z">
              <w:r w:rsidR="009D2417" w:rsidRPr="00476848">
                <w:rPr>
                  <w:rFonts w:ascii="Times New Roman" w:eastAsia="Times New Roman" w:hAnsi="Times New Roman" w:cs="Times New Roman"/>
                  <w:sz w:val="24"/>
                  <w:szCs w:val="24"/>
                  <w:lang w:val="en-US"/>
                  <w:rPrChange w:id="4919" w:author="Kiên Lê Trung" w:date="2024-12-25T13:52:00Z" w16du:dateUtc="2024-12-25T06:52:00Z">
                    <w:rPr>
                      <w:rFonts w:ascii="Times New Roman" w:eastAsia="Times New Roman" w:hAnsi="Times New Roman" w:cs="Times New Roman"/>
                      <w:sz w:val="26"/>
                      <w:szCs w:val="26"/>
                      <w:lang w:val="en-US"/>
                    </w:rPr>
                  </w:rPrChange>
                </w:rPr>
                <w:t>trong</w:t>
              </w:r>
            </w:ins>
            <w:ins w:id="4920" w:author="Kiên Lê Trung" w:date="2024-12-23T14:35:00Z" w16du:dateUtc="2024-12-23T07:35:00Z">
              <w:r w:rsidRPr="00476848">
                <w:rPr>
                  <w:rFonts w:ascii="Times New Roman" w:eastAsia="Times New Roman" w:hAnsi="Times New Roman" w:cs="Times New Roman"/>
                  <w:sz w:val="24"/>
                  <w:szCs w:val="24"/>
                  <w:lang w:val="en-US"/>
                  <w:rPrChange w:id="4921" w:author="Kiên Lê Trung" w:date="2024-12-25T13:52:00Z" w16du:dateUtc="2024-12-25T06:52:00Z">
                    <w:rPr>
                      <w:rFonts w:ascii="Times New Roman" w:eastAsia="Times New Roman" w:hAnsi="Times New Roman" w:cs="Times New Roman"/>
                      <w:sz w:val="26"/>
                      <w:szCs w:val="26"/>
                      <w:lang w:val="en-US"/>
                    </w:rPr>
                  </w:rPrChange>
                </w:rPr>
                <w:t xml:space="preserve"> giỏ hàng</w:t>
              </w:r>
            </w:ins>
          </w:p>
          <w:p w14:paraId="4EB6D8DC" w14:textId="77777777" w:rsidR="00731D5B" w:rsidRPr="00476848" w:rsidRDefault="00731D5B" w:rsidP="00731D5B">
            <w:pPr>
              <w:widowControl w:val="0"/>
              <w:numPr>
                <w:ilvl w:val="0"/>
                <w:numId w:val="75"/>
              </w:numPr>
              <w:rPr>
                <w:ins w:id="4922" w:author="Kiên Lê Trung" w:date="2024-12-23T14:35:00Z" w16du:dateUtc="2024-12-23T07:35:00Z"/>
                <w:rFonts w:ascii="Times New Roman" w:eastAsia="Times New Roman" w:hAnsi="Times New Roman" w:cs="Times New Roman"/>
                <w:sz w:val="24"/>
                <w:szCs w:val="24"/>
                <w:rPrChange w:id="4923" w:author="Kiên Lê Trung" w:date="2024-12-25T13:52:00Z" w16du:dateUtc="2024-12-25T06:52:00Z">
                  <w:rPr>
                    <w:ins w:id="4924" w:author="Kiên Lê Trung" w:date="2024-12-23T14:35:00Z" w16du:dateUtc="2024-12-23T07:35:00Z"/>
                    <w:rFonts w:ascii="Times New Roman" w:eastAsia="Times New Roman" w:hAnsi="Times New Roman" w:cs="Times New Roman"/>
                    <w:sz w:val="26"/>
                    <w:szCs w:val="26"/>
                  </w:rPr>
                </w:rPrChange>
              </w:rPr>
            </w:pPr>
            <w:commentRangeStart w:id="4925"/>
            <w:ins w:id="4926" w:author="Kiên Lê Trung" w:date="2024-12-23T14:35:00Z" w16du:dateUtc="2024-12-23T07:35:00Z">
              <w:r w:rsidRPr="00476848">
                <w:rPr>
                  <w:rFonts w:ascii="Times New Roman" w:eastAsia="Times New Roman" w:hAnsi="Times New Roman" w:cs="Times New Roman"/>
                  <w:sz w:val="24"/>
                  <w:szCs w:val="24"/>
                  <w:rPrChange w:id="4927" w:author="Kiên Lê Trung" w:date="2024-12-25T13:52:00Z" w16du:dateUtc="2024-12-25T06:52:00Z">
                    <w:rPr>
                      <w:rFonts w:ascii="Times New Roman" w:eastAsia="Times New Roman" w:hAnsi="Times New Roman" w:cs="Times New Roman"/>
                      <w:sz w:val="26"/>
                      <w:szCs w:val="26"/>
                    </w:rPr>
                  </w:rPrChange>
                </w:rPr>
                <w:t>Hệ thống trả về giao diện cho người dùng đăng nhập</w:t>
              </w:r>
              <w:commentRangeEnd w:id="4925"/>
              <w:r w:rsidRPr="00476848">
                <w:rPr>
                  <w:rStyle w:val="CommentReference"/>
                  <w:sz w:val="24"/>
                  <w:szCs w:val="24"/>
                  <w:rPrChange w:id="4928" w:author="Kiên Lê Trung" w:date="2024-12-25T13:52:00Z" w16du:dateUtc="2024-12-25T06:52:00Z">
                    <w:rPr>
                      <w:rStyle w:val="CommentReference"/>
                    </w:rPr>
                  </w:rPrChange>
                </w:rPr>
                <w:commentReference w:id="4925"/>
              </w:r>
              <w:r w:rsidRPr="00476848">
                <w:rPr>
                  <w:rFonts w:ascii="Times New Roman" w:eastAsia="Times New Roman" w:hAnsi="Times New Roman" w:cs="Times New Roman"/>
                  <w:sz w:val="24"/>
                  <w:szCs w:val="24"/>
                  <w:lang w:val="en-US"/>
                  <w:rPrChange w:id="4929" w:author="Kiên Lê Trung" w:date="2024-12-25T13:52:00Z" w16du:dateUtc="2024-12-25T06:52:00Z">
                    <w:rPr>
                      <w:rFonts w:ascii="Times New Roman" w:eastAsia="Times New Roman" w:hAnsi="Times New Roman" w:cs="Times New Roman"/>
                      <w:sz w:val="26"/>
                      <w:szCs w:val="26"/>
                      <w:lang w:val="en-US"/>
                    </w:rPr>
                  </w:rPrChange>
                </w:rPr>
                <w:t xml:space="preserve"> gồm các trường Email, Mật khẩu, các nút ghi nhớ mật khẩu, quên mật khẩu, kênh người bán, Đăng ký và Đăng nhập </w:t>
              </w:r>
            </w:ins>
          </w:p>
          <w:p w14:paraId="57AA5287" w14:textId="77777777" w:rsidR="00731D5B" w:rsidRPr="00476848" w:rsidRDefault="00731D5B" w:rsidP="00731D5B">
            <w:pPr>
              <w:widowControl w:val="0"/>
              <w:numPr>
                <w:ilvl w:val="0"/>
                <w:numId w:val="75"/>
              </w:numPr>
              <w:rPr>
                <w:ins w:id="4930" w:author="Kiên Lê Trung" w:date="2024-12-23T14:35:00Z" w16du:dateUtc="2024-12-23T07:35:00Z"/>
                <w:rFonts w:ascii="Times New Roman" w:eastAsia="Times New Roman" w:hAnsi="Times New Roman" w:cs="Times New Roman"/>
                <w:sz w:val="24"/>
                <w:szCs w:val="24"/>
                <w:rPrChange w:id="4931" w:author="Kiên Lê Trung" w:date="2024-12-25T13:52:00Z" w16du:dateUtc="2024-12-25T06:52:00Z">
                  <w:rPr>
                    <w:ins w:id="4932" w:author="Kiên Lê Trung" w:date="2024-12-23T14:35:00Z" w16du:dateUtc="2024-12-23T07:35:00Z"/>
                    <w:rFonts w:ascii="Times New Roman" w:eastAsia="Times New Roman" w:hAnsi="Times New Roman" w:cs="Times New Roman"/>
                    <w:sz w:val="26"/>
                    <w:szCs w:val="26"/>
                  </w:rPr>
                </w:rPrChange>
              </w:rPr>
            </w:pPr>
            <w:ins w:id="4933" w:author="Kiên Lê Trung" w:date="2024-12-23T14:35:00Z" w16du:dateUtc="2024-12-23T07:35:00Z">
              <w:r w:rsidRPr="00476848">
                <w:rPr>
                  <w:rFonts w:ascii="Times New Roman" w:eastAsia="Times New Roman" w:hAnsi="Times New Roman" w:cs="Times New Roman"/>
                  <w:sz w:val="24"/>
                  <w:szCs w:val="24"/>
                  <w:rPrChange w:id="4934" w:author="Kiên Lê Trung" w:date="2024-12-25T13:52:00Z" w16du:dateUtc="2024-12-25T06:52:00Z">
                    <w:rPr>
                      <w:rFonts w:ascii="Times New Roman" w:eastAsia="Times New Roman" w:hAnsi="Times New Roman" w:cs="Times New Roman"/>
                      <w:sz w:val="26"/>
                      <w:szCs w:val="26"/>
                    </w:rPr>
                  </w:rPrChange>
                </w:rPr>
                <w:t xml:space="preserve">Người dùng điền </w:t>
              </w:r>
              <w:r w:rsidRPr="00476848">
                <w:rPr>
                  <w:rFonts w:ascii="Times New Roman" w:eastAsia="Times New Roman" w:hAnsi="Times New Roman" w:cs="Times New Roman"/>
                  <w:sz w:val="24"/>
                  <w:szCs w:val="24"/>
                  <w:lang w:val="en-US"/>
                  <w:rPrChange w:id="4935" w:author="Kiên Lê Trung" w:date="2024-12-25T13:52:00Z" w16du:dateUtc="2024-12-25T06:52:00Z">
                    <w:rPr>
                      <w:rFonts w:ascii="Times New Roman" w:eastAsia="Times New Roman" w:hAnsi="Times New Roman" w:cs="Times New Roman"/>
                      <w:sz w:val="26"/>
                      <w:szCs w:val="26"/>
                      <w:lang w:val="en-US"/>
                    </w:rPr>
                  </w:rPrChange>
                </w:rPr>
                <w:t>Email = kinltrung72@gmail.com</w:t>
              </w:r>
              <w:r w:rsidRPr="00476848">
                <w:rPr>
                  <w:rFonts w:ascii="Times New Roman" w:eastAsia="Times New Roman" w:hAnsi="Times New Roman" w:cs="Times New Roman"/>
                  <w:sz w:val="24"/>
                  <w:szCs w:val="24"/>
                  <w:rPrChange w:id="4936" w:author="Kiên Lê Trung" w:date="2024-12-25T13:52:00Z" w16du:dateUtc="2024-12-25T06:52:00Z">
                    <w:rPr>
                      <w:rFonts w:ascii="Times New Roman" w:eastAsia="Times New Roman" w:hAnsi="Times New Roman" w:cs="Times New Roman"/>
                      <w:sz w:val="26"/>
                      <w:szCs w:val="26"/>
                    </w:rPr>
                  </w:rPrChange>
                </w:rPr>
                <w:t xml:space="preserve"> và mật khẩu </w:t>
              </w:r>
              <w:r w:rsidRPr="00476848">
                <w:rPr>
                  <w:rFonts w:ascii="Times New Roman" w:eastAsia="Times New Roman" w:hAnsi="Times New Roman" w:cs="Times New Roman"/>
                  <w:sz w:val="24"/>
                  <w:szCs w:val="24"/>
                  <w:lang w:val="en-US"/>
                  <w:rPrChange w:id="4937" w:author="Kiên Lê Trung" w:date="2024-12-25T13:52:00Z" w16du:dateUtc="2024-12-25T06:52:00Z">
                    <w:rPr>
                      <w:rFonts w:ascii="Times New Roman" w:eastAsia="Times New Roman" w:hAnsi="Times New Roman" w:cs="Times New Roman"/>
                      <w:sz w:val="26"/>
                      <w:szCs w:val="26"/>
                      <w:lang w:val="en-US"/>
                    </w:rPr>
                  </w:rPrChange>
                </w:rPr>
                <w:t>= 12345</w:t>
              </w:r>
              <w:r w:rsidRPr="00476848">
                <w:rPr>
                  <w:rFonts w:ascii="Times New Roman" w:eastAsia="Times New Roman" w:hAnsi="Times New Roman" w:cs="Times New Roman"/>
                  <w:sz w:val="24"/>
                  <w:szCs w:val="24"/>
                  <w:rPrChange w:id="4938" w:author="Kiên Lê Trung" w:date="2024-12-25T13:52:00Z" w16du:dateUtc="2024-12-25T06:52:00Z">
                    <w:rPr>
                      <w:rFonts w:ascii="Times New Roman" w:eastAsia="Times New Roman" w:hAnsi="Times New Roman" w:cs="Times New Roman"/>
                      <w:sz w:val="26"/>
                      <w:szCs w:val="26"/>
                    </w:rPr>
                  </w:rPrChange>
                </w:rPr>
                <w:t xml:space="preserve"> </w:t>
              </w:r>
              <w:r w:rsidRPr="00476848">
                <w:rPr>
                  <w:rFonts w:ascii="Times New Roman" w:eastAsia="Times New Roman" w:hAnsi="Times New Roman" w:cs="Times New Roman"/>
                  <w:sz w:val="24"/>
                  <w:szCs w:val="24"/>
                  <w:lang w:val="en-US"/>
                  <w:rPrChange w:id="4939" w:author="Kiên Lê Trung" w:date="2024-12-25T13:52:00Z" w16du:dateUtc="2024-12-25T06:52:00Z">
                    <w:rPr>
                      <w:rFonts w:ascii="Times New Roman" w:eastAsia="Times New Roman" w:hAnsi="Times New Roman" w:cs="Times New Roman"/>
                      <w:sz w:val="26"/>
                      <w:szCs w:val="26"/>
                      <w:lang w:val="en-US"/>
                    </w:rPr>
                  </w:rPrChange>
                </w:rPr>
                <w:t>và bấm Đăng nhập</w:t>
              </w:r>
            </w:ins>
          </w:p>
          <w:p w14:paraId="3C2CEEC4" w14:textId="77777777" w:rsidR="00731D5B" w:rsidRPr="00476848" w:rsidRDefault="00731D5B" w:rsidP="00731D5B">
            <w:pPr>
              <w:widowControl w:val="0"/>
              <w:numPr>
                <w:ilvl w:val="0"/>
                <w:numId w:val="75"/>
              </w:numPr>
              <w:rPr>
                <w:ins w:id="4940" w:author="Kiên Lê Trung" w:date="2024-12-23T14:35:00Z" w16du:dateUtc="2024-12-23T07:35:00Z"/>
                <w:rFonts w:ascii="Times New Roman" w:eastAsia="Times New Roman" w:hAnsi="Times New Roman" w:cs="Times New Roman"/>
                <w:sz w:val="24"/>
                <w:szCs w:val="24"/>
                <w:rPrChange w:id="4941" w:author="Kiên Lê Trung" w:date="2024-12-25T13:52:00Z" w16du:dateUtc="2024-12-25T06:52:00Z">
                  <w:rPr>
                    <w:ins w:id="4942" w:author="Kiên Lê Trung" w:date="2024-12-23T14:35:00Z" w16du:dateUtc="2024-12-23T07:35:00Z"/>
                    <w:rFonts w:ascii="Times New Roman" w:eastAsia="Times New Roman" w:hAnsi="Times New Roman" w:cs="Times New Roman"/>
                    <w:sz w:val="26"/>
                    <w:szCs w:val="26"/>
                  </w:rPr>
                </w:rPrChange>
              </w:rPr>
            </w:pPr>
            <w:ins w:id="4943" w:author="Kiên Lê Trung" w:date="2024-12-23T14:35:00Z" w16du:dateUtc="2024-12-23T07:35:00Z">
              <w:r w:rsidRPr="00476848">
                <w:rPr>
                  <w:rFonts w:ascii="Times New Roman" w:eastAsia="Times New Roman" w:hAnsi="Times New Roman" w:cs="Times New Roman"/>
                  <w:sz w:val="24"/>
                  <w:szCs w:val="24"/>
                  <w:rPrChange w:id="4944" w:author="Kiên Lê Trung" w:date="2024-12-25T13:52:00Z" w16du:dateUtc="2024-12-25T06:52:00Z">
                    <w:rPr>
                      <w:rFonts w:ascii="Times New Roman" w:eastAsia="Times New Roman" w:hAnsi="Times New Roman" w:cs="Times New Roman"/>
                      <w:sz w:val="26"/>
                      <w:szCs w:val="26"/>
                    </w:rPr>
                  </w:rPrChange>
                </w:rPr>
                <w:t>Hệ thống hiển thị danh sách các sản phẩm, đồng thời hiển thị thanh tìm kiếm sản phẩm</w:t>
              </w:r>
              <w:r w:rsidRPr="00476848">
                <w:rPr>
                  <w:rFonts w:ascii="Times New Roman" w:eastAsia="Times New Roman" w:hAnsi="Times New Roman" w:cs="Times New Roman"/>
                  <w:sz w:val="24"/>
                  <w:szCs w:val="24"/>
                  <w:lang w:val="en-US"/>
                  <w:rPrChange w:id="4945" w:author="Kiên Lê Trung" w:date="2024-12-25T13:52:00Z" w16du:dateUtc="2024-12-25T06:52:00Z">
                    <w:rPr>
                      <w:rFonts w:ascii="Times New Roman" w:eastAsia="Times New Roman" w:hAnsi="Times New Roman" w:cs="Times New Roman"/>
                      <w:sz w:val="26"/>
                      <w:szCs w:val="26"/>
                      <w:lang w:val="en-US"/>
                    </w:rPr>
                  </w:rPrChange>
                </w:rPr>
                <w:t xml:space="preserve"> bằng cách nhập từ khóa hoặc bằng giọng nói, các bộ lọc như là : Danh mục, Thương hiệu, Đánh giá, Khoảng giá, Sắp xếp theo: Mặc định, Giá tăng dần, Giá giảm dần, Giỏ hàng và Theo dõi đơn hàng</w:t>
              </w:r>
            </w:ins>
          </w:p>
          <w:p w14:paraId="00CEE5D4" w14:textId="51FFDEDA" w:rsidR="007569A2" w:rsidRPr="00476848" w:rsidDel="00731D5B" w:rsidRDefault="00CE686F" w:rsidP="00731D5B">
            <w:pPr>
              <w:widowControl w:val="0"/>
              <w:numPr>
                <w:ilvl w:val="0"/>
                <w:numId w:val="75"/>
              </w:numPr>
              <w:rPr>
                <w:del w:id="4946" w:author="Kiên Lê Trung" w:date="2024-12-23T14:35:00Z" w16du:dateUtc="2024-12-23T07:35:00Z"/>
                <w:rFonts w:ascii="Times New Roman" w:eastAsia="Times New Roman" w:hAnsi="Times New Roman" w:cs="Times New Roman"/>
                <w:sz w:val="24"/>
                <w:szCs w:val="24"/>
                <w:rPrChange w:id="4947" w:author="Kiên Lê Trung" w:date="2024-12-25T13:52:00Z" w16du:dateUtc="2024-12-25T06:52:00Z">
                  <w:rPr>
                    <w:del w:id="4948" w:author="Kiên Lê Trung" w:date="2024-12-23T14:35:00Z" w16du:dateUtc="2024-12-23T07:35:00Z"/>
                    <w:rFonts w:ascii="Times New Roman" w:eastAsia="Times New Roman" w:hAnsi="Times New Roman" w:cs="Times New Roman"/>
                    <w:sz w:val="26"/>
                    <w:szCs w:val="26"/>
                  </w:rPr>
                </w:rPrChange>
              </w:rPr>
            </w:pPr>
            <w:del w:id="4949" w:author="Kiên Lê Trung" w:date="2024-12-23T14:35:00Z" w16du:dateUtc="2024-12-23T07:35:00Z">
              <w:r w:rsidRPr="00476848" w:rsidDel="00731D5B">
                <w:rPr>
                  <w:rFonts w:ascii="Times New Roman" w:eastAsia="Times New Roman" w:hAnsi="Times New Roman" w:cs="Times New Roman"/>
                  <w:sz w:val="24"/>
                  <w:szCs w:val="24"/>
                  <w:rPrChange w:id="4950" w:author="Kiên Lê Trung" w:date="2024-12-25T13:52:00Z" w16du:dateUtc="2024-12-25T06:52:00Z">
                    <w:rPr>
                      <w:rFonts w:ascii="Times New Roman" w:eastAsia="Times New Roman" w:hAnsi="Times New Roman" w:cs="Times New Roman"/>
                      <w:sz w:val="26"/>
                      <w:szCs w:val="26"/>
                    </w:rPr>
                  </w:rPrChange>
                </w:rPr>
                <w:delText xml:space="preserve">Khách hàng đăng nhập vào hệ thống </w:delText>
              </w:r>
            </w:del>
          </w:p>
          <w:p w14:paraId="74DAAA32" w14:textId="2A260728" w:rsidR="007569A2" w:rsidRPr="00476848" w:rsidDel="00731D5B" w:rsidRDefault="00CE686F" w:rsidP="00731D5B">
            <w:pPr>
              <w:widowControl w:val="0"/>
              <w:numPr>
                <w:ilvl w:val="0"/>
                <w:numId w:val="75"/>
              </w:numPr>
              <w:rPr>
                <w:del w:id="4951" w:author="Kiên Lê Trung" w:date="2024-12-23T14:35:00Z" w16du:dateUtc="2024-12-23T07:35:00Z"/>
                <w:rFonts w:ascii="Times New Roman" w:eastAsia="Times New Roman" w:hAnsi="Times New Roman" w:cs="Times New Roman"/>
                <w:sz w:val="24"/>
                <w:szCs w:val="24"/>
                <w:rPrChange w:id="4952" w:author="Kiên Lê Trung" w:date="2024-12-25T13:52:00Z" w16du:dateUtc="2024-12-25T06:52:00Z">
                  <w:rPr>
                    <w:del w:id="4953" w:author="Kiên Lê Trung" w:date="2024-12-23T14:35:00Z" w16du:dateUtc="2024-12-23T07:35:00Z"/>
                    <w:rFonts w:ascii="Times New Roman" w:eastAsia="Times New Roman" w:hAnsi="Times New Roman" w:cs="Times New Roman"/>
                    <w:sz w:val="26"/>
                    <w:szCs w:val="26"/>
                  </w:rPr>
                </w:rPrChange>
              </w:rPr>
            </w:pPr>
            <w:del w:id="4954" w:author="Kiên Lê Trung" w:date="2024-12-23T14:35:00Z" w16du:dateUtc="2024-12-23T07:35:00Z">
              <w:r w:rsidRPr="00476848" w:rsidDel="00731D5B">
                <w:rPr>
                  <w:rFonts w:ascii="Times New Roman" w:eastAsia="Times New Roman" w:hAnsi="Times New Roman" w:cs="Times New Roman"/>
                  <w:sz w:val="24"/>
                  <w:szCs w:val="24"/>
                  <w:rPrChange w:id="4955" w:author="Kiên Lê Trung" w:date="2024-12-25T13:52:00Z" w16du:dateUtc="2024-12-25T06:52:00Z">
                    <w:rPr>
                      <w:rFonts w:ascii="Times New Roman" w:eastAsia="Times New Roman" w:hAnsi="Times New Roman" w:cs="Times New Roman"/>
                      <w:sz w:val="26"/>
                      <w:szCs w:val="26"/>
                    </w:rPr>
                  </w:rPrChange>
                </w:rPr>
                <w:delText>Khách hàng vào trang chủ của hệ thống</w:delText>
              </w:r>
            </w:del>
          </w:p>
          <w:p w14:paraId="1518547A" w14:textId="1BD16153" w:rsidR="007569A2" w:rsidRPr="00476848" w:rsidDel="00731D5B" w:rsidRDefault="00CE686F" w:rsidP="00731D5B">
            <w:pPr>
              <w:widowControl w:val="0"/>
              <w:numPr>
                <w:ilvl w:val="0"/>
                <w:numId w:val="75"/>
              </w:numPr>
              <w:rPr>
                <w:del w:id="4956" w:author="Kiên Lê Trung" w:date="2024-12-23T14:35:00Z" w16du:dateUtc="2024-12-23T07:35:00Z"/>
                <w:rFonts w:ascii="Times New Roman" w:eastAsia="Times New Roman" w:hAnsi="Times New Roman" w:cs="Times New Roman"/>
                <w:sz w:val="24"/>
                <w:szCs w:val="24"/>
                <w:rPrChange w:id="4957" w:author="Kiên Lê Trung" w:date="2024-12-25T13:52:00Z" w16du:dateUtc="2024-12-25T06:52:00Z">
                  <w:rPr>
                    <w:del w:id="4958" w:author="Kiên Lê Trung" w:date="2024-12-23T14:35:00Z" w16du:dateUtc="2024-12-23T07:35:00Z"/>
                    <w:rFonts w:ascii="Times New Roman" w:eastAsia="Times New Roman" w:hAnsi="Times New Roman" w:cs="Times New Roman"/>
                    <w:sz w:val="26"/>
                    <w:szCs w:val="26"/>
                  </w:rPr>
                </w:rPrChange>
              </w:rPr>
            </w:pPr>
            <w:del w:id="4959" w:author="Kiên Lê Trung" w:date="2024-12-23T14:35:00Z" w16du:dateUtc="2024-12-23T07:35:00Z">
              <w:r w:rsidRPr="00476848" w:rsidDel="00731D5B">
                <w:rPr>
                  <w:rFonts w:ascii="Times New Roman" w:eastAsia="Times New Roman" w:hAnsi="Times New Roman" w:cs="Times New Roman"/>
                  <w:sz w:val="24"/>
                  <w:szCs w:val="24"/>
                  <w:rPrChange w:id="4960" w:author="Kiên Lê Trung" w:date="2024-12-25T13:52:00Z" w16du:dateUtc="2024-12-25T06:52:00Z">
                    <w:rPr>
                      <w:rFonts w:ascii="Times New Roman" w:eastAsia="Times New Roman" w:hAnsi="Times New Roman" w:cs="Times New Roman"/>
                      <w:sz w:val="26"/>
                      <w:szCs w:val="26"/>
                    </w:rPr>
                  </w:rPrChange>
                </w:rPr>
                <w:delText>Hệ thống hiển thị danh sách các sản phẩm, đồng thời hiển thị thanh tìm kiếm sản phẩm và lọc sản phẩm.</w:delText>
              </w:r>
            </w:del>
          </w:p>
          <w:p w14:paraId="05944A27" w14:textId="7921B62B" w:rsidR="007569A2" w:rsidRPr="00476848" w:rsidDel="00731D5B" w:rsidRDefault="00CE686F" w:rsidP="00731D5B">
            <w:pPr>
              <w:widowControl w:val="0"/>
              <w:numPr>
                <w:ilvl w:val="0"/>
                <w:numId w:val="75"/>
              </w:numPr>
              <w:rPr>
                <w:del w:id="4961" w:author="Kiên Lê Trung" w:date="2024-12-23T14:35:00Z" w16du:dateUtc="2024-12-23T07:35:00Z"/>
                <w:rFonts w:ascii="Times New Roman" w:eastAsia="Times New Roman" w:hAnsi="Times New Roman" w:cs="Times New Roman"/>
                <w:sz w:val="24"/>
                <w:szCs w:val="24"/>
                <w:rPrChange w:id="4962" w:author="Kiên Lê Trung" w:date="2024-12-25T13:52:00Z" w16du:dateUtc="2024-12-25T06:52:00Z">
                  <w:rPr>
                    <w:del w:id="4963" w:author="Kiên Lê Trung" w:date="2024-12-23T14:35:00Z" w16du:dateUtc="2024-12-23T07:35:00Z"/>
                    <w:rFonts w:ascii="Times New Roman" w:eastAsia="Times New Roman" w:hAnsi="Times New Roman" w:cs="Times New Roman"/>
                    <w:sz w:val="26"/>
                    <w:szCs w:val="26"/>
                  </w:rPr>
                </w:rPrChange>
              </w:rPr>
            </w:pPr>
            <w:del w:id="4964" w:author="Kiên Lê Trung" w:date="2024-12-23T14:35:00Z" w16du:dateUtc="2024-12-23T07:35:00Z">
              <w:r w:rsidRPr="00476848" w:rsidDel="00731D5B">
                <w:rPr>
                  <w:rFonts w:ascii="Times New Roman" w:eastAsia="Times New Roman" w:hAnsi="Times New Roman" w:cs="Times New Roman"/>
                  <w:sz w:val="24"/>
                  <w:szCs w:val="24"/>
                  <w:rPrChange w:id="4965" w:author="Kiên Lê Trung" w:date="2024-12-25T13:52:00Z" w16du:dateUtc="2024-12-25T06:52:00Z">
                    <w:rPr>
                      <w:rFonts w:ascii="Times New Roman" w:eastAsia="Times New Roman" w:hAnsi="Times New Roman" w:cs="Times New Roman"/>
                      <w:sz w:val="26"/>
                      <w:szCs w:val="26"/>
                    </w:rPr>
                  </w:rPrChange>
                </w:rPr>
                <w:delText>Khách hàng có thể tìm kiếm sản phẩm hoặc chọn vào luôn sản phẩm hiển thị trên hệ thống</w:delText>
              </w:r>
            </w:del>
          </w:p>
          <w:p w14:paraId="4F639468" w14:textId="18ED309D" w:rsidR="007569A2" w:rsidRPr="00476848" w:rsidDel="00731D5B" w:rsidRDefault="00CE686F" w:rsidP="00731D5B">
            <w:pPr>
              <w:widowControl w:val="0"/>
              <w:numPr>
                <w:ilvl w:val="0"/>
                <w:numId w:val="75"/>
              </w:numPr>
              <w:rPr>
                <w:del w:id="4966" w:author="Kiên Lê Trung" w:date="2024-12-23T14:35:00Z" w16du:dateUtc="2024-12-23T07:35:00Z"/>
                <w:rFonts w:ascii="Times New Roman" w:eastAsia="Times New Roman" w:hAnsi="Times New Roman" w:cs="Times New Roman"/>
                <w:sz w:val="24"/>
                <w:szCs w:val="24"/>
                <w:rPrChange w:id="4967" w:author="Kiên Lê Trung" w:date="2024-12-25T13:52:00Z" w16du:dateUtc="2024-12-25T06:52:00Z">
                  <w:rPr>
                    <w:del w:id="4968" w:author="Kiên Lê Trung" w:date="2024-12-23T14:35:00Z" w16du:dateUtc="2024-12-23T07:35:00Z"/>
                    <w:rFonts w:ascii="Times New Roman" w:eastAsia="Times New Roman" w:hAnsi="Times New Roman" w:cs="Times New Roman"/>
                    <w:sz w:val="26"/>
                    <w:szCs w:val="26"/>
                  </w:rPr>
                </w:rPrChange>
              </w:rPr>
            </w:pPr>
            <w:del w:id="4969" w:author="Kiên Lê Trung" w:date="2024-12-23T14:35:00Z" w16du:dateUtc="2024-12-23T07:35:00Z">
              <w:r w:rsidRPr="00476848" w:rsidDel="00731D5B">
                <w:rPr>
                  <w:rFonts w:ascii="Times New Roman" w:eastAsia="Times New Roman" w:hAnsi="Times New Roman" w:cs="Times New Roman"/>
                  <w:sz w:val="24"/>
                  <w:szCs w:val="24"/>
                  <w:rPrChange w:id="4970" w:author="Kiên Lê Trung" w:date="2024-12-25T13:52:00Z" w16du:dateUtc="2024-12-25T06:52:00Z">
                    <w:rPr>
                      <w:rFonts w:ascii="Times New Roman" w:eastAsia="Times New Roman" w:hAnsi="Times New Roman" w:cs="Times New Roman"/>
                      <w:sz w:val="26"/>
                      <w:szCs w:val="26"/>
                    </w:rPr>
                  </w:rPrChange>
                </w:rPr>
                <w:delText xml:space="preserve">Khách hàng click vào sản phẩm mình muốn mua </w:delText>
              </w:r>
            </w:del>
          </w:p>
          <w:p w14:paraId="15C3F2BB" w14:textId="55A75FBC" w:rsidR="007569A2" w:rsidRPr="00476848" w:rsidDel="00731D5B" w:rsidRDefault="00CE686F" w:rsidP="00731D5B">
            <w:pPr>
              <w:widowControl w:val="0"/>
              <w:numPr>
                <w:ilvl w:val="0"/>
                <w:numId w:val="75"/>
              </w:numPr>
              <w:rPr>
                <w:del w:id="4971" w:author="Kiên Lê Trung" w:date="2024-12-23T14:35:00Z" w16du:dateUtc="2024-12-23T07:35:00Z"/>
                <w:rFonts w:ascii="Times New Roman" w:eastAsia="Times New Roman" w:hAnsi="Times New Roman" w:cs="Times New Roman"/>
                <w:sz w:val="24"/>
                <w:szCs w:val="24"/>
                <w:rPrChange w:id="4972" w:author="Kiên Lê Trung" w:date="2024-12-25T13:52:00Z" w16du:dateUtc="2024-12-25T06:52:00Z">
                  <w:rPr>
                    <w:del w:id="4973" w:author="Kiên Lê Trung" w:date="2024-12-23T14:35:00Z" w16du:dateUtc="2024-12-23T07:35:00Z"/>
                    <w:rFonts w:ascii="Times New Roman" w:eastAsia="Times New Roman" w:hAnsi="Times New Roman" w:cs="Times New Roman"/>
                    <w:sz w:val="26"/>
                    <w:szCs w:val="26"/>
                  </w:rPr>
                </w:rPrChange>
              </w:rPr>
            </w:pPr>
            <w:del w:id="4974" w:author="Kiên Lê Trung" w:date="2024-12-23T14:35:00Z" w16du:dateUtc="2024-12-23T07:35:00Z">
              <w:r w:rsidRPr="00476848" w:rsidDel="00731D5B">
                <w:rPr>
                  <w:rFonts w:ascii="Times New Roman" w:eastAsia="Times New Roman" w:hAnsi="Times New Roman" w:cs="Times New Roman"/>
                  <w:sz w:val="24"/>
                  <w:szCs w:val="24"/>
                  <w:rPrChange w:id="4975" w:author="Kiên Lê Trung" w:date="2024-12-25T13:52:00Z" w16du:dateUtc="2024-12-25T06:52:00Z">
                    <w:rPr>
                      <w:rFonts w:ascii="Times New Roman" w:eastAsia="Times New Roman" w:hAnsi="Times New Roman" w:cs="Times New Roman"/>
                      <w:sz w:val="26"/>
                      <w:szCs w:val="26"/>
                    </w:rPr>
                  </w:rPrChange>
                </w:rPr>
                <w:delText>Khách hàng ấn vào nút “ Thêm mới giỏ hàng “</w:delText>
              </w:r>
            </w:del>
          </w:p>
          <w:p w14:paraId="5D5D4E6A" w14:textId="466087BC" w:rsidR="007569A2" w:rsidRPr="00476848" w:rsidDel="00731D5B" w:rsidRDefault="00CE686F" w:rsidP="00731D5B">
            <w:pPr>
              <w:widowControl w:val="0"/>
              <w:numPr>
                <w:ilvl w:val="0"/>
                <w:numId w:val="75"/>
              </w:numPr>
              <w:rPr>
                <w:del w:id="4976" w:author="Kiên Lê Trung" w:date="2024-12-23T14:35:00Z" w16du:dateUtc="2024-12-23T07:35:00Z"/>
                <w:rFonts w:ascii="Times New Roman" w:eastAsia="Times New Roman" w:hAnsi="Times New Roman" w:cs="Times New Roman"/>
                <w:sz w:val="24"/>
                <w:szCs w:val="24"/>
                <w:rPrChange w:id="4977" w:author="Kiên Lê Trung" w:date="2024-12-25T13:52:00Z" w16du:dateUtc="2024-12-25T06:52:00Z">
                  <w:rPr>
                    <w:del w:id="4978" w:author="Kiên Lê Trung" w:date="2024-12-23T14:35:00Z" w16du:dateUtc="2024-12-23T07:35:00Z"/>
                    <w:rFonts w:ascii="Times New Roman" w:eastAsia="Times New Roman" w:hAnsi="Times New Roman" w:cs="Times New Roman"/>
                    <w:sz w:val="26"/>
                    <w:szCs w:val="26"/>
                  </w:rPr>
                </w:rPrChange>
              </w:rPr>
            </w:pPr>
            <w:del w:id="4979" w:author="Kiên Lê Trung" w:date="2024-12-23T14:35:00Z" w16du:dateUtc="2024-12-23T07:35:00Z">
              <w:r w:rsidRPr="00476848" w:rsidDel="00731D5B">
                <w:rPr>
                  <w:rFonts w:ascii="Times New Roman" w:eastAsia="Times New Roman" w:hAnsi="Times New Roman" w:cs="Times New Roman"/>
                  <w:sz w:val="24"/>
                  <w:szCs w:val="24"/>
                  <w:rPrChange w:id="4980" w:author="Kiên Lê Trung" w:date="2024-12-25T13:52:00Z" w16du:dateUtc="2024-12-25T06:52:00Z">
                    <w:rPr>
                      <w:rFonts w:ascii="Times New Roman" w:eastAsia="Times New Roman" w:hAnsi="Times New Roman" w:cs="Times New Roman"/>
                      <w:sz w:val="26"/>
                      <w:szCs w:val="26"/>
                    </w:rPr>
                  </w:rPrChange>
                </w:rPr>
                <w:delText>Hệ thống thực hiện yêu cầu thêm sản phẩm đã chọn vào giỏ hàng và hiển thị thông báo “ Sản phẩm đã được thêm vào giỏ hàng”</w:delText>
              </w:r>
            </w:del>
          </w:p>
          <w:p w14:paraId="0C5F00C7" w14:textId="77777777" w:rsidR="007569A2" w:rsidRPr="00476848" w:rsidRDefault="00CE686F" w:rsidP="00731D5B">
            <w:pPr>
              <w:widowControl w:val="0"/>
              <w:numPr>
                <w:ilvl w:val="0"/>
                <w:numId w:val="75"/>
              </w:numPr>
              <w:rPr>
                <w:rFonts w:ascii="Times New Roman" w:eastAsia="Times New Roman" w:hAnsi="Times New Roman" w:cs="Times New Roman"/>
                <w:sz w:val="24"/>
                <w:szCs w:val="24"/>
                <w:rPrChange w:id="4981"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982" w:author="Kiên Lê Trung" w:date="2024-12-25T13:52:00Z" w16du:dateUtc="2024-12-25T06:52:00Z">
                  <w:rPr>
                    <w:rFonts w:ascii="Times New Roman" w:eastAsia="Times New Roman" w:hAnsi="Times New Roman" w:cs="Times New Roman"/>
                    <w:sz w:val="26"/>
                    <w:szCs w:val="26"/>
                  </w:rPr>
                </w:rPrChange>
              </w:rPr>
              <w:t xml:space="preserve">Khách hàng có thể bấm vào biểu tượng giỏ hàng ở trên giao diện để xem giỏ hàng </w:t>
            </w:r>
          </w:p>
          <w:p w14:paraId="2AC776DB" w14:textId="047EDA04" w:rsidR="007569A2" w:rsidRPr="00476848" w:rsidRDefault="00CE686F" w:rsidP="00731D5B">
            <w:pPr>
              <w:widowControl w:val="0"/>
              <w:numPr>
                <w:ilvl w:val="0"/>
                <w:numId w:val="75"/>
              </w:numPr>
              <w:rPr>
                <w:rFonts w:ascii="Times New Roman" w:eastAsia="Times New Roman" w:hAnsi="Times New Roman" w:cs="Times New Roman"/>
                <w:sz w:val="24"/>
                <w:szCs w:val="24"/>
                <w:rPrChange w:id="4983"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984" w:author="Kiên Lê Trung" w:date="2024-12-25T13:52:00Z" w16du:dateUtc="2024-12-25T06:52:00Z">
                  <w:rPr>
                    <w:rFonts w:ascii="Times New Roman" w:eastAsia="Times New Roman" w:hAnsi="Times New Roman" w:cs="Times New Roman"/>
                    <w:sz w:val="26"/>
                    <w:szCs w:val="26"/>
                  </w:rPr>
                </w:rPrChange>
              </w:rPr>
              <w:t>Hệ thống hiển thị</w:t>
            </w:r>
            <w:ins w:id="4985" w:author="Kiên Lê Trung" w:date="2024-12-23T14:37:00Z" w16du:dateUtc="2024-12-23T07:37:00Z">
              <w:r w:rsidR="0043711B" w:rsidRPr="00476848">
                <w:rPr>
                  <w:rFonts w:ascii="Times New Roman" w:eastAsia="Times New Roman" w:hAnsi="Times New Roman" w:cs="Times New Roman"/>
                  <w:sz w:val="24"/>
                  <w:szCs w:val="24"/>
                  <w:lang w:val="en-US"/>
                  <w:rPrChange w:id="4986" w:author="Kiên Lê Trung" w:date="2024-12-25T13:52:00Z" w16du:dateUtc="2024-12-25T06:52:00Z">
                    <w:rPr>
                      <w:rFonts w:ascii="Times New Roman" w:eastAsia="Times New Roman" w:hAnsi="Times New Roman" w:cs="Times New Roman"/>
                      <w:sz w:val="26"/>
                      <w:szCs w:val="26"/>
                      <w:lang w:val="en-US"/>
                    </w:rPr>
                  </w:rPrChange>
                </w:rPr>
                <w:t xml:space="preserve"> danh sách</w:t>
              </w:r>
            </w:ins>
            <w:r w:rsidRPr="00476848">
              <w:rPr>
                <w:rFonts w:ascii="Times New Roman" w:eastAsia="Times New Roman" w:hAnsi="Times New Roman" w:cs="Times New Roman"/>
                <w:sz w:val="24"/>
                <w:szCs w:val="24"/>
                <w:rPrChange w:id="4987" w:author="Kiên Lê Trung" w:date="2024-12-25T13:52:00Z" w16du:dateUtc="2024-12-25T06:52:00Z">
                  <w:rPr>
                    <w:rFonts w:ascii="Times New Roman" w:eastAsia="Times New Roman" w:hAnsi="Times New Roman" w:cs="Times New Roman"/>
                    <w:sz w:val="26"/>
                    <w:szCs w:val="26"/>
                  </w:rPr>
                </w:rPrChange>
              </w:rPr>
              <w:t xml:space="preserve"> giỏ hàng của người dùng </w:t>
            </w:r>
            <w:ins w:id="4988" w:author="Kiên Lê Trung" w:date="2024-12-23T14:37:00Z" w16du:dateUtc="2024-12-23T07:37:00Z">
              <w:r w:rsidR="00F51E59" w:rsidRPr="00476848">
                <w:rPr>
                  <w:rFonts w:ascii="Times New Roman" w:eastAsia="Times New Roman" w:hAnsi="Times New Roman" w:cs="Times New Roman"/>
                  <w:sz w:val="24"/>
                  <w:szCs w:val="24"/>
                  <w:lang w:val="en-US"/>
                  <w:rPrChange w:id="4989" w:author="Kiên Lê Trung" w:date="2024-12-25T13:52:00Z" w16du:dateUtc="2024-12-25T06:52:00Z">
                    <w:rPr>
                      <w:rFonts w:ascii="Times New Roman" w:eastAsia="Times New Roman" w:hAnsi="Times New Roman" w:cs="Times New Roman"/>
                      <w:sz w:val="26"/>
                      <w:szCs w:val="26"/>
                      <w:lang w:val="en-US"/>
                    </w:rPr>
                  </w:rPrChange>
                </w:rPr>
                <w:t xml:space="preserve">bao gồm tên </w:t>
              </w:r>
            </w:ins>
            <w:ins w:id="4990" w:author="Kiên Lê Trung" w:date="2024-12-23T14:38:00Z" w16du:dateUtc="2024-12-23T07:38:00Z">
              <w:r w:rsidR="00F51E59" w:rsidRPr="00476848">
                <w:rPr>
                  <w:rFonts w:ascii="Times New Roman" w:eastAsia="Times New Roman" w:hAnsi="Times New Roman" w:cs="Times New Roman"/>
                  <w:sz w:val="24"/>
                  <w:szCs w:val="24"/>
                  <w:lang w:val="en-US"/>
                  <w:rPrChange w:id="4991" w:author="Kiên Lê Trung" w:date="2024-12-25T13:52:00Z" w16du:dateUtc="2024-12-25T06:52:00Z">
                    <w:rPr>
                      <w:rFonts w:ascii="Times New Roman" w:eastAsia="Times New Roman" w:hAnsi="Times New Roman" w:cs="Times New Roman"/>
                      <w:sz w:val="26"/>
                      <w:szCs w:val="26"/>
                      <w:lang w:val="en-US"/>
                    </w:rPr>
                  </w:rPrChange>
                </w:rPr>
                <w:t>shop, tên sản phẩm, hình ảnh , các thuộc tính , số lượng , giá sản phẩm</w:t>
              </w:r>
            </w:ins>
            <w:ins w:id="4992" w:author="Kiên Lê Trung" w:date="2024-12-23T14:50:00Z" w16du:dateUtc="2024-12-23T07:50:00Z">
              <w:r w:rsidR="00E77577" w:rsidRPr="00476848">
                <w:rPr>
                  <w:rFonts w:ascii="Times New Roman" w:eastAsia="Times New Roman" w:hAnsi="Times New Roman" w:cs="Times New Roman"/>
                  <w:sz w:val="24"/>
                  <w:szCs w:val="24"/>
                  <w:lang w:val="en-US"/>
                  <w:rPrChange w:id="4993" w:author="Kiên Lê Trung" w:date="2024-12-25T13:52:00Z" w16du:dateUtc="2024-12-25T06:52:00Z">
                    <w:rPr>
                      <w:rFonts w:ascii="Times New Roman" w:eastAsia="Times New Roman" w:hAnsi="Times New Roman" w:cs="Times New Roman"/>
                      <w:sz w:val="26"/>
                      <w:szCs w:val="26"/>
                      <w:lang w:val="en-US"/>
                    </w:rPr>
                  </w:rPrChange>
                </w:rPr>
                <w:t>,</w:t>
              </w:r>
              <w:r w:rsidR="002D3580" w:rsidRPr="00476848">
                <w:rPr>
                  <w:rFonts w:ascii="Times New Roman" w:eastAsia="Times New Roman" w:hAnsi="Times New Roman" w:cs="Times New Roman"/>
                  <w:sz w:val="24"/>
                  <w:szCs w:val="24"/>
                  <w:lang w:val="en-US"/>
                  <w:rPrChange w:id="4994" w:author="Kiên Lê Trung" w:date="2024-12-25T13:52:00Z" w16du:dateUtc="2024-12-25T06:52:00Z">
                    <w:rPr>
                      <w:rFonts w:ascii="Times New Roman" w:eastAsia="Times New Roman" w:hAnsi="Times New Roman" w:cs="Times New Roman"/>
                      <w:sz w:val="26"/>
                      <w:szCs w:val="26"/>
                      <w:lang w:val="en-US"/>
                    </w:rPr>
                  </w:rPrChange>
                </w:rPr>
                <w:t xml:space="preserve"> </w:t>
              </w:r>
              <w:r w:rsidR="000943EE" w:rsidRPr="00476848">
                <w:rPr>
                  <w:rFonts w:ascii="Times New Roman" w:eastAsia="Times New Roman" w:hAnsi="Times New Roman" w:cs="Times New Roman"/>
                  <w:sz w:val="24"/>
                  <w:szCs w:val="24"/>
                  <w:lang w:val="en-US"/>
                  <w:rPrChange w:id="4995" w:author="Kiên Lê Trung" w:date="2024-12-25T13:52:00Z" w16du:dateUtc="2024-12-25T06:52:00Z">
                    <w:rPr>
                      <w:rFonts w:ascii="Times New Roman" w:eastAsia="Times New Roman" w:hAnsi="Times New Roman" w:cs="Times New Roman"/>
                      <w:sz w:val="26"/>
                      <w:szCs w:val="26"/>
                      <w:lang w:val="en-US"/>
                    </w:rPr>
                  </w:rPrChange>
                </w:rPr>
                <w:t>Nút</w:t>
              </w:r>
            </w:ins>
            <w:ins w:id="4996" w:author="Kiên Lê Trung" w:date="2024-12-23T14:52:00Z" w16du:dateUtc="2024-12-23T07:52:00Z">
              <w:r w:rsidR="00652EBC" w:rsidRPr="00476848">
                <w:rPr>
                  <w:rFonts w:ascii="Times New Roman" w:eastAsia="Times New Roman" w:hAnsi="Times New Roman" w:cs="Times New Roman"/>
                  <w:sz w:val="24"/>
                  <w:szCs w:val="24"/>
                  <w:lang w:val="en-US"/>
                  <w:rPrChange w:id="4997" w:author="Kiên Lê Trung" w:date="2024-12-25T13:52:00Z" w16du:dateUtc="2024-12-25T06:52:00Z">
                    <w:rPr>
                      <w:rFonts w:ascii="Times New Roman" w:eastAsia="Times New Roman" w:hAnsi="Times New Roman" w:cs="Times New Roman"/>
                      <w:sz w:val="26"/>
                      <w:szCs w:val="26"/>
                      <w:lang w:val="en-US"/>
                    </w:rPr>
                  </w:rPrChange>
                </w:rPr>
                <w:t xml:space="preserve"> xóa sản phẩm,</w:t>
              </w:r>
            </w:ins>
            <w:ins w:id="4998" w:author="Kiên Lê Trung" w:date="2024-12-23T14:50:00Z" w16du:dateUtc="2024-12-23T07:50:00Z">
              <w:r w:rsidR="000943EE" w:rsidRPr="00476848">
                <w:rPr>
                  <w:rFonts w:ascii="Times New Roman" w:eastAsia="Times New Roman" w:hAnsi="Times New Roman" w:cs="Times New Roman"/>
                  <w:sz w:val="24"/>
                  <w:szCs w:val="24"/>
                  <w:lang w:val="en-US"/>
                  <w:rPrChange w:id="4999" w:author="Kiên Lê Trung" w:date="2024-12-25T13:52:00Z" w16du:dateUtc="2024-12-25T06:52:00Z">
                    <w:rPr>
                      <w:rFonts w:ascii="Times New Roman" w:eastAsia="Times New Roman" w:hAnsi="Times New Roman" w:cs="Times New Roman"/>
                      <w:sz w:val="26"/>
                      <w:szCs w:val="26"/>
                      <w:lang w:val="en-US"/>
                    </w:rPr>
                  </w:rPrChange>
                </w:rPr>
                <w:t xml:space="preserve"> chọn địa chỉ giao hàng, Thanh toán Online và Thanh toán </w:t>
              </w:r>
              <w:r w:rsidR="00D66B96" w:rsidRPr="00476848">
                <w:rPr>
                  <w:rFonts w:ascii="Times New Roman" w:eastAsia="Times New Roman" w:hAnsi="Times New Roman" w:cs="Times New Roman"/>
                  <w:sz w:val="24"/>
                  <w:szCs w:val="24"/>
                  <w:lang w:val="en-US"/>
                  <w:rPrChange w:id="5000" w:author="Kiên Lê Trung" w:date="2024-12-25T13:52:00Z" w16du:dateUtc="2024-12-25T06:52:00Z">
                    <w:rPr>
                      <w:rFonts w:ascii="Times New Roman" w:eastAsia="Times New Roman" w:hAnsi="Times New Roman" w:cs="Times New Roman"/>
                      <w:sz w:val="26"/>
                      <w:szCs w:val="26"/>
                      <w:lang w:val="en-US"/>
                    </w:rPr>
                  </w:rPrChange>
                </w:rPr>
                <w:t>khi nhận</w:t>
              </w:r>
            </w:ins>
            <w:ins w:id="5001" w:author="Kiên Lê Trung" w:date="2024-12-23T14:38:00Z" w16du:dateUtc="2024-12-23T07:38:00Z">
              <w:r w:rsidR="00F51E59" w:rsidRPr="00476848">
                <w:rPr>
                  <w:rFonts w:ascii="Times New Roman" w:eastAsia="Times New Roman" w:hAnsi="Times New Roman" w:cs="Times New Roman"/>
                  <w:sz w:val="24"/>
                  <w:szCs w:val="24"/>
                  <w:lang w:val="en-US"/>
                  <w:rPrChange w:id="5002" w:author="Kiên Lê Trung" w:date="2024-12-25T13:52:00Z" w16du:dateUtc="2024-12-25T06:52:00Z">
                    <w:rPr>
                      <w:rFonts w:ascii="Times New Roman" w:eastAsia="Times New Roman" w:hAnsi="Times New Roman" w:cs="Times New Roman"/>
                      <w:sz w:val="26"/>
                      <w:szCs w:val="26"/>
                      <w:lang w:val="en-US"/>
                    </w:rPr>
                  </w:rPrChange>
                </w:rPr>
                <w:t xml:space="preserve"> </w:t>
              </w:r>
            </w:ins>
          </w:p>
          <w:p w14:paraId="7C97BB5B" w14:textId="77777777" w:rsidR="007569A2" w:rsidRPr="00476848" w:rsidRDefault="00CE686F" w:rsidP="00731D5B">
            <w:pPr>
              <w:widowControl w:val="0"/>
              <w:numPr>
                <w:ilvl w:val="0"/>
                <w:numId w:val="75"/>
              </w:numPr>
              <w:rPr>
                <w:rFonts w:ascii="Times New Roman" w:eastAsia="Times New Roman" w:hAnsi="Times New Roman" w:cs="Times New Roman"/>
                <w:sz w:val="24"/>
                <w:szCs w:val="24"/>
                <w:rPrChange w:id="5003"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004" w:author="Kiên Lê Trung" w:date="2024-12-25T13:52:00Z" w16du:dateUtc="2024-12-25T06:52:00Z">
                  <w:rPr>
                    <w:rFonts w:ascii="Times New Roman" w:eastAsia="Times New Roman" w:hAnsi="Times New Roman" w:cs="Times New Roman"/>
                    <w:sz w:val="26"/>
                    <w:szCs w:val="26"/>
                  </w:rPr>
                </w:rPrChange>
              </w:rPr>
              <w:t>Người dùng có thể tùy chỉnh số lượng bằng cách bấm dấu “+” hoặc “-” hoặc điền số vào chỗ số lượng</w:t>
            </w:r>
          </w:p>
          <w:p w14:paraId="29BFF476" w14:textId="77777777" w:rsidR="007569A2" w:rsidRPr="00476848" w:rsidRDefault="00CE686F" w:rsidP="00731D5B">
            <w:pPr>
              <w:widowControl w:val="0"/>
              <w:numPr>
                <w:ilvl w:val="0"/>
                <w:numId w:val="75"/>
              </w:numPr>
              <w:rPr>
                <w:rFonts w:ascii="Times New Roman" w:eastAsia="Times New Roman" w:hAnsi="Times New Roman" w:cs="Times New Roman"/>
                <w:sz w:val="24"/>
                <w:szCs w:val="24"/>
                <w:rPrChange w:id="5005"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006" w:author="Kiên Lê Trung" w:date="2024-12-25T13:52:00Z" w16du:dateUtc="2024-12-25T06:52:00Z">
                  <w:rPr>
                    <w:rFonts w:ascii="Times New Roman" w:eastAsia="Times New Roman" w:hAnsi="Times New Roman" w:cs="Times New Roman"/>
                    <w:sz w:val="26"/>
                    <w:szCs w:val="26"/>
                  </w:rPr>
                </w:rPrChange>
              </w:rPr>
              <w:t>Hệ thống sẽ cập nhập giá theo số lượng mà người dùng muốn mua</w:t>
            </w:r>
          </w:p>
          <w:p w14:paraId="31CD0C16" w14:textId="77777777" w:rsidR="007569A2" w:rsidRPr="00476848" w:rsidRDefault="007569A2">
            <w:pPr>
              <w:widowControl w:val="0"/>
              <w:spacing w:line="240" w:lineRule="auto"/>
              <w:ind w:left="720"/>
              <w:rPr>
                <w:rFonts w:ascii="Times New Roman" w:eastAsia="Times New Roman" w:hAnsi="Times New Roman" w:cs="Times New Roman"/>
                <w:sz w:val="24"/>
                <w:szCs w:val="24"/>
                <w:rPrChange w:id="5007" w:author="Kiên Lê Trung" w:date="2024-12-25T13:52:00Z" w16du:dateUtc="2024-12-25T06:52:00Z">
                  <w:rPr>
                    <w:rFonts w:ascii="Times New Roman" w:eastAsia="Times New Roman" w:hAnsi="Times New Roman" w:cs="Times New Roman"/>
                    <w:sz w:val="26"/>
                    <w:szCs w:val="26"/>
                  </w:rPr>
                </w:rPrChange>
              </w:rPr>
            </w:pPr>
          </w:p>
        </w:tc>
      </w:tr>
      <w:tr w:rsidR="007569A2" w:rsidRPr="00476848" w14:paraId="7121E685" w14:textId="77777777">
        <w:trPr>
          <w:trHeight w:val="480"/>
        </w:trPr>
        <w:tc>
          <w:tcPr>
            <w:tcW w:w="8280" w:type="dxa"/>
            <w:gridSpan w:val="2"/>
            <w:shd w:val="clear" w:color="auto" w:fill="auto"/>
            <w:tcMar>
              <w:top w:w="100" w:type="dxa"/>
              <w:left w:w="100" w:type="dxa"/>
              <w:bottom w:w="100" w:type="dxa"/>
              <w:right w:w="100" w:type="dxa"/>
            </w:tcMar>
          </w:tcPr>
          <w:p w14:paraId="607D2844" w14:textId="77777777" w:rsidR="007569A2" w:rsidRPr="00476848" w:rsidRDefault="00CE686F" w:rsidP="00034C0F">
            <w:pPr>
              <w:widowControl w:val="0"/>
              <w:ind w:left="94"/>
              <w:rPr>
                <w:rFonts w:ascii="Times New Roman" w:eastAsia="Times New Roman" w:hAnsi="Times New Roman" w:cs="Times New Roman"/>
                <w:sz w:val="24"/>
                <w:szCs w:val="24"/>
                <w:rPrChange w:id="5008"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009" w:author="Kiên Lê Trung" w:date="2024-12-25T13:52:00Z" w16du:dateUtc="2024-12-25T06:52:00Z">
                  <w:rPr>
                    <w:rFonts w:ascii="Times New Roman" w:eastAsia="Times New Roman" w:hAnsi="Times New Roman" w:cs="Times New Roman"/>
                    <w:sz w:val="26"/>
                    <w:szCs w:val="26"/>
                  </w:rPr>
                </w:rPrChange>
              </w:rPr>
              <w:t>Ngoại lệ:</w:t>
            </w:r>
          </w:p>
          <w:p w14:paraId="05AF73AA" w14:textId="01FDBBC1" w:rsidR="007569A2" w:rsidRPr="00476848" w:rsidDel="000B67C7" w:rsidRDefault="00CE686F" w:rsidP="00034C0F">
            <w:pPr>
              <w:widowControl w:val="0"/>
              <w:ind w:left="94"/>
              <w:rPr>
                <w:del w:id="5010" w:author="Kiên Lê Trung" w:date="2024-12-23T14:47:00Z" w16du:dateUtc="2024-12-23T07:47:00Z"/>
                <w:rFonts w:ascii="Times New Roman" w:eastAsia="Times New Roman" w:hAnsi="Times New Roman" w:cs="Times New Roman"/>
                <w:sz w:val="24"/>
                <w:szCs w:val="24"/>
                <w:rPrChange w:id="5011" w:author="Kiên Lê Trung" w:date="2024-12-25T13:52:00Z" w16du:dateUtc="2024-12-25T06:52:00Z">
                  <w:rPr>
                    <w:del w:id="5012" w:author="Kiên Lê Trung" w:date="2024-12-23T14:47:00Z" w16du:dateUtc="2024-12-23T07:47:00Z"/>
                    <w:rFonts w:ascii="Times New Roman" w:eastAsia="Times New Roman" w:hAnsi="Times New Roman" w:cs="Times New Roman"/>
                    <w:sz w:val="26"/>
                    <w:szCs w:val="26"/>
                  </w:rPr>
                </w:rPrChange>
              </w:rPr>
            </w:pPr>
            <w:del w:id="5013" w:author="Kiên Lê Trung" w:date="2024-12-23T14:47:00Z" w16du:dateUtc="2024-12-23T07:47:00Z">
              <w:r w:rsidRPr="00476848" w:rsidDel="000B67C7">
                <w:rPr>
                  <w:rFonts w:ascii="Times New Roman" w:eastAsia="Times New Roman" w:hAnsi="Times New Roman" w:cs="Times New Roman"/>
                  <w:sz w:val="24"/>
                  <w:szCs w:val="24"/>
                  <w:rPrChange w:id="5014" w:author="Kiên Lê Trung" w:date="2024-12-25T13:52:00Z" w16du:dateUtc="2024-12-25T06:52:00Z">
                    <w:rPr>
                      <w:rFonts w:ascii="Times New Roman" w:eastAsia="Times New Roman" w:hAnsi="Times New Roman" w:cs="Times New Roman"/>
                      <w:sz w:val="26"/>
                      <w:szCs w:val="26"/>
                    </w:rPr>
                  </w:rPrChange>
                </w:rPr>
                <w:delText xml:space="preserve">    4.1 Hệ thống không tìm thấy sản phẩm nào theo từ khóa mà người dùng </w:delText>
              </w:r>
            </w:del>
          </w:p>
          <w:p w14:paraId="501FB9CE" w14:textId="0D657C94" w:rsidR="007569A2" w:rsidRPr="00476848" w:rsidDel="000B67C7" w:rsidRDefault="00CE686F" w:rsidP="00034C0F">
            <w:pPr>
              <w:widowControl w:val="0"/>
              <w:ind w:left="94"/>
              <w:rPr>
                <w:del w:id="5015" w:author="Kiên Lê Trung" w:date="2024-12-23T14:47:00Z" w16du:dateUtc="2024-12-23T07:47:00Z"/>
                <w:rFonts w:ascii="Times New Roman" w:eastAsia="Times New Roman" w:hAnsi="Times New Roman" w:cs="Times New Roman"/>
                <w:sz w:val="24"/>
                <w:szCs w:val="24"/>
                <w:rPrChange w:id="5016" w:author="Kiên Lê Trung" w:date="2024-12-25T13:52:00Z" w16du:dateUtc="2024-12-25T06:52:00Z">
                  <w:rPr>
                    <w:del w:id="5017" w:author="Kiên Lê Trung" w:date="2024-12-23T14:47:00Z" w16du:dateUtc="2024-12-23T07:47:00Z"/>
                    <w:rFonts w:ascii="Times New Roman" w:eastAsia="Times New Roman" w:hAnsi="Times New Roman" w:cs="Times New Roman"/>
                    <w:sz w:val="26"/>
                    <w:szCs w:val="26"/>
                  </w:rPr>
                </w:rPrChange>
              </w:rPr>
            </w:pPr>
            <w:del w:id="5018" w:author="Kiên Lê Trung" w:date="2024-12-23T14:47:00Z" w16du:dateUtc="2024-12-23T07:47:00Z">
              <w:r w:rsidRPr="00476848" w:rsidDel="000B67C7">
                <w:rPr>
                  <w:rFonts w:ascii="Times New Roman" w:eastAsia="Times New Roman" w:hAnsi="Times New Roman" w:cs="Times New Roman"/>
                  <w:sz w:val="24"/>
                  <w:szCs w:val="24"/>
                  <w:rPrChange w:id="5019" w:author="Kiên Lê Trung" w:date="2024-12-25T13:52:00Z" w16du:dateUtc="2024-12-25T06:52:00Z">
                    <w:rPr>
                      <w:rFonts w:ascii="Times New Roman" w:eastAsia="Times New Roman" w:hAnsi="Times New Roman" w:cs="Times New Roman"/>
                      <w:sz w:val="26"/>
                      <w:szCs w:val="26"/>
                    </w:rPr>
                  </w:rPrChange>
                </w:rPr>
                <w:delText xml:space="preserve">          tìm kiếm </w:delText>
              </w:r>
            </w:del>
          </w:p>
          <w:p w14:paraId="27C64266" w14:textId="1AC0E56C" w:rsidR="007569A2" w:rsidRPr="00476848" w:rsidDel="000B67C7" w:rsidRDefault="00CE686F" w:rsidP="00034C0F">
            <w:pPr>
              <w:widowControl w:val="0"/>
              <w:ind w:left="94"/>
              <w:rPr>
                <w:del w:id="5020" w:author="Kiên Lê Trung" w:date="2024-12-23T14:47:00Z" w16du:dateUtc="2024-12-23T07:47:00Z"/>
                <w:rFonts w:ascii="Times New Roman" w:eastAsia="Times New Roman" w:hAnsi="Times New Roman" w:cs="Times New Roman"/>
                <w:sz w:val="24"/>
                <w:szCs w:val="24"/>
                <w:rPrChange w:id="5021" w:author="Kiên Lê Trung" w:date="2024-12-25T13:52:00Z" w16du:dateUtc="2024-12-25T06:52:00Z">
                  <w:rPr>
                    <w:del w:id="5022" w:author="Kiên Lê Trung" w:date="2024-12-23T14:47:00Z" w16du:dateUtc="2024-12-23T07:47:00Z"/>
                    <w:rFonts w:ascii="Times New Roman" w:eastAsia="Times New Roman" w:hAnsi="Times New Roman" w:cs="Times New Roman"/>
                    <w:sz w:val="26"/>
                    <w:szCs w:val="26"/>
                  </w:rPr>
                </w:rPrChange>
              </w:rPr>
            </w:pPr>
            <w:del w:id="5023" w:author="Kiên Lê Trung" w:date="2024-12-23T14:47:00Z" w16du:dateUtc="2024-12-23T07:47:00Z">
              <w:r w:rsidRPr="00476848" w:rsidDel="000B67C7">
                <w:rPr>
                  <w:rFonts w:ascii="Times New Roman" w:eastAsia="Times New Roman" w:hAnsi="Times New Roman" w:cs="Times New Roman"/>
                  <w:sz w:val="24"/>
                  <w:szCs w:val="24"/>
                  <w:rPrChange w:id="5024" w:author="Kiên Lê Trung" w:date="2024-12-25T13:52:00Z" w16du:dateUtc="2024-12-25T06:52:00Z">
                    <w:rPr>
                      <w:rFonts w:ascii="Times New Roman" w:eastAsia="Times New Roman" w:hAnsi="Times New Roman" w:cs="Times New Roman"/>
                      <w:sz w:val="26"/>
                      <w:szCs w:val="26"/>
                    </w:rPr>
                  </w:rPrChange>
                </w:rPr>
                <w:delText xml:space="preserve">        4.1.1 Hệ thống thông báo “ Không tìm thấy sản phẩm phù hợp “</w:delText>
              </w:r>
            </w:del>
          </w:p>
          <w:p w14:paraId="19FBC7DA" w14:textId="030A868D" w:rsidR="007569A2" w:rsidRPr="00476848" w:rsidDel="000B67C7" w:rsidRDefault="00CE686F" w:rsidP="00034C0F">
            <w:pPr>
              <w:widowControl w:val="0"/>
              <w:ind w:left="94"/>
              <w:rPr>
                <w:del w:id="5025" w:author="Kiên Lê Trung" w:date="2024-12-23T14:47:00Z" w16du:dateUtc="2024-12-23T07:47:00Z"/>
                <w:rFonts w:ascii="Times New Roman" w:eastAsia="Times New Roman" w:hAnsi="Times New Roman" w:cs="Times New Roman"/>
                <w:sz w:val="24"/>
                <w:szCs w:val="24"/>
                <w:rPrChange w:id="5026" w:author="Kiên Lê Trung" w:date="2024-12-25T13:52:00Z" w16du:dateUtc="2024-12-25T06:52:00Z">
                  <w:rPr>
                    <w:del w:id="5027" w:author="Kiên Lê Trung" w:date="2024-12-23T14:47:00Z" w16du:dateUtc="2024-12-23T07:47:00Z"/>
                    <w:rFonts w:ascii="Times New Roman" w:eastAsia="Times New Roman" w:hAnsi="Times New Roman" w:cs="Times New Roman"/>
                    <w:sz w:val="26"/>
                    <w:szCs w:val="26"/>
                  </w:rPr>
                </w:rPrChange>
              </w:rPr>
            </w:pPr>
            <w:del w:id="5028" w:author="Kiên Lê Trung" w:date="2024-12-23T14:47:00Z" w16du:dateUtc="2024-12-23T07:47:00Z">
              <w:r w:rsidRPr="00476848" w:rsidDel="000B67C7">
                <w:rPr>
                  <w:rFonts w:ascii="Times New Roman" w:eastAsia="Times New Roman" w:hAnsi="Times New Roman" w:cs="Times New Roman"/>
                  <w:sz w:val="24"/>
                  <w:szCs w:val="24"/>
                  <w:rPrChange w:id="5029" w:author="Kiên Lê Trung" w:date="2024-12-25T13:52:00Z" w16du:dateUtc="2024-12-25T06:52:00Z">
                    <w:rPr>
                      <w:rFonts w:ascii="Times New Roman" w:eastAsia="Times New Roman" w:hAnsi="Times New Roman" w:cs="Times New Roman"/>
                      <w:sz w:val="26"/>
                      <w:szCs w:val="26"/>
                    </w:rPr>
                  </w:rPrChange>
                </w:rPr>
                <w:delText xml:space="preserve">        4.1.2 Khách hàng trở lại tiếp tục tìm kiếm và mua sản phẩm</w:delText>
              </w:r>
            </w:del>
          </w:p>
          <w:p w14:paraId="3A1C9D4B" w14:textId="09D60230" w:rsidR="00BA1379" w:rsidRPr="00476848" w:rsidRDefault="00CE686F" w:rsidP="00BA1379">
            <w:pPr>
              <w:widowControl w:val="0"/>
              <w:ind w:left="94"/>
              <w:rPr>
                <w:ins w:id="5030" w:author="Kiên Lê Trung" w:date="2024-12-23T14:48:00Z" w16du:dateUtc="2024-12-23T07:48:00Z"/>
                <w:rFonts w:ascii="Times New Roman" w:eastAsia="Times New Roman" w:hAnsi="Times New Roman" w:cs="Times New Roman"/>
                <w:sz w:val="24"/>
                <w:szCs w:val="24"/>
                <w:lang w:val="en-US"/>
                <w:rPrChange w:id="5031" w:author="Kiên Lê Trung" w:date="2024-12-25T13:52:00Z" w16du:dateUtc="2024-12-25T06:52:00Z">
                  <w:rPr>
                    <w:ins w:id="5032" w:author="Kiên Lê Trung" w:date="2024-12-23T14:48:00Z" w16du:dateUtc="2024-12-23T07:48:00Z"/>
                    <w:rFonts w:ascii="Times New Roman" w:eastAsia="Times New Roman" w:hAnsi="Times New Roman" w:cs="Times New Roman"/>
                    <w:sz w:val="26"/>
                    <w:szCs w:val="26"/>
                    <w:lang w:val="en-US"/>
                  </w:rPr>
                </w:rPrChange>
              </w:rPr>
            </w:pPr>
            <w:r w:rsidRPr="00476848">
              <w:rPr>
                <w:rFonts w:ascii="Times New Roman" w:eastAsia="Times New Roman" w:hAnsi="Times New Roman" w:cs="Times New Roman"/>
                <w:sz w:val="24"/>
                <w:szCs w:val="24"/>
                <w:rPrChange w:id="5033" w:author="Kiên Lê Trung" w:date="2024-12-25T13:52:00Z" w16du:dateUtc="2024-12-25T06:52:00Z">
                  <w:rPr>
                    <w:rFonts w:ascii="Times New Roman" w:eastAsia="Times New Roman" w:hAnsi="Times New Roman" w:cs="Times New Roman"/>
                    <w:sz w:val="26"/>
                    <w:szCs w:val="26"/>
                  </w:rPr>
                </w:rPrChange>
              </w:rPr>
              <w:t xml:space="preserve">  </w:t>
            </w:r>
            <w:del w:id="5034" w:author="Kiên Lê Trung" w:date="2024-12-23T14:48:00Z" w16du:dateUtc="2024-12-23T07:48:00Z">
              <w:r w:rsidRPr="00476848" w:rsidDel="00BA1379">
                <w:rPr>
                  <w:rFonts w:ascii="Times New Roman" w:eastAsia="Times New Roman" w:hAnsi="Times New Roman" w:cs="Times New Roman"/>
                  <w:sz w:val="24"/>
                  <w:szCs w:val="24"/>
                  <w:rPrChange w:id="5035" w:author="Kiên Lê Trung" w:date="2024-12-25T13:52:00Z" w16du:dateUtc="2024-12-25T06:52:00Z">
                    <w:rPr>
                      <w:rFonts w:ascii="Times New Roman" w:eastAsia="Times New Roman" w:hAnsi="Times New Roman" w:cs="Times New Roman"/>
                      <w:sz w:val="26"/>
                      <w:szCs w:val="26"/>
                    </w:rPr>
                  </w:rPrChange>
                </w:rPr>
                <w:delText xml:space="preserve"> </w:delText>
              </w:r>
            </w:del>
            <w:ins w:id="5036" w:author="Kiên Lê Trung" w:date="2024-12-23T14:48:00Z" w16du:dateUtc="2024-12-23T07:48:00Z">
              <w:r w:rsidR="00BA1379" w:rsidRPr="00476848">
                <w:rPr>
                  <w:rFonts w:ascii="Times New Roman" w:eastAsia="Times New Roman" w:hAnsi="Times New Roman" w:cs="Times New Roman"/>
                  <w:sz w:val="24"/>
                  <w:szCs w:val="24"/>
                  <w:rPrChange w:id="5037" w:author="Kiên Lê Trung" w:date="2024-12-25T13:52:00Z" w16du:dateUtc="2024-12-25T06:52:00Z">
                    <w:rPr>
                      <w:rFonts w:ascii="Times New Roman" w:eastAsia="Times New Roman" w:hAnsi="Times New Roman" w:cs="Times New Roman"/>
                      <w:sz w:val="26"/>
                      <w:szCs w:val="26"/>
                    </w:rPr>
                  </w:rPrChange>
                </w:rPr>
                <w:t xml:space="preserve"> </w:t>
              </w:r>
              <w:r w:rsidR="00BA1379" w:rsidRPr="00476848">
                <w:rPr>
                  <w:rFonts w:ascii="Times New Roman" w:eastAsia="Times New Roman" w:hAnsi="Times New Roman" w:cs="Times New Roman"/>
                  <w:sz w:val="24"/>
                  <w:szCs w:val="24"/>
                  <w:lang w:val="en-US"/>
                  <w:rPrChange w:id="5038" w:author="Kiên Lê Trung" w:date="2024-12-25T13:52:00Z" w16du:dateUtc="2024-12-25T06:52:00Z">
                    <w:rPr>
                      <w:rFonts w:ascii="Times New Roman" w:eastAsia="Times New Roman" w:hAnsi="Times New Roman" w:cs="Times New Roman"/>
                      <w:sz w:val="26"/>
                      <w:szCs w:val="26"/>
                      <w:lang w:val="en-US"/>
                    </w:rPr>
                  </w:rPrChange>
                </w:rPr>
                <w:t>7.1 Người dùng chọn số sản phẩm vượt quá với số lượng tồn kho</w:t>
              </w:r>
            </w:ins>
          </w:p>
          <w:p w14:paraId="73840AE5" w14:textId="0EDBD830" w:rsidR="007569A2" w:rsidRPr="00476848" w:rsidRDefault="00BA1379" w:rsidP="00BA1379">
            <w:pPr>
              <w:widowControl w:val="0"/>
              <w:ind w:left="94"/>
              <w:rPr>
                <w:ins w:id="5039" w:author="Kiên Lê Trung" w:date="2024-12-23T14:48:00Z" w16du:dateUtc="2024-12-23T07:48:00Z"/>
                <w:rFonts w:ascii="Times New Roman" w:eastAsia="Times New Roman" w:hAnsi="Times New Roman" w:cs="Times New Roman"/>
                <w:sz w:val="24"/>
                <w:szCs w:val="24"/>
                <w:lang w:val="en-US"/>
                <w:rPrChange w:id="5040" w:author="Kiên Lê Trung" w:date="2024-12-25T13:52:00Z" w16du:dateUtc="2024-12-25T06:52:00Z">
                  <w:rPr>
                    <w:ins w:id="5041" w:author="Kiên Lê Trung" w:date="2024-12-23T14:48:00Z" w16du:dateUtc="2024-12-23T07:48:00Z"/>
                    <w:rFonts w:ascii="Times New Roman" w:eastAsia="Times New Roman" w:hAnsi="Times New Roman" w:cs="Times New Roman"/>
                    <w:sz w:val="26"/>
                    <w:szCs w:val="26"/>
                    <w:lang w:val="en-US"/>
                  </w:rPr>
                </w:rPrChange>
              </w:rPr>
            </w:pPr>
            <w:ins w:id="5042" w:author="Kiên Lê Trung" w:date="2024-12-23T14:48:00Z" w16du:dateUtc="2024-12-23T07:48:00Z">
              <w:r w:rsidRPr="00476848">
                <w:rPr>
                  <w:rFonts w:ascii="Times New Roman" w:eastAsia="Times New Roman" w:hAnsi="Times New Roman" w:cs="Times New Roman"/>
                  <w:sz w:val="24"/>
                  <w:szCs w:val="24"/>
                  <w:lang w:val="en-US"/>
                  <w:rPrChange w:id="5043" w:author="Kiên Lê Trung" w:date="2024-12-25T13:52:00Z" w16du:dateUtc="2024-12-25T06:52:00Z">
                    <w:rPr>
                      <w:rFonts w:ascii="Times New Roman" w:eastAsia="Times New Roman" w:hAnsi="Times New Roman" w:cs="Times New Roman"/>
                      <w:sz w:val="26"/>
                      <w:szCs w:val="26"/>
                      <w:lang w:val="en-US"/>
                    </w:rPr>
                  </w:rPrChange>
                </w:rPr>
                <w:t xml:space="preserve">      7.1.1 Hệ thống thông báo “Số lượng sản phẩm vượt quá số lượng “</w:t>
              </w:r>
            </w:ins>
            <w:del w:id="5044" w:author="Kiên Lê Trung" w:date="2024-12-23T14:48:00Z" w16du:dateUtc="2024-12-23T07:48:00Z">
              <w:r w:rsidR="00CE686F" w:rsidRPr="00476848" w:rsidDel="00BA1379">
                <w:rPr>
                  <w:rFonts w:ascii="Times New Roman" w:eastAsia="Times New Roman" w:hAnsi="Times New Roman" w:cs="Times New Roman"/>
                  <w:sz w:val="24"/>
                  <w:szCs w:val="24"/>
                  <w:rPrChange w:id="5045" w:author="Kiên Lê Trung" w:date="2024-12-25T13:52:00Z" w16du:dateUtc="2024-12-25T06:52:00Z">
                    <w:rPr>
                      <w:rFonts w:ascii="Times New Roman" w:eastAsia="Times New Roman" w:hAnsi="Times New Roman" w:cs="Times New Roman"/>
                      <w:sz w:val="26"/>
                      <w:szCs w:val="26"/>
                    </w:rPr>
                  </w:rPrChange>
                </w:rPr>
                <w:delText xml:space="preserve">10.1 Số lượng mà người dùng muốn mua lớn hơn số lượng trong kho hàng </w:delText>
              </w:r>
            </w:del>
          </w:p>
          <w:p w14:paraId="0715EBD6" w14:textId="76B92F52" w:rsidR="00BA1379" w:rsidRPr="00476848" w:rsidRDefault="00BA1379" w:rsidP="00BA1379">
            <w:pPr>
              <w:widowControl w:val="0"/>
              <w:ind w:left="94"/>
              <w:rPr>
                <w:ins w:id="5046" w:author="Kiên Lê Trung" w:date="2024-12-23T14:48:00Z" w16du:dateUtc="2024-12-23T07:48:00Z"/>
                <w:rFonts w:ascii="Times New Roman" w:eastAsia="Times New Roman" w:hAnsi="Times New Roman" w:cs="Times New Roman"/>
                <w:sz w:val="24"/>
                <w:szCs w:val="24"/>
                <w:lang w:val="en-US"/>
                <w:rPrChange w:id="5047" w:author="Kiên Lê Trung" w:date="2024-12-25T13:52:00Z" w16du:dateUtc="2024-12-25T06:52:00Z">
                  <w:rPr>
                    <w:ins w:id="5048" w:author="Kiên Lê Trung" w:date="2024-12-23T14:48:00Z" w16du:dateUtc="2024-12-23T07:48:00Z"/>
                    <w:rFonts w:ascii="Times New Roman" w:eastAsia="Times New Roman" w:hAnsi="Times New Roman" w:cs="Times New Roman"/>
                    <w:sz w:val="26"/>
                    <w:szCs w:val="26"/>
                    <w:lang w:val="en-US"/>
                  </w:rPr>
                </w:rPrChange>
              </w:rPr>
            </w:pPr>
            <w:ins w:id="5049" w:author="Kiên Lê Trung" w:date="2024-12-23T14:48:00Z" w16du:dateUtc="2024-12-23T07:48:00Z">
              <w:r w:rsidRPr="00476848">
                <w:rPr>
                  <w:rFonts w:ascii="Times New Roman" w:eastAsia="Times New Roman" w:hAnsi="Times New Roman" w:cs="Times New Roman"/>
                  <w:sz w:val="24"/>
                  <w:szCs w:val="24"/>
                  <w:lang w:val="en-US"/>
                  <w:rPrChange w:id="5050" w:author="Kiên Lê Trung" w:date="2024-12-25T13:52:00Z" w16du:dateUtc="2024-12-25T06:52:00Z">
                    <w:rPr>
                      <w:rFonts w:ascii="Times New Roman" w:eastAsia="Times New Roman" w:hAnsi="Times New Roman" w:cs="Times New Roman"/>
                      <w:sz w:val="26"/>
                      <w:szCs w:val="26"/>
                      <w:lang w:val="en-US"/>
                    </w:rPr>
                  </w:rPrChange>
                </w:rPr>
                <w:t xml:space="preserve">  </w:t>
              </w:r>
              <w:r w:rsidR="00290601" w:rsidRPr="00476848">
                <w:rPr>
                  <w:rFonts w:ascii="Times New Roman" w:eastAsia="Times New Roman" w:hAnsi="Times New Roman" w:cs="Times New Roman"/>
                  <w:sz w:val="24"/>
                  <w:szCs w:val="24"/>
                  <w:lang w:val="en-US"/>
                  <w:rPrChange w:id="5051" w:author="Kiên Lê Trung" w:date="2024-12-25T13:52:00Z" w16du:dateUtc="2024-12-25T06:52:00Z">
                    <w:rPr>
                      <w:rFonts w:ascii="Times New Roman" w:eastAsia="Times New Roman" w:hAnsi="Times New Roman" w:cs="Times New Roman"/>
                      <w:sz w:val="26"/>
                      <w:szCs w:val="26"/>
                      <w:lang w:val="en-US"/>
                    </w:rPr>
                  </w:rPrChange>
                </w:rPr>
                <w:t xml:space="preserve">7.2 </w:t>
              </w:r>
              <w:r w:rsidR="003F3B76" w:rsidRPr="00476848">
                <w:rPr>
                  <w:rFonts w:ascii="Times New Roman" w:eastAsia="Times New Roman" w:hAnsi="Times New Roman" w:cs="Times New Roman"/>
                  <w:sz w:val="24"/>
                  <w:szCs w:val="24"/>
                  <w:lang w:val="en-US"/>
                  <w:rPrChange w:id="5052" w:author="Kiên Lê Trung" w:date="2024-12-25T13:52:00Z" w16du:dateUtc="2024-12-25T06:52:00Z">
                    <w:rPr>
                      <w:rFonts w:ascii="Times New Roman" w:eastAsia="Times New Roman" w:hAnsi="Times New Roman" w:cs="Times New Roman"/>
                      <w:sz w:val="26"/>
                      <w:szCs w:val="26"/>
                      <w:lang w:val="en-US"/>
                    </w:rPr>
                  </w:rPrChange>
                </w:rPr>
                <w:t xml:space="preserve">Sản phẩm đó hết hàng </w:t>
              </w:r>
            </w:ins>
          </w:p>
          <w:p w14:paraId="1B29B585" w14:textId="00AD39BF" w:rsidR="003F3B76" w:rsidRPr="00476848" w:rsidRDefault="003F3B76" w:rsidP="00BA1379">
            <w:pPr>
              <w:widowControl w:val="0"/>
              <w:ind w:left="94"/>
              <w:rPr>
                <w:rFonts w:ascii="Times New Roman" w:eastAsia="Times New Roman" w:hAnsi="Times New Roman" w:cs="Times New Roman"/>
                <w:sz w:val="24"/>
                <w:szCs w:val="24"/>
                <w:lang w:val="en-US"/>
                <w:rPrChange w:id="5053" w:author="Kiên Lê Trung" w:date="2024-12-25T13:52:00Z" w16du:dateUtc="2024-12-25T06:52:00Z">
                  <w:rPr>
                    <w:rFonts w:ascii="Times New Roman" w:eastAsia="Times New Roman" w:hAnsi="Times New Roman" w:cs="Times New Roman"/>
                    <w:sz w:val="26"/>
                    <w:szCs w:val="26"/>
                  </w:rPr>
                </w:rPrChange>
              </w:rPr>
            </w:pPr>
            <w:ins w:id="5054" w:author="Kiên Lê Trung" w:date="2024-12-23T14:48:00Z" w16du:dateUtc="2024-12-23T07:48:00Z">
              <w:r w:rsidRPr="00476848">
                <w:rPr>
                  <w:rFonts w:ascii="Times New Roman" w:eastAsia="Times New Roman" w:hAnsi="Times New Roman" w:cs="Times New Roman"/>
                  <w:sz w:val="24"/>
                  <w:szCs w:val="24"/>
                  <w:lang w:val="en-US"/>
                  <w:rPrChange w:id="5055" w:author="Kiên Lê Trung" w:date="2024-12-25T13:52:00Z" w16du:dateUtc="2024-12-25T06:52:00Z">
                    <w:rPr>
                      <w:rFonts w:ascii="Times New Roman" w:eastAsia="Times New Roman" w:hAnsi="Times New Roman" w:cs="Times New Roman"/>
                      <w:sz w:val="26"/>
                      <w:szCs w:val="26"/>
                      <w:lang w:val="en-US"/>
                    </w:rPr>
                  </w:rPrChange>
                </w:rPr>
                <w:t xml:space="preserve">      7.2.1 Hệ thống thông báo “</w:t>
              </w:r>
            </w:ins>
            <w:ins w:id="5056" w:author="Kiên Lê Trung" w:date="2024-12-23T14:49:00Z" w16du:dateUtc="2024-12-23T07:49:00Z">
              <w:r w:rsidRPr="00476848">
                <w:rPr>
                  <w:rFonts w:ascii="Times New Roman" w:eastAsia="Times New Roman" w:hAnsi="Times New Roman" w:cs="Times New Roman"/>
                  <w:sz w:val="24"/>
                  <w:szCs w:val="24"/>
                  <w:lang w:val="en-US"/>
                  <w:rPrChange w:id="5057" w:author="Kiên Lê Trung" w:date="2024-12-25T13:52:00Z" w16du:dateUtc="2024-12-25T06:52:00Z">
                    <w:rPr>
                      <w:rFonts w:ascii="Times New Roman" w:eastAsia="Times New Roman" w:hAnsi="Times New Roman" w:cs="Times New Roman"/>
                      <w:sz w:val="26"/>
                      <w:szCs w:val="26"/>
                      <w:lang w:val="en-US"/>
                    </w:rPr>
                  </w:rPrChange>
                </w:rPr>
                <w:t xml:space="preserve">Sản phẩm đã không còn hàng “ </w:t>
              </w:r>
            </w:ins>
          </w:p>
          <w:p w14:paraId="2062D821" w14:textId="77777777" w:rsidR="007569A2" w:rsidRPr="00476848" w:rsidRDefault="00CE686F" w:rsidP="00034C0F">
            <w:pPr>
              <w:widowControl w:val="0"/>
              <w:ind w:left="94"/>
              <w:rPr>
                <w:rFonts w:ascii="Times New Roman" w:eastAsia="Times New Roman" w:hAnsi="Times New Roman" w:cs="Times New Roman"/>
                <w:sz w:val="24"/>
                <w:szCs w:val="24"/>
                <w:rPrChange w:id="5058"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059" w:author="Kiên Lê Trung" w:date="2024-12-25T13:52:00Z" w16du:dateUtc="2024-12-25T06:52:00Z">
                  <w:rPr>
                    <w:rFonts w:ascii="Times New Roman" w:eastAsia="Times New Roman" w:hAnsi="Times New Roman" w:cs="Times New Roman"/>
                    <w:sz w:val="26"/>
                    <w:szCs w:val="26"/>
                  </w:rPr>
                </w:rPrChange>
              </w:rPr>
              <w:t xml:space="preserve">    </w:t>
            </w:r>
          </w:p>
        </w:tc>
      </w:tr>
    </w:tbl>
    <w:p w14:paraId="7FD8715F" w14:textId="45651673" w:rsidR="007569A2" w:rsidRPr="000B08E1" w:rsidRDefault="000B08E1" w:rsidP="0099382E">
      <w:pPr>
        <w:pStyle w:val="Caption"/>
        <w:spacing w:before="240"/>
        <w:rPr>
          <w:lang w:val="en-US"/>
          <w:rPrChange w:id="5060" w:author="Kiên Lê Trung" w:date="2024-12-25T12:46:00Z" w16du:dateUtc="2024-12-25T05:46:00Z">
            <w:rPr/>
          </w:rPrChange>
        </w:rPr>
        <w:pPrChange w:id="5061" w:author="Kiên Lê Trung" w:date="2024-12-25T15:31:00Z" w16du:dateUtc="2024-12-25T08:31:00Z">
          <w:pPr>
            <w:spacing w:after="160" w:line="259" w:lineRule="auto"/>
            <w:ind w:left="720"/>
          </w:pPr>
        </w:pPrChange>
      </w:pPr>
      <w:bookmarkStart w:id="5062" w:name="_Toc186028236"/>
      <w:ins w:id="5063" w:author="Kiên Lê Trung" w:date="2024-12-25T12:46:00Z" w16du:dateUtc="2024-12-25T05:46:00Z">
        <w:r>
          <w:t xml:space="preserve">Bảng </w:t>
        </w:r>
      </w:ins>
      <w:ins w:id="5064" w:author="Kiên Lê Trung" w:date="2024-12-25T12:56:00Z" w16du:dateUtc="2024-12-25T05:56:00Z">
        <w:r w:rsidR="00115DF8">
          <w:fldChar w:fldCharType="begin"/>
        </w:r>
        <w:r w:rsidR="00115DF8">
          <w:instrText xml:space="preserve"> STYLEREF 1 \s </w:instrText>
        </w:r>
      </w:ins>
      <w:r w:rsidR="00115DF8">
        <w:fldChar w:fldCharType="separate"/>
      </w:r>
      <w:r w:rsidR="00115DF8">
        <w:rPr>
          <w:noProof/>
        </w:rPr>
        <w:t>2</w:t>
      </w:r>
      <w:ins w:id="5065" w:author="Kiên Lê Trung" w:date="2024-12-25T12:56:00Z" w16du:dateUtc="2024-12-25T05:56:00Z">
        <w:r w:rsidR="00115DF8">
          <w:fldChar w:fldCharType="end"/>
        </w:r>
        <w:r w:rsidR="00115DF8">
          <w:t>.</w:t>
        </w:r>
        <w:r w:rsidR="00115DF8">
          <w:fldChar w:fldCharType="begin"/>
        </w:r>
        <w:r w:rsidR="00115DF8">
          <w:instrText xml:space="preserve"> SEQ Bảng \* ARABIC \s 1 </w:instrText>
        </w:r>
      </w:ins>
      <w:r w:rsidR="00115DF8">
        <w:fldChar w:fldCharType="separate"/>
      </w:r>
      <w:ins w:id="5066" w:author="Kiên Lê Trung" w:date="2024-12-25T12:56:00Z" w16du:dateUtc="2024-12-25T05:56:00Z">
        <w:r w:rsidR="00115DF8">
          <w:rPr>
            <w:noProof/>
          </w:rPr>
          <w:t>11</w:t>
        </w:r>
        <w:r w:rsidR="00115DF8">
          <w:fldChar w:fldCharType="end"/>
        </w:r>
      </w:ins>
      <w:ins w:id="5067" w:author="Kiên Lê Trung" w:date="2024-12-25T12:46:00Z" w16du:dateUtc="2024-12-25T05:46:00Z">
        <w:r>
          <w:rPr>
            <w:lang w:val="en-US"/>
          </w:rPr>
          <w:t xml:space="preserve"> Kịch bản khách hàng chỉnh số lượng sản phẩm</w:t>
        </w:r>
      </w:ins>
      <w:bookmarkEnd w:id="5062"/>
    </w:p>
    <w:p w14:paraId="4E1E4ED3" w14:textId="77777777" w:rsidR="007569A2" w:rsidRPr="00476848" w:rsidRDefault="00CE686F" w:rsidP="00034C0F">
      <w:pPr>
        <w:numPr>
          <w:ilvl w:val="0"/>
          <w:numId w:val="93"/>
        </w:numPr>
        <w:spacing w:after="160" w:line="259" w:lineRule="auto"/>
        <w:rPr>
          <w:rFonts w:ascii="Times New Roman" w:hAnsi="Times New Roman" w:cs="Times New Roman"/>
          <w:sz w:val="24"/>
          <w:szCs w:val="24"/>
          <w:rPrChange w:id="5068" w:author="Kiên Lê Trung" w:date="2024-12-25T13:52:00Z" w16du:dateUtc="2024-12-25T06:52:00Z">
            <w:rPr>
              <w:rFonts w:ascii="Times New Roman" w:hAnsi="Times New Roman" w:cs="Times New Roman"/>
              <w:sz w:val="26"/>
              <w:szCs w:val="26"/>
            </w:rPr>
          </w:rPrChange>
        </w:rPr>
      </w:pPr>
      <w:r w:rsidRPr="00476848">
        <w:rPr>
          <w:rFonts w:ascii="Times New Roman" w:hAnsi="Times New Roman" w:cs="Times New Roman"/>
          <w:sz w:val="24"/>
          <w:szCs w:val="24"/>
          <w:rPrChange w:id="5069" w:author="Kiên Lê Trung" w:date="2024-12-25T13:52:00Z" w16du:dateUtc="2024-12-25T06:52:00Z">
            <w:rPr>
              <w:rFonts w:ascii="Times New Roman" w:hAnsi="Times New Roman" w:cs="Times New Roman"/>
              <w:sz w:val="26"/>
              <w:szCs w:val="26"/>
            </w:rPr>
          </w:rPrChange>
        </w:rPr>
        <w:t xml:space="preserve">Kịch bản chức năng Xóa sản phẩm khỏi giỏ hàng </w:t>
      </w:r>
    </w:p>
    <w:p w14:paraId="6BDFDFC2" w14:textId="77777777" w:rsidR="007569A2" w:rsidRPr="00476848" w:rsidRDefault="007569A2">
      <w:pPr>
        <w:spacing w:after="160" w:line="259" w:lineRule="auto"/>
        <w:ind w:left="1440"/>
        <w:rPr>
          <w:sz w:val="24"/>
          <w:szCs w:val="24"/>
          <w:rPrChange w:id="5070" w:author="Kiên Lê Trung" w:date="2024-12-25T13:52:00Z" w16du:dateUtc="2024-12-25T06:52:00Z">
            <w:rPr/>
          </w:rPrChange>
        </w:rPr>
      </w:pPr>
    </w:p>
    <w:tbl>
      <w:tblPr>
        <w:tblStyle w:val="a9"/>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1C76F250" w14:textId="77777777">
        <w:tc>
          <w:tcPr>
            <w:tcW w:w="2655" w:type="dxa"/>
            <w:shd w:val="clear" w:color="auto" w:fill="auto"/>
            <w:tcMar>
              <w:top w:w="100" w:type="dxa"/>
              <w:left w:w="100" w:type="dxa"/>
              <w:bottom w:w="100" w:type="dxa"/>
              <w:right w:w="100" w:type="dxa"/>
            </w:tcMar>
          </w:tcPr>
          <w:p w14:paraId="220FEA93" w14:textId="1B4C3BF1" w:rsidR="007569A2" w:rsidRPr="00476848" w:rsidRDefault="00983677">
            <w:pPr>
              <w:widowControl w:val="0"/>
              <w:spacing w:line="240" w:lineRule="auto"/>
              <w:ind w:left="94"/>
              <w:rPr>
                <w:rFonts w:ascii="Times New Roman" w:eastAsia="Times New Roman" w:hAnsi="Times New Roman" w:cs="Times New Roman"/>
                <w:sz w:val="24"/>
                <w:szCs w:val="24"/>
                <w:rPrChange w:id="5071"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072" w:author="Kiên Lê Trung" w:date="2024-12-25T13:52:00Z" w16du:dateUtc="2024-12-25T06:52:00Z">
                  <w:rPr>
                    <w:rFonts w:ascii="Times New Roman" w:eastAsia="Times New Roman" w:hAnsi="Times New Roman" w:cs="Times New Roman"/>
                    <w:sz w:val="26"/>
                    <w:szCs w:val="26"/>
                  </w:rPr>
                </w:rPrChange>
              </w:rPr>
              <w:t>Usecase</w:t>
            </w:r>
          </w:p>
        </w:tc>
        <w:tc>
          <w:tcPr>
            <w:tcW w:w="5625" w:type="dxa"/>
            <w:shd w:val="clear" w:color="auto" w:fill="auto"/>
            <w:tcMar>
              <w:top w:w="100" w:type="dxa"/>
              <w:left w:w="100" w:type="dxa"/>
              <w:bottom w:w="100" w:type="dxa"/>
              <w:right w:w="100" w:type="dxa"/>
            </w:tcMar>
          </w:tcPr>
          <w:p w14:paraId="10A3BBBD" w14:textId="77777777" w:rsidR="007569A2" w:rsidRPr="00476848" w:rsidRDefault="00CE686F">
            <w:pPr>
              <w:widowControl w:val="0"/>
              <w:spacing w:line="240" w:lineRule="auto"/>
              <w:rPr>
                <w:rFonts w:ascii="Times New Roman" w:eastAsia="Times New Roman" w:hAnsi="Times New Roman" w:cs="Times New Roman"/>
                <w:sz w:val="24"/>
                <w:szCs w:val="24"/>
                <w:rPrChange w:id="5073"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074" w:author="Kiên Lê Trung" w:date="2024-12-25T13:52:00Z" w16du:dateUtc="2024-12-25T06:52:00Z">
                  <w:rPr>
                    <w:rFonts w:ascii="Times New Roman" w:eastAsia="Times New Roman" w:hAnsi="Times New Roman" w:cs="Times New Roman"/>
                    <w:sz w:val="26"/>
                    <w:szCs w:val="26"/>
                  </w:rPr>
                </w:rPrChange>
              </w:rPr>
              <w:t xml:space="preserve">Xóa sản phẩm khỏi giỏ hàng </w:t>
            </w:r>
          </w:p>
        </w:tc>
      </w:tr>
      <w:tr w:rsidR="007569A2" w:rsidRPr="00476848" w14:paraId="6AE79278" w14:textId="77777777">
        <w:tc>
          <w:tcPr>
            <w:tcW w:w="2655" w:type="dxa"/>
            <w:shd w:val="clear" w:color="auto" w:fill="auto"/>
            <w:tcMar>
              <w:top w:w="100" w:type="dxa"/>
              <w:left w:w="100" w:type="dxa"/>
              <w:bottom w:w="100" w:type="dxa"/>
              <w:right w:w="100" w:type="dxa"/>
            </w:tcMar>
          </w:tcPr>
          <w:p w14:paraId="729A6761"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075"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076" w:author="Kiên Lê Trung" w:date="2024-12-25T13:52:00Z" w16du:dateUtc="2024-12-25T06:52:00Z">
                  <w:rPr>
                    <w:rFonts w:ascii="Times New Roman" w:eastAsia="Times New Roman" w:hAnsi="Times New Roman" w:cs="Times New Roman"/>
                    <w:sz w:val="26"/>
                    <w:szCs w:val="26"/>
                  </w:rPr>
                </w:rPrChange>
              </w:rPr>
              <w:t>Actor</w:t>
            </w:r>
          </w:p>
        </w:tc>
        <w:tc>
          <w:tcPr>
            <w:tcW w:w="5625" w:type="dxa"/>
            <w:shd w:val="clear" w:color="auto" w:fill="auto"/>
            <w:tcMar>
              <w:top w:w="100" w:type="dxa"/>
              <w:left w:w="100" w:type="dxa"/>
              <w:bottom w:w="100" w:type="dxa"/>
              <w:right w:w="100" w:type="dxa"/>
            </w:tcMar>
          </w:tcPr>
          <w:p w14:paraId="49175761" w14:textId="77777777" w:rsidR="007569A2" w:rsidRPr="00476848" w:rsidRDefault="00CE686F">
            <w:pPr>
              <w:widowControl w:val="0"/>
              <w:spacing w:line="240" w:lineRule="auto"/>
              <w:rPr>
                <w:rFonts w:ascii="Times New Roman" w:eastAsia="Times New Roman" w:hAnsi="Times New Roman" w:cs="Times New Roman"/>
                <w:sz w:val="24"/>
                <w:szCs w:val="24"/>
                <w:rPrChange w:id="5077"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078" w:author="Kiên Lê Trung" w:date="2024-12-25T13:52:00Z" w16du:dateUtc="2024-12-25T06:52:00Z">
                  <w:rPr>
                    <w:rFonts w:ascii="Times New Roman" w:eastAsia="Times New Roman" w:hAnsi="Times New Roman" w:cs="Times New Roman"/>
                    <w:sz w:val="26"/>
                    <w:szCs w:val="26"/>
                  </w:rPr>
                </w:rPrChange>
              </w:rPr>
              <w:t>Khách hàng</w:t>
            </w:r>
          </w:p>
        </w:tc>
      </w:tr>
      <w:tr w:rsidR="007569A2" w:rsidRPr="00476848" w14:paraId="110B02AD" w14:textId="77777777">
        <w:tc>
          <w:tcPr>
            <w:tcW w:w="2655" w:type="dxa"/>
            <w:shd w:val="clear" w:color="auto" w:fill="auto"/>
            <w:tcMar>
              <w:top w:w="100" w:type="dxa"/>
              <w:left w:w="100" w:type="dxa"/>
              <w:bottom w:w="100" w:type="dxa"/>
              <w:right w:w="100" w:type="dxa"/>
            </w:tcMar>
          </w:tcPr>
          <w:p w14:paraId="14163502"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079"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080" w:author="Kiên Lê Trung" w:date="2024-12-25T13:52:00Z" w16du:dateUtc="2024-12-25T06:52:00Z">
                  <w:rPr>
                    <w:rFonts w:ascii="Times New Roman" w:eastAsia="Times New Roman" w:hAnsi="Times New Roman" w:cs="Times New Roman"/>
                    <w:sz w:val="26"/>
                    <w:szCs w:val="26"/>
                  </w:rPr>
                </w:rPrChange>
              </w:rPr>
              <w:t>Tiền điều kiện</w:t>
            </w:r>
          </w:p>
        </w:tc>
        <w:tc>
          <w:tcPr>
            <w:tcW w:w="5625" w:type="dxa"/>
            <w:shd w:val="clear" w:color="auto" w:fill="auto"/>
            <w:tcMar>
              <w:top w:w="100" w:type="dxa"/>
              <w:left w:w="100" w:type="dxa"/>
              <w:bottom w:w="100" w:type="dxa"/>
              <w:right w:w="100" w:type="dxa"/>
            </w:tcMar>
          </w:tcPr>
          <w:p w14:paraId="67C09024" w14:textId="77777777" w:rsidR="007569A2" w:rsidRPr="00476848" w:rsidRDefault="00CE686F">
            <w:pPr>
              <w:widowControl w:val="0"/>
              <w:spacing w:line="240" w:lineRule="auto"/>
              <w:rPr>
                <w:rFonts w:ascii="Times New Roman" w:eastAsia="Times New Roman" w:hAnsi="Times New Roman" w:cs="Times New Roman"/>
                <w:sz w:val="24"/>
                <w:szCs w:val="24"/>
                <w:rPrChange w:id="5081"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082" w:author="Kiên Lê Trung" w:date="2024-12-25T13:52:00Z" w16du:dateUtc="2024-12-25T06:52:00Z">
                  <w:rPr>
                    <w:rFonts w:ascii="Times New Roman" w:eastAsia="Times New Roman" w:hAnsi="Times New Roman" w:cs="Times New Roman"/>
                    <w:sz w:val="26"/>
                    <w:szCs w:val="26"/>
                  </w:rPr>
                </w:rPrChange>
              </w:rPr>
              <w:t>Khách hàng đã đăng nhập vào hệ thống</w:t>
            </w:r>
          </w:p>
        </w:tc>
      </w:tr>
      <w:tr w:rsidR="007569A2" w:rsidRPr="00476848" w14:paraId="7FE602AA" w14:textId="77777777">
        <w:tc>
          <w:tcPr>
            <w:tcW w:w="2655" w:type="dxa"/>
            <w:shd w:val="clear" w:color="auto" w:fill="auto"/>
            <w:tcMar>
              <w:top w:w="100" w:type="dxa"/>
              <w:left w:w="100" w:type="dxa"/>
              <w:bottom w:w="100" w:type="dxa"/>
              <w:right w:w="100" w:type="dxa"/>
            </w:tcMar>
          </w:tcPr>
          <w:p w14:paraId="6F9BD718" w14:textId="457A01DD" w:rsidR="007569A2" w:rsidRPr="00476848" w:rsidRDefault="00053AC8" w:rsidP="00034C0F">
            <w:pPr>
              <w:widowControl w:val="0"/>
              <w:spacing w:before="3" w:line="240" w:lineRule="auto"/>
              <w:ind w:left="14"/>
              <w:rPr>
                <w:rFonts w:ascii="Times New Roman" w:eastAsia="Times New Roman" w:hAnsi="Times New Roman" w:cs="Times New Roman"/>
                <w:sz w:val="24"/>
                <w:szCs w:val="24"/>
                <w:rPrChange w:id="5083"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lang w:val="en-US"/>
                <w:rPrChange w:id="5084" w:author="Kiên Lê Trung" w:date="2024-12-25T13:52:00Z" w16du:dateUtc="2024-12-25T06:52:00Z">
                  <w:rPr>
                    <w:rFonts w:ascii="Times New Roman" w:eastAsia="Times New Roman" w:hAnsi="Times New Roman" w:cs="Times New Roman"/>
                    <w:sz w:val="26"/>
                    <w:szCs w:val="26"/>
                    <w:lang w:val="en-US"/>
                  </w:rPr>
                </w:rPrChange>
              </w:rPr>
              <w:t xml:space="preserve"> </w:t>
            </w:r>
            <w:r w:rsidR="00CE686F" w:rsidRPr="00476848">
              <w:rPr>
                <w:rFonts w:ascii="Times New Roman" w:eastAsia="Times New Roman" w:hAnsi="Times New Roman" w:cs="Times New Roman"/>
                <w:sz w:val="24"/>
                <w:szCs w:val="24"/>
                <w:rPrChange w:id="5085" w:author="Kiên Lê Trung" w:date="2024-12-25T13:52:00Z" w16du:dateUtc="2024-12-25T06:52:00Z">
                  <w:rPr>
                    <w:rFonts w:ascii="Times New Roman" w:eastAsia="Times New Roman" w:hAnsi="Times New Roman" w:cs="Times New Roman"/>
                    <w:sz w:val="26"/>
                    <w:szCs w:val="26"/>
                  </w:rPr>
                </w:rPrChange>
              </w:rPr>
              <w:t>Hậu điều kiện</w:t>
            </w:r>
          </w:p>
        </w:tc>
        <w:tc>
          <w:tcPr>
            <w:tcW w:w="5625" w:type="dxa"/>
            <w:shd w:val="clear" w:color="auto" w:fill="auto"/>
            <w:tcMar>
              <w:top w:w="100" w:type="dxa"/>
              <w:left w:w="100" w:type="dxa"/>
              <w:bottom w:w="100" w:type="dxa"/>
              <w:right w:w="100" w:type="dxa"/>
            </w:tcMar>
          </w:tcPr>
          <w:p w14:paraId="31FB216F" w14:textId="77777777" w:rsidR="007569A2" w:rsidRPr="00476848" w:rsidRDefault="00CE686F">
            <w:pPr>
              <w:widowControl w:val="0"/>
              <w:spacing w:line="240" w:lineRule="auto"/>
              <w:rPr>
                <w:rFonts w:ascii="Times New Roman" w:eastAsia="Times New Roman" w:hAnsi="Times New Roman" w:cs="Times New Roman"/>
                <w:sz w:val="24"/>
                <w:szCs w:val="24"/>
                <w:rPrChange w:id="5086"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087" w:author="Kiên Lê Trung" w:date="2024-12-25T13:52:00Z" w16du:dateUtc="2024-12-25T06:52:00Z">
                  <w:rPr>
                    <w:rFonts w:ascii="Times New Roman" w:eastAsia="Times New Roman" w:hAnsi="Times New Roman" w:cs="Times New Roman"/>
                    <w:sz w:val="26"/>
                    <w:szCs w:val="26"/>
                  </w:rPr>
                </w:rPrChange>
              </w:rPr>
              <w:t>Khách hàng xóa sản phẩm khỏi giỏ hàng thành công</w:t>
            </w:r>
          </w:p>
        </w:tc>
      </w:tr>
      <w:tr w:rsidR="007569A2" w:rsidRPr="00476848" w14:paraId="247F0A76" w14:textId="77777777">
        <w:trPr>
          <w:trHeight w:val="480"/>
        </w:trPr>
        <w:tc>
          <w:tcPr>
            <w:tcW w:w="8280" w:type="dxa"/>
            <w:gridSpan w:val="2"/>
            <w:shd w:val="clear" w:color="auto" w:fill="auto"/>
            <w:tcMar>
              <w:top w:w="100" w:type="dxa"/>
              <w:left w:w="100" w:type="dxa"/>
              <w:bottom w:w="100" w:type="dxa"/>
              <w:right w:w="100" w:type="dxa"/>
            </w:tcMar>
          </w:tcPr>
          <w:p w14:paraId="1F720774" w14:textId="77777777" w:rsidR="007569A2" w:rsidRPr="00476848" w:rsidRDefault="00CE686F" w:rsidP="00034C0F">
            <w:pPr>
              <w:widowControl w:val="0"/>
              <w:ind w:left="94"/>
              <w:rPr>
                <w:rFonts w:ascii="Times New Roman" w:eastAsia="Times New Roman" w:hAnsi="Times New Roman" w:cs="Times New Roman"/>
                <w:sz w:val="24"/>
                <w:szCs w:val="24"/>
                <w:rPrChange w:id="5088"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089" w:author="Kiên Lê Trung" w:date="2024-12-25T13:52:00Z" w16du:dateUtc="2024-12-25T06:52:00Z">
                  <w:rPr>
                    <w:rFonts w:ascii="Times New Roman" w:eastAsia="Times New Roman" w:hAnsi="Times New Roman" w:cs="Times New Roman"/>
                    <w:sz w:val="26"/>
                    <w:szCs w:val="26"/>
                  </w:rPr>
                </w:rPrChange>
              </w:rPr>
              <w:t>Chuỗi sự kiện chính</w:t>
            </w:r>
          </w:p>
          <w:p w14:paraId="6C1A1DD7" w14:textId="57A86773" w:rsidR="005D641E" w:rsidRPr="00476848" w:rsidRDefault="005D641E" w:rsidP="005D641E">
            <w:pPr>
              <w:widowControl w:val="0"/>
              <w:numPr>
                <w:ilvl w:val="0"/>
                <w:numId w:val="48"/>
              </w:numPr>
              <w:rPr>
                <w:ins w:id="5090" w:author="Kiên Lê Trung" w:date="2024-12-23T14:51:00Z" w16du:dateUtc="2024-12-23T07:51:00Z"/>
                <w:rFonts w:ascii="Times New Roman" w:eastAsia="Times New Roman" w:hAnsi="Times New Roman" w:cs="Times New Roman"/>
                <w:sz w:val="24"/>
                <w:szCs w:val="24"/>
                <w:rPrChange w:id="5091" w:author="Kiên Lê Trung" w:date="2024-12-25T13:52:00Z" w16du:dateUtc="2024-12-25T06:52:00Z">
                  <w:rPr>
                    <w:ins w:id="5092" w:author="Kiên Lê Trung" w:date="2024-12-23T14:51:00Z" w16du:dateUtc="2024-12-23T07:51:00Z"/>
                    <w:rFonts w:ascii="Times New Roman" w:eastAsia="Times New Roman" w:hAnsi="Times New Roman" w:cs="Times New Roman"/>
                    <w:sz w:val="26"/>
                    <w:szCs w:val="26"/>
                  </w:rPr>
                </w:rPrChange>
              </w:rPr>
            </w:pPr>
            <w:ins w:id="5093" w:author="Kiên Lê Trung" w:date="2024-12-23T14:51:00Z" w16du:dateUtc="2024-12-23T07:51:00Z">
              <w:r w:rsidRPr="00476848">
                <w:rPr>
                  <w:rFonts w:ascii="Times New Roman" w:eastAsia="Times New Roman" w:hAnsi="Times New Roman" w:cs="Times New Roman"/>
                  <w:sz w:val="24"/>
                  <w:szCs w:val="24"/>
                  <w:rPrChange w:id="5094" w:author="Kiên Lê Trung" w:date="2024-12-25T13:52:00Z" w16du:dateUtc="2024-12-25T06:52:00Z">
                    <w:rPr>
                      <w:rFonts w:ascii="Times New Roman" w:eastAsia="Times New Roman" w:hAnsi="Times New Roman" w:cs="Times New Roman"/>
                      <w:sz w:val="26"/>
                      <w:szCs w:val="26"/>
                    </w:rPr>
                  </w:rPrChange>
                </w:rPr>
                <w:t xml:space="preserve">Khách hàng </w:t>
              </w:r>
              <w:r w:rsidRPr="00476848">
                <w:rPr>
                  <w:rFonts w:ascii="Times New Roman" w:eastAsia="Times New Roman" w:hAnsi="Times New Roman" w:cs="Times New Roman"/>
                  <w:sz w:val="24"/>
                  <w:szCs w:val="24"/>
                  <w:lang w:val="en-US"/>
                  <w:rPrChange w:id="5095" w:author="Kiên Lê Trung" w:date="2024-12-25T13:52:00Z" w16du:dateUtc="2024-12-25T06:52:00Z">
                    <w:rPr>
                      <w:rFonts w:ascii="Times New Roman" w:eastAsia="Times New Roman" w:hAnsi="Times New Roman" w:cs="Times New Roman"/>
                      <w:sz w:val="26"/>
                      <w:szCs w:val="26"/>
                      <w:lang w:val="en-US"/>
                    </w:rPr>
                  </w:rPrChange>
                </w:rPr>
                <w:t xml:space="preserve">vào hệ thống để </w:t>
              </w:r>
            </w:ins>
            <w:ins w:id="5096" w:author="Kiên Lê Trung" w:date="2024-12-23T15:40:00Z" w16du:dateUtc="2024-12-23T08:40:00Z">
              <w:r w:rsidR="004F1248" w:rsidRPr="00476848">
                <w:rPr>
                  <w:rFonts w:ascii="Times New Roman" w:eastAsia="Times New Roman" w:hAnsi="Times New Roman" w:cs="Times New Roman"/>
                  <w:sz w:val="24"/>
                  <w:szCs w:val="24"/>
                  <w:lang w:val="en-US"/>
                  <w:rPrChange w:id="5097" w:author="Kiên Lê Trung" w:date="2024-12-25T13:52:00Z" w16du:dateUtc="2024-12-25T06:52:00Z">
                    <w:rPr>
                      <w:rFonts w:ascii="Times New Roman" w:eastAsia="Times New Roman" w:hAnsi="Times New Roman" w:cs="Times New Roman"/>
                      <w:sz w:val="26"/>
                      <w:szCs w:val="26"/>
                      <w:lang w:val="en-US"/>
                    </w:rPr>
                  </w:rPrChange>
                </w:rPr>
                <w:t xml:space="preserve">xóa </w:t>
              </w:r>
            </w:ins>
            <w:ins w:id="5098" w:author="Kiên Lê Trung" w:date="2024-12-23T14:51:00Z" w16du:dateUtc="2024-12-23T07:51:00Z">
              <w:r w:rsidRPr="00476848">
                <w:rPr>
                  <w:rFonts w:ascii="Times New Roman" w:eastAsia="Times New Roman" w:hAnsi="Times New Roman" w:cs="Times New Roman"/>
                  <w:sz w:val="24"/>
                  <w:szCs w:val="24"/>
                  <w:lang w:val="en-US"/>
                  <w:rPrChange w:id="5099" w:author="Kiên Lê Trung" w:date="2024-12-25T13:52:00Z" w16du:dateUtc="2024-12-25T06:52:00Z">
                    <w:rPr>
                      <w:rFonts w:ascii="Times New Roman" w:eastAsia="Times New Roman" w:hAnsi="Times New Roman" w:cs="Times New Roman"/>
                      <w:sz w:val="26"/>
                      <w:szCs w:val="26"/>
                      <w:lang w:val="en-US"/>
                    </w:rPr>
                  </w:rPrChange>
                </w:rPr>
                <w:t>sản phẩm</w:t>
              </w:r>
            </w:ins>
            <w:ins w:id="5100" w:author="Kiên Lê Trung" w:date="2024-12-23T15:41:00Z" w16du:dateUtc="2024-12-23T08:41:00Z">
              <w:r w:rsidR="009D2417" w:rsidRPr="00476848">
                <w:rPr>
                  <w:rFonts w:ascii="Times New Roman" w:eastAsia="Times New Roman" w:hAnsi="Times New Roman" w:cs="Times New Roman"/>
                  <w:sz w:val="24"/>
                  <w:szCs w:val="24"/>
                  <w:lang w:val="en-US"/>
                  <w:rPrChange w:id="5101" w:author="Kiên Lê Trung" w:date="2024-12-25T13:52:00Z" w16du:dateUtc="2024-12-25T06:52:00Z">
                    <w:rPr>
                      <w:rFonts w:ascii="Times New Roman" w:eastAsia="Times New Roman" w:hAnsi="Times New Roman" w:cs="Times New Roman"/>
                      <w:sz w:val="26"/>
                      <w:szCs w:val="26"/>
                      <w:lang w:val="en-US"/>
                    </w:rPr>
                  </w:rPrChange>
                </w:rPr>
                <w:t xml:space="preserve"> khỏi</w:t>
              </w:r>
            </w:ins>
            <w:ins w:id="5102" w:author="Kiên Lê Trung" w:date="2024-12-23T14:51:00Z" w16du:dateUtc="2024-12-23T07:51:00Z">
              <w:r w:rsidRPr="00476848">
                <w:rPr>
                  <w:rFonts w:ascii="Times New Roman" w:eastAsia="Times New Roman" w:hAnsi="Times New Roman" w:cs="Times New Roman"/>
                  <w:sz w:val="24"/>
                  <w:szCs w:val="24"/>
                  <w:lang w:val="en-US"/>
                  <w:rPrChange w:id="5103" w:author="Kiên Lê Trung" w:date="2024-12-25T13:52:00Z" w16du:dateUtc="2024-12-25T06:52:00Z">
                    <w:rPr>
                      <w:rFonts w:ascii="Times New Roman" w:eastAsia="Times New Roman" w:hAnsi="Times New Roman" w:cs="Times New Roman"/>
                      <w:sz w:val="26"/>
                      <w:szCs w:val="26"/>
                      <w:lang w:val="en-US"/>
                    </w:rPr>
                  </w:rPrChange>
                </w:rPr>
                <w:t xml:space="preserve"> giỏ hàng</w:t>
              </w:r>
            </w:ins>
          </w:p>
          <w:p w14:paraId="40F7BAF0" w14:textId="77777777" w:rsidR="005D641E" w:rsidRPr="00476848" w:rsidRDefault="005D641E" w:rsidP="005D641E">
            <w:pPr>
              <w:widowControl w:val="0"/>
              <w:numPr>
                <w:ilvl w:val="0"/>
                <w:numId w:val="48"/>
              </w:numPr>
              <w:rPr>
                <w:ins w:id="5104" w:author="Kiên Lê Trung" w:date="2024-12-23T14:51:00Z" w16du:dateUtc="2024-12-23T07:51:00Z"/>
                <w:rFonts w:ascii="Times New Roman" w:eastAsia="Times New Roman" w:hAnsi="Times New Roman" w:cs="Times New Roman"/>
                <w:sz w:val="24"/>
                <w:szCs w:val="24"/>
                <w:rPrChange w:id="5105" w:author="Kiên Lê Trung" w:date="2024-12-25T13:52:00Z" w16du:dateUtc="2024-12-25T06:52:00Z">
                  <w:rPr>
                    <w:ins w:id="5106" w:author="Kiên Lê Trung" w:date="2024-12-23T14:51:00Z" w16du:dateUtc="2024-12-23T07:51:00Z"/>
                    <w:rFonts w:ascii="Times New Roman" w:eastAsia="Times New Roman" w:hAnsi="Times New Roman" w:cs="Times New Roman"/>
                    <w:sz w:val="26"/>
                    <w:szCs w:val="26"/>
                  </w:rPr>
                </w:rPrChange>
              </w:rPr>
            </w:pPr>
            <w:commentRangeStart w:id="5107"/>
            <w:ins w:id="5108" w:author="Kiên Lê Trung" w:date="2024-12-23T14:51:00Z" w16du:dateUtc="2024-12-23T07:51:00Z">
              <w:r w:rsidRPr="00476848">
                <w:rPr>
                  <w:rFonts w:ascii="Times New Roman" w:eastAsia="Times New Roman" w:hAnsi="Times New Roman" w:cs="Times New Roman"/>
                  <w:sz w:val="24"/>
                  <w:szCs w:val="24"/>
                  <w:rPrChange w:id="5109" w:author="Kiên Lê Trung" w:date="2024-12-25T13:52:00Z" w16du:dateUtc="2024-12-25T06:52:00Z">
                    <w:rPr>
                      <w:rFonts w:ascii="Times New Roman" w:eastAsia="Times New Roman" w:hAnsi="Times New Roman" w:cs="Times New Roman"/>
                      <w:sz w:val="26"/>
                      <w:szCs w:val="26"/>
                    </w:rPr>
                  </w:rPrChange>
                </w:rPr>
                <w:t>Hệ thống trả về giao diện cho người dùng đăng nhập</w:t>
              </w:r>
              <w:commentRangeEnd w:id="5107"/>
              <w:r w:rsidRPr="00476848">
                <w:rPr>
                  <w:rStyle w:val="CommentReference"/>
                  <w:sz w:val="24"/>
                  <w:szCs w:val="24"/>
                  <w:rPrChange w:id="5110" w:author="Kiên Lê Trung" w:date="2024-12-25T13:52:00Z" w16du:dateUtc="2024-12-25T06:52:00Z">
                    <w:rPr>
                      <w:rStyle w:val="CommentReference"/>
                    </w:rPr>
                  </w:rPrChange>
                </w:rPr>
                <w:commentReference w:id="5107"/>
              </w:r>
              <w:r w:rsidRPr="00476848">
                <w:rPr>
                  <w:rFonts w:ascii="Times New Roman" w:eastAsia="Times New Roman" w:hAnsi="Times New Roman" w:cs="Times New Roman"/>
                  <w:sz w:val="24"/>
                  <w:szCs w:val="24"/>
                  <w:lang w:val="en-US"/>
                  <w:rPrChange w:id="5111" w:author="Kiên Lê Trung" w:date="2024-12-25T13:52:00Z" w16du:dateUtc="2024-12-25T06:52:00Z">
                    <w:rPr>
                      <w:rFonts w:ascii="Times New Roman" w:eastAsia="Times New Roman" w:hAnsi="Times New Roman" w:cs="Times New Roman"/>
                      <w:sz w:val="26"/>
                      <w:szCs w:val="26"/>
                      <w:lang w:val="en-US"/>
                    </w:rPr>
                  </w:rPrChange>
                </w:rPr>
                <w:t xml:space="preserve"> gồm các trường Email, Mật khẩu, các nút ghi nhớ mật khẩu, quên mật khẩu, kênh người bán, Đăng ký và Đăng nhập </w:t>
              </w:r>
            </w:ins>
          </w:p>
          <w:p w14:paraId="7ACB7083" w14:textId="77777777" w:rsidR="005D641E" w:rsidRPr="00476848" w:rsidRDefault="005D641E" w:rsidP="005D641E">
            <w:pPr>
              <w:widowControl w:val="0"/>
              <w:numPr>
                <w:ilvl w:val="0"/>
                <w:numId w:val="48"/>
              </w:numPr>
              <w:rPr>
                <w:ins w:id="5112" w:author="Kiên Lê Trung" w:date="2024-12-23T14:51:00Z" w16du:dateUtc="2024-12-23T07:51:00Z"/>
                <w:rFonts w:ascii="Times New Roman" w:eastAsia="Times New Roman" w:hAnsi="Times New Roman" w:cs="Times New Roman"/>
                <w:sz w:val="24"/>
                <w:szCs w:val="24"/>
                <w:rPrChange w:id="5113" w:author="Kiên Lê Trung" w:date="2024-12-25T13:52:00Z" w16du:dateUtc="2024-12-25T06:52:00Z">
                  <w:rPr>
                    <w:ins w:id="5114" w:author="Kiên Lê Trung" w:date="2024-12-23T14:51:00Z" w16du:dateUtc="2024-12-23T07:51:00Z"/>
                    <w:rFonts w:ascii="Times New Roman" w:eastAsia="Times New Roman" w:hAnsi="Times New Roman" w:cs="Times New Roman"/>
                    <w:sz w:val="26"/>
                    <w:szCs w:val="26"/>
                  </w:rPr>
                </w:rPrChange>
              </w:rPr>
            </w:pPr>
            <w:ins w:id="5115" w:author="Kiên Lê Trung" w:date="2024-12-23T14:51:00Z" w16du:dateUtc="2024-12-23T07:51:00Z">
              <w:r w:rsidRPr="00476848">
                <w:rPr>
                  <w:rFonts w:ascii="Times New Roman" w:eastAsia="Times New Roman" w:hAnsi="Times New Roman" w:cs="Times New Roman"/>
                  <w:sz w:val="24"/>
                  <w:szCs w:val="24"/>
                  <w:rPrChange w:id="5116" w:author="Kiên Lê Trung" w:date="2024-12-25T13:52:00Z" w16du:dateUtc="2024-12-25T06:52:00Z">
                    <w:rPr>
                      <w:rFonts w:ascii="Times New Roman" w:eastAsia="Times New Roman" w:hAnsi="Times New Roman" w:cs="Times New Roman"/>
                      <w:sz w:val="26"/>
                      <w:szCs w:val="26"/>
                    </w:rPr>
                  </w:rPrChange>
                </w:rPr>
                <w:t xml:space="preserve">Người dùng điền </w:t>
              </w:r>
              <w:r w:rsidRPr="00476848">
                <w:rPr>
                  <w:rFonts w:ascii="Times New Roman" w:eastAsia="Times New Roman" w:hAnsi="Times New Roman" w:cs="Times New Roman"/>
                  <w:sz w:val="24"/>
                  <w:szCs w:val="24"/>
                  <w:lang w:val="en-US"/>
                  <w:rPrChange w:id="5117" w:author="Kiên Lê Trung" w:date="2024-12-25T13:52:00Z" w16du:dateUtc="2024-12-25T06:52:00Z">
                    <w:rPr>
                      <w:rFonts w:ascii="Times New Roman" w:eastAsia="Times New Roman" w:hAnsi="Times New Roman" w:cs="Times New Roman"/>
                      <w:sz w:val="26"/>
                      <w:szCs w:val="26"/>
                      <w:lang w:val="en-US"/>
                    </w:rPr>
                  </w:rPrChange>
                </w:rPr>
                <w:t>Email = kinltrung72@gmail.com</w:t>
              </w:r>
              <w:r w:rsidRPr="00476848">
                <w:rPr>
                  <w:rFonts w:ascii="Times New Roman" w:eastAsia="Times New Roman" w:hAnsi="Times New Roman" w:cs="Times New Roman"/>
                  <w:sz w:val="24"/>
                  <w:szCs w:val="24"/>
                  <w:rPrChange w:id="5118" w:author="Kiên Lê Trung" w:date="2024-12-25T13:52:00Z" w16du:dateUtc="2024-12-25T06:52:00Z">
                    <w:rPr>
                      <w:rFonts w:ascii="Times New Roman" w:eastAsia="Times New Roman" w:hAnsi="Times New Roman" w:cs="Times New Roman"/>
                      <w:sz w:val="26"/>
                      <w:szCs w:val="26"/>
                    </w:rPr>
                  </w:rPrChange>
                </w:rPr>
                <w:t xml:space="preserve"> và mật khẩu </w:t>
              </w:r>
              <w:r w:rsidRPr="00476848">
                <w:rPr>
                  <w:rFonts w:ascii="Times New Roman" w:eastAsia="Times New Roman" w:hAnsi="Times New Roman" w:cs="Times New Roman"/>
                  <w:sz w:val="24"/>
                  <w:szCs w:val="24"/>
                  <w:lang w:val="en-US"/>
                  <w:rPrChange w:id="5119" w:author="Kiên Lê Trung" w:date="2024-12-25T13:52:00Z" w16du:dateUtc="2024-12-25T06:52:00Z">
                    <w:rPr>
                      <w:rFonts w:ascii="Times New Roman" w:eastAsia="Times New Roman" w:hAnsi="Times New Roman" w:cs="Times New Roman"/>
                      <w:sz w:val="26"/>
                      <w:szCs w:val="26"/>
                      <w:lang w:val="en-US"/>
                    </w:rPr>
                  </w:rPrChange>
                </w:rPr>
                <w:t>= 12345</w:t>
              </w:r>
              <w:r w:rsidRPr="00476848">
                <w:rPr>
                  <w:rFonts w:ascii="Times New Roman" w:eastAsia="Times New Roman" w:hAnsi="Times New Roman" w:cs="Times New Roman"/>
                  <w:sz w:val="24"/>
                  <w:szCs w:val="24"/>
                  <w:rPrChange w:id="5120" w:author="Kiên Lê Trung" w:date="2024-12-25T13:52:00Z" w16du:dateUtc="2024-12-25T06:52:00Z">
                    <w:rPr>
                      <w:rFonts w:ascii="Times New Roman" w:eastAsia="Times New Roman" w:hAnsi="Times New Roman" w:cs="Times New Roman"/>
                      <w:sz w:val="26"/>
                      <w:szCs w:val="26"/>
                    </w:rPr>
                  </w:rPrChange>
                </w:rPr>
                <w:t xml:space="preserve"> </w:t>
              </w:r>
              <w:r w:rsidRPr="00476848">
                <w:rPr>
                  <w:rFonts w:ascii="Times New Roman" w:eastAsia="Times New Roman" w:hAnsi="Times New Roman" w:cs="Times New Roman"/>
                  <w:sz w:val="24"/>
                  <w:szCs w:val="24"/>
                  <w:lang w:val="en-US"/>
                  <w:rPrChange w:id="5121" w:author="Kiên Lê Trung" w:date="2024-12-25T13:52:00Z" w16du:dateUtc="2024-12-25T06:52:00Z">
                    <w:rPr>
                      <w:rFonts w:ascii="Times New Roman" w:eastAsia="Times New Roman" w:hAnsi="Times New Roman" w:cs="Times New Roman"/>
                      <w:sz w:val="26"/>
                      <w:szCs w:val="26"/>
                      <w:lang w:val="en-US"/>
                    </w:rPr>
                  </w:rPrChange>
                </w:rPr>
                <w:t>và bấm Đăng nhập</w:t>
              </w:r>
            </w:ins>
          </w:p>
          <w:p w14:paraId="69A83DEF" w14:textId="77777777" w:rsidR="005D641E" w:rsidRPr="00476848" w:rsidRDefault="005D641E" w:rsidP="005D641E">
            <w:pPr>
              <w:widowControl w:val="0"/>
              <w:numPr>
                <w:ilvl w:val="0"/>
                <w:numId w:val="48"/>
              </w:numPr>
              <w:rPr>
                <w:ins w:id="5122" w:author="Kiên Lê Trung" w:date="2024-12-23T14:51:00Z" w16du:dateUtc="2024-12-23T07:51:00Z"/>
                <w:rFonts w:ascii="Times New Roman" w:eastAsia="Times New Roman" w:hAnsi="Times New Roman" w:cs="Times New Roman"/>
                <w:sz w:val="24"/>
                <w:szCs w:val="24"/>
                <w:rPrChange w:id="5123" w:author="Kiên Lê Trung" w:date="2024-12-25T13:52:00Z" w16du:dateUtc="2024-12-25T06:52:00Z">
                  <w:rPr>
                    <w:ins w:id="5124" w:author="Kiên Lê Trung" w:date="2024-12-23T14:51:00Z" w16du:dateUtc="2024-12-23T07:51:00Z"/>
                    <w:rFonts w:ascii="Times New Roman" w:eastAsia="Times New Roman" w:hAnsi="Times New Roman" w:cs="Times New Roman"/>
                    <w:sz w:val="26"/>
                    <w:szCs w:val="26"/>
                  </w:rPr>
                </w:rPrChange>
              </w:rPr>
            </w:pPr>
            <w:ins w:id="5125" w:author="Kiên Lê Trung" w:date="2024-12-23T14:51:00Z" w16du:dateUtc="2024-12-23T07:51:00Z">
              <w:r w:rsidRPr="00476848">
                <w:rPr>
                  <w:rFonts w:ascii="Times New Roman" w:eastAsia="Times New Roman" w:hAnsi="Times New Roman" w:cs="Times New Roman"/>
                  <w:sz w:val="24"/>
                  <w:szCs w:val="24"/>
                  <w:rPrChange w:id="5126" w:author="Kiên Lê Trung" w:date="2024-12-25T13:52:00Z" w16du:dateUtc="2024-12-25T06:52:00Z">
                    <w:rPr>
                      <w:rFonts w:ascii="Times New Roman" w:eastAsia="Times New Roman" w:hAnsi="Times New Roman" w:cs="Times New Roman"/>
                      <w:sz w:val="26"/>
                      <w:szCs w:val="26"/>
                    </w:rPr>
                  </w:rPrChange>
                </w:rPr>
                <w:t>Hệ thống hiển thị danh sách các sản phẩm, đồng thời hiển thị thanh tìm kiếm sản phẩm</w:t>
              </w:r>
              <w:r w:rsidRPr="00476848">
                <w:rPr>
                  <w:rFonts w:ascii="Times New Roman" w:eastAsia="Times New Roman" w:hAnsi="Times New Roman" w:cs="Times New Roman"/>
                  <w:sz w:val="24"/>
                  <w:szCs w:val="24"/>
                  <w:lang w:val="en-US"/>
                  <w:rPrChange w:id="5127" w:author="Kiên Lê Trung" w:date="2024-12-25T13:52:00Z" w16du:dateUtc="2024-12-25T06:52:00Z">
                    <w:rPr>
                      <w:rFonts w:ascii="Times New Roman" w:eastAsia="Times New Roman" w:hAnsi="Times New Roman" w:cs="Times New Roman"/>
                      <w:sz w:val="26"/>
                      <w:szCs w:val="26"/>
                      <w:lang w:val="en-US"/>
                    </w:rPr>
                  </w:rPrChange>
                </w:rPr>
                <w:t xml:space="preserve"> bằng cách nhập từ khóa hoặc bằng giọng nói, các bộ lọc như là : Danh mục, Thương hiệu, Đánh giá, Khoảng giá, Sắp xếp theo: Mặc định, Giá tăng dần, Giá giảm dần, Giỏ hàng và Theo dõi đơn hàng</w:t>
              </w:r>
            </w:ins>
          </w:p>
          <w:p w14:paraId="765CECD6" w14:textId="77777777" w:rsidR="005D641E" w:rsidRPr="00476848" w:rsidRDefault="005D641E" w:rsidP="005D641E">
            <w:pPr>
              <w:widowControl w:val="0"/>
              <w:numPr>
                <w:ilvl w:val="0"/>
                <w:numId w:val="48"/>
              </w:numPr>
              <w:rPr>
                <w:ins w:id="5128" w:author="Kiên Lê Trung" w:date="2024-12-23T14:51:00Z" w16du:dateUtc="2024-12-23T07:51:00Z"/>
                <w:rFonts w:ascii="Times New Roman" w:eastAsia="Times New Roman" w:hAnsi="Times New Roman" w:cs="Times New Roman"/>
                <w:sz w:val="24"/>
                <w:szCs w:val="24"/>
                <w:rPrChange w:id="5129" w:author="Kiên Lê Trung" w:date="2024-12-25T13:52:00Z" w16du:dateUtc="2024-12-25T06:52:00Z">
                  <w:rPr>
                    <w:ins w:id="5130" w:author="Kiên Lê Trung" w:date="2024-12-23T14:51:00Z" w16du:dateUtc="2024-12-23T07:51:00Z"/>
                    <w:rFonts w:ascii="Times New Roman" w:eastAsia="Times New Roman" w:hAnsi="Times New Roman" w:cs="Times New Roman"/>
                    <w:sz w:val="26"/>
                    <w:szCs w:val="26"/>
                  </w:rPr>
                </w:rPrChange>
              </w:rPr>
            </w:pPr>
            <w:ins w:id="5131" w:author="Kiên Lê Trung" w:date="2024-12-23T14:51:00Z" w16du:dateUtc="2024-12-23T07:51:00Z">
              <w:r w:rsidRPr="00476848">
                <w:rPr>
                  <w:rFonts w:ascii="Times New Roman" w:eastAsia="Times New Roman" w:hAnsi="Times New Roman" w:cs="Times New Roman"/>
                  <w:sz w:val="24"/>
                  <w:szCs w:val="24"/>
                  <w:rPrChange w:id="5132" w:author="Kiên Lê Trung" w:date="2024-12-25T13:52:00Z" w16du:dateUtc="2024-12-25T06:52:00Z">
                    <w:rPr>
                      <w:rFonts w:ascii="Times New Roman" w:eastAsia="Times New Roman" w:hAnsi="Times New Roman" w:cs="Times New Roman"/>
                      <w:sz w:val="26"/>
                      <w:szCs w:val="26"/>
                    </w:rPr>
                  </w:rPrChange>
                </w:rPr>
                <w:t xml:space="preserve">Khách hàng có thể bấm vào biểu tượng giỏ hàng ở trên giao diện để xem giỏ hàng </w:t>
              </w:r>
            </w:ins>
          </w:p>
          <w:p w14:paraId="65F6C6F9" w14:textId="0966853D" w:rsidR="005D641E" w:rsidRPr="00476848" w:rsidRDefault="005D641E" w:rsidP="005D641E">
            <w:pPr>
              <w:widowControl w:val="0"/>
              <w:numPr>
                <w:ilvl w:val="0"/>
                <w:numId w:val="48"/>
              </w:numPr>
              <w:rPr>
                <w:ins w:id="5133" w:author="Kiên Lê Trung" w:date="2024-12-23T14:51:00Z" w16du:dateUtc="2024-12-23T07:51:00Z"/>
                <w:rFonts w:ascii="Times New Roman" w:eastAsia="Times New Roman" w:hAnsi="Times New Roman" w:cs="Times New Roman"/>
                <w:sz w:val="24"/>
                <w:szCs w:val="24"/>
                <w:rPrChange w:id="5134" w:author="Kiên Lê Trung" w:date="2024-12-25T13:52:00Z" w16du:dateUtc="2024-12-25T06:52:00Z">
                  <w:rPr>
                    <w:ins w:id="5135" w:author="Kiên Lê Trung" w:date="2024-12-23T14:51:00Z" w16du:dateUtc="2024-12-23T07:51:00Z"/>
                    <w:rFonts w:ascii="Times New Roman" w:eastAsia="Times New Roman" w:hAnsi="Times New Roman" w:cs="Times New Roman"/>
                    <w:sz w:val="26"/>
                    <w:szCs w:val="26"/>
                  </w:rPr>
                </w:rPrChange>
              </w:rPr>
            </w:pPr>
            <w:ins w:id="5136" w:author="Kiên Lê Trung" w:date="2024-12-23T14:51:00Z" w16du:dateUtc="2024-12-23T07:51:00Z">
              <w:r w:rsidRPr="00476848">
                <w:rPr>
                  <w:rFonts w:ascii="Times New Roman" w:eastAsia="Times New Roman" w:hAnsi="Times New Roman" w:cs="Times New Roman"/>
                  <w:sz w:val="24"/>
                  <w:szCs w:val="24"/>
                  <w:rPrChange w:id="5137" w:author="Kiên Lê Trung" w:date="2024-12-25T13:52:00Z" w16du:dateUtc="2024-12-25T06:52:00Z">
                    <w:rPr>
                      <w:rFonts w:ascii="Times New Roman" w:eastAsia="Times New Roman" w:hAnsi="Times New Roman" w:cs="Times New Roman"/>
                      <w:sz w:val="26"/>
                      <w:szCs w:val="26"/>
                    </w:rPr>
                  </w:rPrChange>
                </w:rPr>
                <w:t>Hệ thống hiển thị</w:t>
              </w:r>
              <w:r w:rsidRPr="00476848">
                <w:rPr>
                  <w:rFonts w:ascii="Times New Roman" w:eastAsia="Times New Roman" w:hAnsi="Times New Roman" w:cs="Times New Roman"/>
                  <w:sz w:val="24"/>
                  <w:szCs w:val="24"/>
                  <w:lang w:val="en-US"/>
                  <w:rPrChange w:id="5138" w:author="Kiên Lê Trung" w:date="2024-12-25T13:52:00Z" w16du:dateUtc="2024-12-25T06:52:00Z">
                    <w:rPr>
                      <w:rFonts w:ascii="Times New Roman" w:eastAsia="Times New Roman" w:hAnsi="Times New Roman" w:cs="Times New Roman"/>
                      <w:sz w:val="26"/>
                      <w:szCs w:val="26"/>
                      <w:lang w:val="en-US"/>
                    </w:rPr>
                  </w:rPrChange>
                </w:rPr>
                <w:t xml:space="preserve"> danh sách</w:t>
              </w:r>
              <w:r w:rsidRPr="00476848">
                <w:rPr>
                  <w:rFonts w:ascii="Times New Roman" w:eastAsia="Times New Roman" w:hAnsi="Times New Roman" w:cs="Times New Roman"/>
                  <w:sz w:val="24"/>
                  <w:szCs w:val="24"/>
                  <w:rPrChange w:id="5139" w:author="Kiên Lê Trung" w:date="2024-12-25T13:52:00Z" w16du:dateUtc="2024-12-25T06:52:00Z">
                    <w:rPr>
                      <w:rFonts w:ascii="Times New Roman" w:eastAsia="Times New Roman" w:hAnsi="Times New Roman" w:cs="Times New Roman"/>
                      <w:sz w:val="26"/>
                      <w:szCs w:val="26"/>
                    </w:rPr>
                  </w:rPrChange>
                </w:rPr>
                <w:t xml:space="preserve"> giỏ hàng của người dùng </w:t>
              </w:r>
              <w:r w:rsidRPr="00476848">
                <w:rPr>
                  <w:rFonts w:ascii="Times New Roman" w:eastAsia="Times New Roman" w:hAnsi="Times New Roman" w:cs="Times New Roman"/>
                  <w:sz w:val="24"/>
                  <w:szCs w:val="24"/>
                  <w:lang w:val="en-US"/>
                  <w:rPrChange w:id="5140" w:author="Kiên Lê Trung" w:date="2024-12-25T13:52:00Z" w16du:dateUtc="2024-12-25T06:52:00Z">
                    <w:rPr>
                      <w:rFonts w:ascii="Times New Roman" w:eastAsia="Times New Roman" w:hAnsi="Times New Roman" w:cs="Times New Roman"/>
                      <w:sz w:val="26"/>
                      <w:szCs w:val="26"/>
                      <w:lang w:val="en-US"/>
                    </w:rPr>
                  </w:rPrChange>
                </w:rPr>
                <w:t>bao gồm tên shop, tên sản phẩm, hình ảnh , các thuộc tính , số lượng , giá sản phẩm, Nút</w:t>
              </w:r>
              <w:r w:rsidR="00652EBC" w:rsidRPr="00476848">
                <w:rPr>
                  <w:rFonts w:ascii="Times New Roman" w:eastAsia="Times New Roman" w:hAnsi="Times New Roman" w:cs="Times New Roman"/>
                  <w:sz w:val="24"/>
                  <w:szCs w:val="24"/>
                  <w:lang w:val="en-US"/>
                  <w:rPrChange w:id="5141" w:author="Kiên Lê Trung" w:date="2024-12-25T13:52:00Z" w16du:dateUtc="2024-12-25T06:52:00Z">
                    <w:rPr>
                      <w:rFonts w:ascii="Times New Roman" w:eastAsia="Times New Roman" w:hAnsi="Times New Roman" w:cs="Times New Roman"/>
                      <w:sz w:val="26"/>
                      <w:szCs w:val="26"/>
                      <w:lang w:val="en-US"/>
                    </w:rPr>
                  </w:rPrChange>
                </w:rPr>
                <w:t xml:space="preserve"> xóa </w:t>
              </w:r>
            </w:ins>
            <w:ins w:id="5142" w:author="Kiên Lê Trung" w:date="2024-12-23T14:52:00Z" w16du:dateUtc="2024-12-23T07:52:00Z">
              <w:r w:rsidR="00652EBC" w:rsidRPr="00476848">
                <w:rPr>
                  <w:rFonts w:ascii="Times New Roman" w:eastAsia="Times New Roman" w:hAnsi="Times New Roman" w:cs="Times New Roman"/>
                  <w:sz w:val="24"/>
                  <w:szCs w:val="24"/>
                  <w:lang w:val="en-US"/>
                  <w:rPrChange w:id="5143" w:author="Kiên Lê Trung" w:date="2024-12-25T13:52:00Z" w16du:dateUtc="2024-12-25T06:52:00Z">
                    <w:rPr>
                      <w:rFonts w:ascii="Times New Roman" w:eastAsia="Times New Roman" w:hAnsi="Times New Roman" w:cs="Times New Roman"/>
                      <w:sz w:val="26"/>
                      <w:szCs w:val="26"/>
                      <w:lang w:val="en-US"/>
                    </w:rPr>
                  </w:rPrChange>
                </w:rPr>
                <w:t>sản phẩm,</w:t>
              </w:r>
            </w:ins>
            <w:ins w:id="5144" w:author="Kiên Lê Trung" w:date="2024-12-23T14:51:00Z" w16du:dateUtc="2024-12-23T07:51:00Z">
              <w:r w:rsidRPr="00476848">
                <w:rPr>
                  <w:rFonts w:ascii="Times New Roman" w:eastAsia="Times New Roman" w:hAnsi="Times New Roman" w:cs="Times New Roman"/>
                  <w:sz w:val="24"/>
                  <w:szCs w:val="24"/>
                  <w:lang w:val="en-US"/>
                  <w:rPrChange w:id="5145" w:author="Kiên Lê Trung" w:date="2024-12-25T13:52:00Z" w16du:dateUtc="2024-12-25T06:52:00Z">
                    <w:rPr>
                      <w:rFonts w:ascii="Times New Roman" w:eastAsia="Times New Roman" w:hAnsi="Times New Roman" w:cs="Times New Roman"/>
                      <w:sz w:val="26"/>
                      <w:szCs w:val="26"/>
                      <w:lang w:val="en-US"/>
                    </w:rPr>
                  </w:rPrChange>
                </w:rPr>
                <w:t xml:space="preserve"> chọn địa chỉ giao hàng, Thanh toán Online và Thanh toán khi nhận </w:t>
              </w:r>
            </w:ins>
          </w:p>
          <w:p w14:paraId="47595BF9" w14:textId="62E1D082" w:rsidR="007569A2" w:rsidRPr="00476848" w:rsidDel="005D641E" w:rsidRDefault="00CE686F" w:rsidP="005D641E">
            <w:pPr>
              <w:widowControl w:val="0"/>
              <w:numPr>
                <w:ilvl w:val="0"/>
                <w:numId w:val="48"/>
              </w:numPr>
              <w:rPr>
                <w:del w:id="5146" w:author="Kiên Lê Trung" w:date="2024-12-23T14:51:00Z" w16du:dateUtc="2024-12-23T07:51:00Z"/>
                <w:rFonts w:ascii="Times New Roman" w:eastAsia="Times New Roman" w:hAnsi="Times New Roman" w:cs="Times New Roman"/>
                <w:sz w:val="24"/>
                <w:szCs w:val="24"/>
                <w:rPrChange w:id="5147" w:author="Kiên Lê Trung" w:date="2024-12-25T13:52:00Z" w16du:dateUtc="2024-12-25T06:52:00Z">
                  <w:rPr>
                    <w:del w:id="5148" w:author="Kiên Lê Trung" w:date="2024-12-23T14:51:00Z" w16du:dateUtc="2024-12-23T07:51:00Z"/>
                    <w:rFonts w:ascii="Times New Roman" w:eastAsia="Times New Roman" w:hAnsi="Times New Roman" w:cs="Times New Roman"/>
                    <w:sz w:val="26"/>
                    <w:szCs w:val="26"/>
                  </w:rPr>
                </w:rPrChange>
              </w:rPr>
            </w:pPr>
            <w:del w:id="5149" w:author="Kiên Lê Trung" w:date="2024-12-23T14:51:00Z" w16du:dateUtc="2024-12-23T07:51:00Z">
              <w:r w:rsidRPr="00476848" w:rsidDel="005D641E">
                <w:rPr>
                  <w:rFonts w:ascii="Times New Roman" w:eastAsia="Times New Roman" w:hAnsi="Times New Roman" w:cs="Times New Roman"/>
                  <w:sz w:val="24"/>
                  <w:szCs w:val="24"/>
                  <w:rPrChange w:id="5150" w:author="Kiên Lê Trung" w:date="2024-12-25T13:52:00Z" w16du:dateUtc="2024-12-25T06:52:00Z">
                    <w:rPr>
                      <w:rFonts w:ascii="Times New Roman" w:eastAsia="Times New Roman" w:hAnsi="Times New Roman" w:cs="Times New Roman"/>
                      <w:sz w:val="26"/>
                      <w:szCs w:val="26"/>
                    </w:rPr>
                  </w:rPrChange>
                </w:rPr>
                <w:delText>Khách hàng đăng nhập thành công vào hệ thống</w:delText>
              </w:r>
            </w:del>
          </w:p>
          <w:p w14:paraId="5209BE7A" w14:textId="5075DEBD" w:rsidR="007569A2" w:rsidRPr="00476848" w:rsidDel="005D641E" w:rsidRDefault="00CE686F" w:rsidP="005D641E">
            <w:pPr>
              <w:widowControl w:val="0"/>
              <w:numPr>
                <w:ilvl w:val="0"/>
                <w:numId w:val="48"/>
              </w:numPr>
              <w:rPr>
                <w:del w:id="5151" w:author="Kiên Lê Trung" w:date="2024-12-23T14:51:00Z" w16du:dateUtc="2024-12-23T07:51:00Z"/>
                <w:rFonts w:ascii="Times New Roman" w:eastAsia="Times New Roman" w:hAnsi="Times New Roman" w:cs="Times New Roman"/>
                <w:sz w:val="24"/>
                <w:szCs w:val="24"/>
                <w:rPrChange w:id="5152" w:author="Kiên Lê Trung" w:date="2024-12-25T13:52:00Z" w16du:dateUtc="2024-12-25T06:52:00Z">
                  <w:rPr>
                    <w:del w:id="5153" w:author="Kiên Lê Trung" w:date="2024-12-23T14:51:00Z" w16du:dateUtc="2024-12-23T07:51:00Z"/>
                    <w:rFonts w:ascii="Times New Roman" w:eastAsia="Times New Roman" w:hAnsi="Times New Roman" w:cs="Times New Roman"/>
                    <w:sz w:val="26"/>
                    <w:szCs w:val="26"/>
                  </w:rPr>
                </w:rPrChange>
              </w:rPr>
            </w:pPr>
            <w:del w:id="5154" w:author="Kiên Lê Trung" w:date="2024-12-23T14:51:00Z" w16du:dateUtc="2024-12-23T07:51:00Z">
              <w:r w:rsidRPr="00476848" w:rsidDel="005D641E">
                <w:rPr>
                  <w:rFonts w:ascii="Times New Roman" w:eastAsia="Times New Roman" w:hAnsi="Times New Roman" w:cs="Times New Roman"/>
                  <w:sz w:val="24"/>
                  <w:szCs w:val="24"/>
                  <w:rPrChange w:id="5155" w:author="Kiên Lê Trung" w:date="2024-12-25T13:52:00Z" w16du:dateUtc="2024-12-25T06:52:00Z">
                    <w:rPr>
                      <w:rFonts w:ascii="Times New Roman" w:eastAsia="Times New Roman" w:hAnsi="Times New Roman" w:cs="Times New Roman"/>
                      <w:sz w:val="26"/>
                      <w:szCs w:val="26"/>
                    </w:rPr>
                  </w:rPrChange>
                </w:rPr>
                <w:delText xml:space="preserve">Khách hàng bấm vào biểu tượng giỏ hàng ở trên Trang chủ </w:delText>
              </w:r>
            </w:del>
          </w:p>
          <w:p w14:paraId="0850D1C5" w14:textId="6936885C" w:rsidR="007569A2" w:rsidRPr="00476848" w:rsidDel="005D641E" w:rsidRDefault="00CE686F" w:rsidP="005D641E">
            <w:pPr>
              <w:widowControl w:val="0"/>
              <w:numPr>
                <w:ilvl w:val="0"/>
                <w:numId w:val="48"/>
              </w:numPr>
              <w:rPr>
                <w:del w:id="5156" w:author="Kiên Lê Trung" w:date="2024-12-23T14:51:00Z" w16du:dateUtc="2024-12-23T07:51:00Z"/>
                <w:rFonts w:ascii="Times New Roman" w:eastAsia="Times New Roman" w:hAnsi="Times New Roman" w:cs="Times New Roman"/>
                <w:sz w:val="24"/>
                <w:szCs w:val="24"/>
                <w:rPrChange w:id="5157" w:author="Kiên Lê Trung" w:date="2024-12-25T13:52:00Z" w16du:dateUtc="2024-12-25T06:52:00Z">
                  <w:rPr>
                    <w:del w:id="5158" w:author="Kiên Lê Trung" w:date="2024-12-23T14:51:00Z" w16du:dateUtc="2024-12-23T07:51:00Z"/>
                    <w:rFonts w:ascii="Times New Roman" w:eastAsia="Times New Roman" w:hAnsi="Times New Roman" w:cs="Times New Roman"/>
                    <w:sz w:val="26"/>
                    <w:szCs w:val="26"/>
                  </w:rPr>
                </w:rPrChange>
              </w:rPr>
            </w:pPr>
            <w:del w:id="5159" w:author="Kiên Lê Trung" w:date="2024-12-23T14:51:00Z" w16du:dateUtc="2024-12-23T07:51:00Z">
              <w:r w:rsidRPr="00476848" w:rsidDel="005D641E">
                <w:rPr>
                  <w:rFonts w:ascii="Times New Roman" w:eastAsia="Times New Roman" w:hAnsi="Times New Roman" w:cs="Times New Roman"/>
                  <w:sz w:val="24"/>
                  <w:szCs w:val="24"/>
                  <w:rPrChange w:id="5160" w:author="Kiên Lê Trung" w:date="2024-12-25T13:52:00Z" w16du:dateUtc="2024-12-25T06:52:00Z">
                    <w:rPr>
                      <w:rFonts w:ascii="Times New Roman" w:eastAsia="Times New Roman" w:hAnsi="Times New Roman" w:cs="Times New Roman"/>
                      <w:sz w:val="26"/>
                      <w:szCs w:val="26"/>
                    </w:rPr>
                  </w:rPrChange>
                </w:rPr>
                <w:delText>Hệ thống hiển thị giao diện giỏ hàng của người dùng</w:delText>
              </w:r>
            </w:del>
          </w:p>
          <w:p w14:paraId="1AC21E39" w14:textId="77777777" w:rsidR="007569A2" w:rsidRPr="00476848" w:rsidRDefault="00CE686F" w:rsidP="005D641E">
            <w:pPr>
              <w:widowControl w:val="0"/>
              <w:numPr>
                <w:ilvl w:val="0"/>
                <w:numId w:val="48"/>
              </w:numPr>
              <w:rPr>
                <w:rFonts w:ascii="Times New Roman" w:eastAsia="Times New Roman" w:hAnsi="Times New Roman" w:cs="Times New Roman"/>
                <w:sz w:val="24"/>
                <w:szCs w:val="24"/>
                <w:rPrChange w:id="5161"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162" w:author="Kiên Lê Trung" w:date="2024-12-25T13:52:00Z" w16du:dateUtc="2024-12-25T06:52:00Z">
                  <w:rPr>
                    <w:rFonts w:ascii="Times New Roman" w:eastAsia="Times New Roman" w:hAnsi="Times New Roman" w:cs="Times New Roman"/>
                    <w:sz w:val="26"/>
                    <w:szCs w:val="26"/>
                  </w:rPr>
                </w:rPrChange>
              </w:rPr>
              <w:t xml:space="preserve">Khách hàng bấm vào biểu tượng thùng rác ở sản phẩm muốn xóa khỏi giỏ hàng </w:t>
            </w:r>
          </w:p>
          <w:p w14:paraId="7488789E" w14:textId="77777777" w:rsidR="007569A2" w:rsidRPr="00476848" w:rsidRDefault="00CE686F" w:rsidP="005D641E">
            <w:pPr>
              <w:widowControl w:val="0"/>
              <w:numPr>
                <w:ilvl w:val="0"/>
                <w:numId w:val="48"/>
              </w:numPr>
              <w:rPr>
                <w:rFonts w:ascii="Times New Roman" w:eastAsia="Times New Roman" w:hAnsi="Times New Roman" w:cs="Times New Roman"/>
                <w:sz w:val="24"/>
                <w:szCs w:val="24"/>
                <w:rPrChange w:id="5163"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164" w:author="Kiên Lê Trung" w:date="2024-12-25T13:52:00Z" w16du:dateUtc="2024-12-25T06:52:00Z">
                  <w:rPr>
                    <w:rFonts w:ascii="Times New Roman" w:eastAsia="Times New Roman" w:hAnsi="Times New Roman" w:cs="Times New Roman"/>
                    <w:sz w:val="26"/>
                    <w:szCs w:val="26"/>
                  </w:rPr>
                </w:rPrChange>
              </w:rPr>
              <w:t xml:space="preserve">Hệ thống hiển thị thông báo “ Bạn có chắc muốn xóa sản phẩm này “ </w:t>
            </w:r>
          </w:p>
          <w:p w14:paraId="03464905" w14:textId="77777777" w:rsidR="007569A2" w:rsidRPr="00476848" w:rsidRDefault="00CE686F" w:rsidP="005D641E">
            <w:pPr>
              <w:widowControl w:val="0"/>
              <w:numPr>
                <w:ilvl w:val="0"/>
                <w:numId w:val="48"/>
              </w:numPr>
              <w:rPr>
                <w:rFonts w:ascii="Times New Roman" w:eastAsia="Times New Roman" w:hAnsi="Times New Roman" w:cs="Times New Roman"/>
                <w:sz w:val="24"/>
                <w:szCs w:val="24"/>
                <w:rPrChange w:id="5165"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166" w:author="Kiên Lê Trung" w:date="2024-12-25T13:52:00Z" w16du:dateUtc="2024-12-25T06:52:00Z">
                  <w:rPr>
                    <w:rFonts w:ascii="Times New Roman" w:eastAsia="Times New Roman" w:hAnsi="Times New Roman" w:cs="Times New Roman"/>
                    <w:sz w:val="26"/>
                    <w:szCs w:val="26"/>
                  </w:rPr>
                </w:rPrChange>
              </w:rPr>
              <w:t xml:space="preserve">Người dùng bấm vào nút “ Xác nhận “ </w:t>
            </w:r>
          </w:p>
          <w:p w14:paraId="39B7F064" w14:textId="77777777" w:rsidR="007569A2" w:rsidRPr="00476848" w:rsidRDefault="00CE686F" w:rsidP="005D641E">
            <w:pPr>
              <w:widowControl w:val="0"/>
              <w:numPr>
                <w:ilvl w:val="0"/>
                <w:numId w:val="48"/>
              </w:numPr>
              <w:rPr>
                <w:rFonts w:ascii="Times New Roman" w:eastAsia="Times New Roman" w:hAnsi="Times New Roman" w:cs="Times New Roman"/>
                <w:sz w:val="24"/>
                <w:szCs w:val="24"/>
                <w:rPrChange w:id="5167"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168" w:author="Kiên Lê Trung" w:date="2024-12-25T13:52:00Z" w16du:dateUtc="2024-12-25T06:52:00Z">
                  <w:rPr>
                    <w:rFonts w:ascii="Times New Roman" w:eastAsia="Times New Roman" w:hAnsi="Times New Roman" w:cs="Times New Roman"/>
                    <w:sz w:val="26"/>
                    <w:szCs w:val="26"/>
                  </w:rPr>
                </w:rPrChange>
              </w:rPr>
              <w:t>Hệ thống hiển thị thông báo “ Xóa thành công “</w:t>
            </w:r>
          </w:p>
          <w:p w14:paraId="41F9AE5E" w14:textId="77777777" w:rsidR="007569A2" w:rsidRPr="00476848" w:rsidRDefault="007569A2">
            <w:pPr>
              <w:widowControl w:val="0"/>
              <w:spacing w:line="240" w:lineRule="auto"/>
              <w:ind w:left="720"/>
              <w:rPr>
                <w:rFonts w:ascii="Times New Roman" w:eastAsia="Times New Roman" w:hAnsi="Times New Roman" w:cs="Times New Roman"/>
                <w:sz w:val="24"/>
                <w:szCs w:val="24"/>
                <w:rPrChange w:id="5169" w:author="Kiên Lê Trung" w:date="2024-12-25T13:52:00Z" w16du:dateUtc="2024-12-25T06:52:00Z">
                  <w:rPr>
                    <w:rFonts w:ascii="Times New Roman" w:eastAsia="Times New Roman" w:hAnsi="Times New Roman" w:cs="Times New Roman"/>
                    <w:sz w:val="26"/>
                    <w:szCs w:val="26"/>
                  </w:rPr>
                </w:rPrChange>
              </w:rPr>
            </w:pPr>
          </w:p>
        </w:tc>
      </w:tr>
      <w:tr w:rsidR="007569A2" w:rsidRPr="00476848" w14:paraId="28EEE995" w14:textId="77777777">
        <w:trPr>
          <w:trHeight w:val="480"/>
        </w:trPr>
        <w:tc>
          <w:tcPr>
            <w:tcW w:w="8280" w:type="dxa"/>
            <w:gridSpan w:val="2"/>
            <w:shd w:val="clear" w:color="auto" w:fill="auto"/>
            <w:tcMar>
              <w:top w:w="100" w:type="dxa"/>
              <w:left w:w="100" w:type="dxa"/>
              <w:bottom w:w="100" w:type="dxa"/>
              <w:right w:w="100" w:type="dxa"/>
            </w:tcMar>
          </w:tcPr>
          <w:p w14:paraId="76C82B31"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170"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171" w:author="Kiên Lê Trung" w:date="2024-12-25T13:52:00Z" w16du:dateUtc="2024-12-25T06:52:00Z">
                  <w:rPr>
                    <w:rFonts w:ascii="Times New Roman" w:eastAsia="Times New Roman" w:hAnsi="Times New Roman" w:cs="Times New Roman"/>
                    <w:sz w:val="26"/>
                    <w:szCs w:val="26"/>
                  </w:rPr>
                </w:rPrChange>
              </w:rPr>
              <w:t>Ngoại lệ:</w:t>
            </w:r>
          </w:p>
          <w:p w14:paraId="725ED14D"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172"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173" w:author="Kiên Lê Trung" w:date="2024-12-25T13:52:00Z" w16du:dateUtc="2024-12-25T06:52:00Z">
                  <w:rPr>
                    <w:rFonts w:ascii="Times New Roman" w:eastAsia="Times New Roman" w:hAnsi="Times New Roman" w:cs="Times New Roman"/>
                    <w:sz w:val="26"/>
                    <w:szCs w:val="26"/>
                  </w:rPr>
                </w:rPrChange>
              </w:rPr>
              <w:t xml:space="preserve">         </w:t>
            </w:r>
          </w:p>
          <w:p w14:paraId="3477E886"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174"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175" w:author="Kiên Lê Trung" w:date="2024-12-25T13:52:00Z" w16du:dateUtc="2024-12-25T06:52:00Z">
                  <w:rPr>
                    <w:rFonts w:ascii="Times New Roman" w:eastAsia="Times New Roman" w:hAnsi="Times New Roman" w:cs="Times New Roman"/>
                    <w:sz w:val="26"/>
                    <w:szCs w:val="26"/>
                  </w:rPr>
                </w:rPrChange>
              </w:rPr>
              <w:t xml:space="preserve">    </w:t>
            </w:r>
          </w:p>
        </w:tc>
      </w:tr>
    </w:tbl>
    <w:p w14:paraId="00F03A6D" w14:textId="0C3FF2FF" w:rsidR="007569A2" w:rsidRPr="000B08E1" w:rsidRDefault="000B08E1" w:rsidP="00970CD3">
      <w:pPr>
        <w:pStyle w:val="Caption"/>
        <w:spacing w:before="240"/>
        <w:rPr>
          <w:lang w:val="en-US"/>
          <w:rPrChange w:id="5176" w:author="Kiên Lê Trung" w:date="2024-12-25T12:46:00Z" w16du:dateUtc="2024-12-25T05:46:00Z">
            <w:rPr/>
          </w:rPrChange>
        </w:rPr>
        <w:pPrChange w:id="5177" w:author="Kiên Lê Trung" w:date="2024-12-25T14:44:00Z" w16du:dateUtc="2024-12-25T07:44:00Z">
          <w:pPr>
            <w:spacing w:after="160" w:line="259" w:lineRule="auto"/>
            <w:ind w:left="720"/>
          </w:pPr>
        </w:pPrChange>
      </w:pPr>
      <w:bookmarkStart w:id="5178" w:name="_Toc186028237"/>
      <w:ins w:id="5179" w:author="Kiên Lê Trung" w:date="2024-12-25T12:46:00Z" w16du:dateUtc="2024-12-25T05:46:00Z">
        <w:r>
          <w:t xml:space="preserve">Bảng </w:t>
        </w:r>
      </w:ins>
      <w:ins w:id="5180" w:author="Kiên Lê Trung" w:date="2024-12-25T12:56:00Z" w16du:dateUtc="2024-12-25T05:56:00Z">
        <w:r w:rsidR="00115DF8">
          <w:fldChar w:fldCharType="begin"/>
        </w:r>
        <w:r w:rsidR="00115DF8">
          <w:instrText xml:space="preserve"> STYLEREF 1 \s </w:instrText>
        </w:r>
      </w:ins>
      <w:r w:rsidR="00115DF8">
        <w:fldChar w:fldCharType="separate"/>
      </w:r>
      <w:r w:rsidR="00115DF8">
        <w:rPr>
          <w:noProof/>
        </w:rPr>
        <w:t>2</w:t>
      </w:r>
      <w:ins w:id="5181" w:author="Kiên Lê Trung" w:date="2024-12-25T12:56:00Z" w16du:dateUtc="2024-12-25T05:56:00Z">
        <w:r w:rsidR="00115DF8">
          <w:fldChar w:fldCharType="end"/>
        </w:r>
        <w:r w:rsidR="00115DF8">
          <w:t>.</w:t>
        </w:r>
        <w:r w:rsidR="00115DF8">
          <w:fldChar w:fldCharType="begin"/>
        </w:r>
        <w:r w:rsidR="00115DF8">
          <w:instrText xml:space="preserve"> SEQ Bảng \* ARABIC \s 1 </w:instrText>
        </w:r>
      </w:ins>
      <w:r w:rsidR="00115DF8">
        <w:fldChar w:fldCharType="separate"/>
      </w:r>
      <w:ins w:id="5182" w:author="Kiên Lê Trung" w:date="2024-12-25T12:56:00Z" w16du:dateUtc="2024-12-25T05:56:00Z">
        <w:r w:rsidR="00115DF8">
          <w:rPr>
            <w:noProof/>
          </w:rPr>
          <w:t>12</w:t>
        </w:r>
        <w:r w:rsidR="00115DF8">
          <w:fldChar w:fldCharType="end"/>
        </w:r>
      </w:ins>
      <w:ins w:id="5183" w:author="Kiên Lê Trung" w:date="2024-12-25T12:46:00Z" w16du:dateUtc="2024-12-25T05:46:00Z">
        <w:r>
          <w:rPr>
            <w:lang w:val="en-US"/>
          </w:rPr>
          <w:t xml:space="preserve"> Kịch bản khách hàng xóa sản phẩm khỏi giỏ hàng</w:t>
        </w:r>
      </w:ins>
      <w:bookmarkEnd w:id="5178"/>
    </w:p>
    <w:p w14:paraId="6B562EE4" w14:textId="088AA800" w:rsidR="007569A2" w:rsidRPr="00476848" w:rsidRDefault="00CE686F" w:rsidP="00C60A20">
      <w:pPr>
        <w:pStyle w:val="ListParagraph"/>
        <w:numPr>
          <w:ilvl w:val="0"/>
          <w:numId w:val="182"/>
        </w:numPr>
        <w:ind w:left="709"/>
        <w:rPr>
          <w:rFonts w:ascii="Times New Roman" w:hAnsi="Times New Roman" w:cs="Times New Roman"/>
          <w:b/>
          <w:sz w:val="24"/>
          <w:szCs w:val="24"/>
          <w:rPrChange w:id="5184" w:author="Kiên Lê Trung" w:date="2024-12-25T13:52:00Z" w16du:dateUtc="2024-12-25T06:52:00Z">
            <w:rPr>
              <w:rFonts w:ascii="Times New Roman" w:hAnsi="Times New Roman" w:cs="Times New Roman"/>
              <w:b/>
              <w:sz w:val="26"/>
              <w:szCs w:val="26"/>
            </w:rPr>
          </w:rPrChange>
        </w:rPr>
      </w:pPr>
      <w:bookmarkStart w:id="5185" w:name="_hldef3o1dpsv" w:colFirst="0" w:colLast="0"/>
      <w:bookmarkEnd w:id="5185"/>
      <w:r w:rsidRPr="00476848">
        <w:rPr>
          <w:rFonts w:ascii="Times New Roman" w:hAnsi="Times New Roman" w:cs="Times New Roman"/>
          <w:b/>
          <w:sz w:val="24"/>
          <w:szCs w:val="24"/>
          <w:rPrChange w:id="5186" w:author="Kiên Lê Trung" w:date="2024-12-25T13:52:00Z" w16du:dateUtc="2024-12-25T06:52:00Z">
            <w:rPr>
              <w:rFonts w:ascii="Times New Roman" w:hAnsi="Times New Roman" w:cs="Times New Roman"/>
              <w:b/>
              <w:sz w:val="26"/>
              <w:szCs w:val="26"/>
            </w:rPr>
          </w:rPrChange>
        </w:rPr>
        <w:t>Chức năng đặt hàng</w:t>
      </w:r>
    </w:p>
    <w:p w14:paraId="6930E822" w14:textId="77777777" w:rsidR="007569A2" w:rsidRPr="00476848" w:rsidRDefault="007569A2">
      <w:pPr>
        <w:spacing w:after="160" w:line="259" w:lineRule="auto"/>
        <w:ind w:left="1440"/>
        <w:rPr>
          <w:sz w:val="24"/>
          <w:szCs w:val="24"/>
          <w:rPrChange w:id="5187" w:author="Kiên Lê Trung" w:date="2024-12-25T13:52:00Z" w16du:dateUtc="2024-12-25T06:52:00Z">
            <w:rPr/>
          </w:rPrChange>
        </w:rPr>
      </w:pPr>
    </w:p>
    <w:tbl>
      <w:tblPr>
        <w:tblStyle w:val="aa"/>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26B5DAD8" w14:textId="77777777">
        <w:tc>
          <w:tcPr>
            <w:tcW w:w="2655" w:type="dxa"/>
            <w:shd w:val="clear" w:color="auto" w:fill="auto"/>
            <w:tcMar>
              <w:top w:w="100" w:type="dxa"/>
              <w:left w:w="100" w:type="dxa"/>
              <w:bottom w:w="100" w:type="dxa"/>
              <w:right w:w="100" w:type="dxa"/>
            </w:tcMar>
          </w:tcPr>
          <w:p w14:paraId="1C4EAE8F" w14:textId="56A455AE" w:rsidR="007569A2" w:rsidRPr="00476848" w:rsidRDefault="00983677">
            <w:pPr>
              <w:widowControl w:val="0"/>
              <w:spacing w:line="240" w:lineRule="auto"/>
              <w:ind w:left="94"/>
              <w:rPr>
                <w:rFonts w:ascii="Times New Roman" w:eastAsia="Times New Roman" w:hAnsi="Times New Roman" w:cs="Times New Roman"/>
                <w:sz w:val="24"/>
                <w:szCs w:val="24"/>
                <w:rPrChange w:id="5188"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189" w:author="Kiên Lê Trung" w:date="2024-12-25T13:52:00Z" w16du:dateUtc="2024-12-25T06:52:00Z">
                  <w:rPr>
                    <w:rFonts w:ascii="Times New Roman" w:eastAsia="Times New Roman" w:hAnsi="Times New Roman" w:cs="Times New Roman"/>
                    <w:sz w:val="26"/>
                    <w:szCs w:val="26"/>
                  </w:rPr>
                </w:rPrChange>
              </w:rPr>
              <w:t>Usecase</w:t>
            </w:r>
          </w:p>
        </w:tc>
        <w:tc>
          <w:tcPr>
            <w:tcW w:w="5625" w:type="dxa"/>
            <w:shd w:val="clear" w:color="auto" w:fill="auto"/>
            <w:tcMar>
              <w:top w:w="100" w:type="dxa"/>
              <w:left w:w="100" w:type="dxa"/>
              <w:bottom w:w="100" w:type="dxa"/>
              <w:right w:w="100" w:type="dxa"/>
            </w:tcMar>
          </w:tcPr>
          <w:p w14:paraId="57B4F3D9" w14:textId="77777777" w:rsidR="007569A2" w:rsidRPr="00476848" w:rsidRDefault="00CE686F">
            <w:pPr>
              <w:widowControl w:val="0"/>
              <w:spacing w:line="240" w:lineRule="auto"/>
              <w:rPr>
                <w:rFonts w:ascii="Times New Roman" w:eastAsia="Times New Roman" w:hAnsi="Times New Roman" w:cs="Times New Roman"/>
                <w:sz w:val="24"/>
                <w:szCs w:val="24"/>
                <w:rPrChange w:id="5190"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191" w:author="Kiên Lê Trung" w:date="2024-12-25T13:52:00Z" w16du:dateUtc="2024-12-25T06:52:00Z">
                  <w:rPr>
                    <w:rFonts w:ascii="Times New Roman" w:eastAsia="Times New Roman" w:hAnsi="Times New Roman" w:cs="Times New Roman"/>
                    <w:sz w:val="26"/>
                    <w:szCs w:val="26"/>
                  </w:rPr>
                </w:rPrChange>
              </w:rPr>
              <w:t>Đặt hàng</w:t>
            </w:r>
          </w:p>
        </w:tc>
      </w:tr>
      <w:tr w:rsidR="007569A2" w:rsidRPr="00476848" w14:paraId="09180322" w14:textId="77777777">
        <w:tc>
          <w:tcPr>
            <w:tcW w:w="2655" w:type="dxa"/>
            <w:shd w:val="clear" w:color="auto" w:fill="auto"/>
            <w:tcMar>
              <w:top w:w="100" w:type="dxa"/>
              <w:left w:w="100" w:type="dxa"/>
              <w:bottom w:w="100" w:type="dxa"/>
              <w:right w:w="100" w:type="dxa"/>
            </w:tcMar>
          </w:tcPr>
          <w:p w14:paraId="79AA20D9"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192"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193" w:author="Kiên Lê Trung" w:date="2024-12-25T13:52:00Z" w16du:dateUtc="2024-12-25T06:52:00Z">
                  <w:rPr>
                    <w:rFonts w:ascii="Times New Roman" w:eastAsia="Times New Roman" w:hAnsi="Times New Roman" w:cs="Times New Roman"/>
                    <w:sz w:val="26"/>
                    <w:szCs w:val="26"/>
                  </w:rPr>
                </w:rPrChange>
              </w:rPr>
              <w:t>Actor</w:t>
            </w:r>
          </w:p>
        </w:tc>
        <w:tc>
          <w:tcPr>
            <w:tcW w:w="5625" w:type="dxa"/>
            <w:shd w:val="clear" w:color="auto" w:fill="auto"/>
            <w:tcMar>
              <w:top w:w="100" w:type="dxa"/>
              <w:left w:w="100" w:type="dxa"/>
              <w:bottom w:w="100" w:type="dxa"/>
              <w:right w:w="100" w:type="dxa"/>
            </w:tcMar>
          </w:tcPr>
          <w:p w14:paraId="38279305" w14:textId="77777777" w:rsidR="007569A2" w:rsidRPr="00476848" w:rsidRDefault="00CE686F">
            <w:pPr>
              <w:widowControl w:val="0"/>
              <w:spacing w:line="240" w:lineRule="auto"/>
              <w:rPr>
                <w:rFonts w:ascii="Times New Roman" w:eastAsia="Times New Roman" w:hAnsi="Times New Roman" w:cs="Times New Roman"/>
                <w:sz w:val="24"/>
                <w:szCs w:val="24"/>
                <w:rPrChange w:id="5194"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195" w:author="Kiên Lê Trung" w:date="2024-12-25T13:52:00Z" w16du:dateUtc="2024-12-25T06:52:00Z">
                  <w:rPr>
                    <w:rFonts w:ascii="Times New Roman" w:eastAsia="Times New Roman" w:hAnsi="Times New Roman" w:cs="Times New Roman"/>
                    <w:sz w:val="26"/>
                    <w:szCs w:val="26"/>
                  </w:rPr>
                </w:rPrChange>
              </w:rPr>
              <w:t>Khách hàng</w:t>
            </w:r>
          </w:p>
        </w:tc>
      </w:tr>
      <w:tr w:rsidR="007569A2" w:rsidRPr="00476848" w14:paraId="2F5AE6CF" w14:textId="77777777">
        <w:tc>
          <w:tcPr>
            <w:tcW w:w="2655" w:type="dxa"/>
            <w:shd w:val="clear" w:color="auto" w:fill="auto"/>
            <w:tcMar>
              <w:top w:w="100" w:type="dxa"/>
              <w:left w:w="100" w:type="dxa"/>
              <w:bottom w:w="100" w:type="dxa"/>
              <w:right w:w="100" w:type="dxa"/>
            </w:tcMar>
          </w:tcPr>
          <w:p w14:paraId="1159C3DD" w14:textId="77777777" w:rsidR="007569A2" w:rsidRPr="00476848" w:rsidRDefault="00CE686F">
            <w:pPr>
              <w:widowControl w:val="0"/>
              <w:spacing w:line="240" w:lineRule="auto"/>
              <w:rPr>
                <w:rFonts w:ascii="Times New Roman" w:eastAsia="Times New Roman" w:hAnsi="Times New Roman" w:cs="Times New Roman"/>
                <w:sz w:val="24"/>
                <w:szCs w:val="24"/>
                <w:rPrChange w:id="5196"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197" w:author="Kiên Lê Trung" w:date="2024-12-25T13:52:00Z" w16du:dateUtc="2024-12-25T06:52:00Z">
                  <w:rPr>
                    <w:rFonts w:ascii="Times New Roman" w:eastAsia="Times New Roman" w:hAnsi="Times New Roman" w:cs="Times New Roman"/>
                    <w:sz w:val="26"/>
                    <w:szCs w:val="26"/>
                  </w:rPr>
                </w:rPrChange>
              </w:rPr>
              <w:t>Tiền điều kiện</w:t>
            </w:r>
          </w:p>
        </w:tc>
        <w:tc>
          <w:tcPr>
            <w:tcW w:w="5625" w:type="dxa"/>
            <w:shd w:val="clear" w:color="auto" w:fill="auto"/>
            <w:tcMar>
              <w:top w:w="100" w:type="dxa"/>
              <w:left w:w="100" w:type="dxa"/>
              <w:bottom w:w="100" w:type="dxa"/>
              <w:right w:w="100" w:type="dxa"/>
            </w:tcMar>
          </w:tcPr>
          <w:p w14:paraId="1EF74A6B" w14:textId="77777777" w:rsidR="007569A2" w:rsidRPr="00476848" w:rsidRDefault="00CE686F">
            <w:pPr>
              <w:widowControl w:val="0"/>
              <w:spacing w:line="240" w:lineRule="auto"/>
              <w:rPr>
                <w:rFonts w:ascii="Times New Roman" w:eastAsia="Times New Roman" w:hAnsi="Times New Roman" w:cs="Times New Roman"/>
                <w:sz w:val="24"/>
                <w:szCs w:val="24"/>
                <w:rPrChange w:id="5198"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199" w:author="Kiên Lê Trung" w:date="2024-12-25T13:52:00Z" w16du:dateUtc="2024-12-25T06:52:00Z">
                  <w:rPr>
                    <w:rFonts w:ascii="Times New Roman" w:eastAsia="Times New Roman" w:hAnsi="Times New Roman" w:cs="Times New Roman"/>
                    <w:sz w:val="26"/>
                    <w:szCs w:val="26"/>
                  </w:rPr>
                </w:rPrChange>
              </w:rPr>
              <w:t>Khách hàng đã đăng nhập vào hệ thống</w:t>
            </w:r>
          </w:p>
        </w:tc>
      </w:tr>
      <w:tr w:rsidR="007569A2" w:rsidRPr="00476848" w14:paraId="53DA3B94" w14:textId="77777777">
        <w:tc>
          <w:tcPr>
            <w:tcW w:w="2655" w:type="dxa"/>
            <w:shd w:val="clear" w:color="auto" w:fill="auto"/>
            <w:tcMar>
              <w:top w:w="100" w:type="dxa"/>
              <w:left w:w="100" w:type="dxa"/>
              <w:bottom w:w="100" w:type="dxa"/>
              <w:right w:w="100" w:type="dxa"/>
            </w:tcMar>
          </w:tcPr>
          <w:p w14:paraId="6AA900B4" w14:textId="77777777" w:rsidR="007569A2" w:rsidRPr="00476848" w:rsidRDefault="00CE686F">
            <w:pPr>
              <w:widowControl w:val="0"/>
              <w:spacing w:before="3" w:line="240" w:lineRule="auto"/>
              <w:rPr>
                <w:rFonts w:ascii="Times New Roman" w:eastAsia="Times New Roman" w:hAnsi="Times New Roman" w:cs="Times New Roman"/>
                <w:sz w:val="24"/>
                <w:szCs w:val="24"/>
                <w:rPrChange w:id="5200"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201" w:author="Kiên Lê Trung" w:date="2024-12-25T13:52:00Z" w16du:dateUtc="2024-12-25T06:52:00Z">
                  <w:rPr>
                    <w:rFonts w:ascii="Times New Roman" w:eastAsia="Times New Roman" w:hAnsi="Times New Roman" w:cs="Times New Roman"/>
                    <w:sz w:val="26"/>
                    <w:szCs w:val="26"/>
                  </w:rPr>
                </w:rPrChange>
              </w:rPr>
              <w:t>Hậu điều kiện</w:t>
            </w:r>
          </w:p>
        </w:tc>
        <w:tc>
          <w:tcPr>
            <w:tcW w:w="5625" w:type="dxa"/>
            <w:shd w:val="clear" w:color="auto" w:fill="auto"/>
            <w:tcMar>
              <w:top w:w="100" w:type="dxa"/>
              <w:left w:w="100" w:type="dxa"/>
              <w:bottom w:w="100" w:type="dxa"/>
              <w:right w:w="100" w:type="dxa"/>
            </w:tcMar>
          </w:tcPr>
          <w:p w14:paraId="7CBDDC5C" w14:textId="77777777" w:rsidR="007569A2" w:rsidRPr="00476848" w:rsidRDefault="00CE686F">
            <w:pPr>
              <w:widowControl w:val="0"/>
              <w:spacing w:line="240" w:lineRule="auto"/>
              <w:rPr>
                <w:rFonts w:ascii="Times New Roman" w:eastAsia="Times New Roman" w:hAnsi="Times New Roman" w:cs="Times New Roman"/>
                <w:sz w:val="24"/>
                <w:szCs w:val="24"/>
                <w:rPrChange w:id="5202"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203" w:author="Kiên Lê Trung" w:date="2024-12-25T13:52:00Z" w16du:dateUtc="2024-12-25T06:52:00Z">
                  <w:rPr>
                    <w:rFonts w:ascii="Times New Roman" w:eastAsia="Times New Roman" w:hAnsi="Times New Roman" w:cs="Times New Roman"/>
                    <w:sz w:val="26"/>
                    <w:szCs w:val="26"/>
                  </w:rPr>
                </w:rPrChange>
              </w:rPr>
              <w:t>Khách hàng đặt hàng thành công</w:t>
            </w:r>
          </w:p>
        </w:tc>
      </w:tr>
      <w:tr w:rsidR="007569A2" w:rsidRPr="00476848" w14:paraId="4094E693" w14:textId="77777777">
        <w:trPr>
          <w:trHeight w:val="480"/>
        </w:trPr>
        <w:tc>
          <w:tcPr>
            <w:tcW w:w="8280" w:type="dxa"/>
            <w:gridSpan w:val="2"/>
            <w:shd w:val="clear" w:color="auto" w:fill="auto"/>
            <w:tcMar>
              <w:top w:w="100" w:type="dxa"/>
              <w:left w:w="100" w:type="dxa"/>
              <w:bottom w:w="100" w:type="dxa"/>
              <w:right w:w="100" w:type="dxa"/>
            </w:tcMar>
          </w:tcPr>
          <w:p w14:paraId="5B187F99" w14:textId="77777777" w:rsidR="007569A2" w:rsidRPr="00476848" w:rsidRDefault="00CE686F" w:rsidP="00034C0F">
            <w:pPr>
              <w:widowControl w:val="0"/>
              <w:ind w:left="94"/>
              <w:rPr>
                <w:rFonts w:ascii="Times New Roman" w:eastAsia="Times New Roman" w:hAnsi="Times New Roman" w:cs="Times New Roman"/>
                <w:sz w:val="24"/>
                <w:szCs w:val="24"/>
                <w:rPrChange w:id="5204"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205" w:author="Kiên Lê Trung" w:date="2024-12-25T13:52:00Z" w16du:dateUtc="2024-12-25T06:52:00Z">
                  <w:rPr>
                    <w:rFonts w:ascii="Times New Roman" w:eastAsia="Times New Roman" w:hAnsi="Times New Roman" w:cs="Times New Roman"/>
                    <w:sz w:val="26"/>
                    <w:szCs w:val="26"/>
                  </w:rPr>
                </w:rPrChange>
              </w:rPr>
              <w:t>Chuỗi sự kiện chính</w:t>
            </w:r>
          </w:p>
          <w:p w14:paraId="583D9A63" w14:textId="3B25A048" w:rsidR="00D225EA" w:rsidRPr="00476848" w:rsidRDefault="00D225EA" w:rsidP="00D225EA">
            <w:pPr>
              <w:widowControl w:val="0"/>
              <w:numPr>
                <w:ilvl w:val="0"/>
                <w:numId w:val="46"/>
              </w:numPr>
              <w:rPr>
                <w:ins w:id="5206" w:author="Kiên Lê Trung" w:date="2024-12-23T14:53:00Z" w16du:dateUtc="2024-12-23T07:53:00Z"/>
                <w:rFonts w:ascii="Times New Roman" w:eastAsia="Times New Roman" w:hAnsi="Times New Roman" w:cs="Times New Roman"/>
                <w:sz w:val="24"/>
                <w:szCs w:val="24"/>
                <w:rPrChange w:id="5207" w:author="Kiên Lê Trung" w:date="2024-12-25T13:52:00Z" w16du:dateUtc="2024-12-25T06:52:00Z">
                  <w:rPr>
                    <w:ins w:id="5208" w:author="Kiên Lê Trung" w:date="2024-12-23T14:53:00Z" w16du:dateUtc="2024-12-23T07:53:00Z"/>
                    <w:rFonts w:ascii="Times New Roman" w:eastAsia="Times New Roman" w:hAnsi="Times New Roman" w:cs="Times New Roman"/>
                    <w:sz w:val="26"/>
                    <w:szCs w:val="26"/>
                  </w:rPr>
                </w:rPrChange>
              </w:rPr>
            </w:pPr>
            <w:ins w:id="5209" w:author="Kiên Lê Trung" w:date="2024-12-23T14:53:00Z" w16du:dateUtc="2024-12-23T07:53:00Z">
              <w:r w:rsidRPr="00476848">
                <w:rPr>
                  <w:rFonts w:ascii="Times New Roman" w:eastAsia="Times New Roman" w:hAnsi="Times New Roman" w:cs="Times New Roman"/>
                  <w:sz w:val="24"/>
                  <w:szCs w:val="24"/>
                  <w:rPrChange w:id="5210" w:author="Kiên Lê Trung" w:date="2024-12-25T13:52:00Z" w16du:dateUtc="2024-12-25T06:52:00Z">
                    <w:rPr>
                      <w:rFonts w:ascii="Times New Roman" w:eastAsia="Times New Roman" w:hAnsi="Times New Roman" w:cs="Times New Roman"/>
                      <w:sz w:val="26"/>
                      <w:szCs w:val="26"/>
                    </w:rPr>
                  </w:rPrChange>
                </w:rPr>
                <w:t xml:space="preserve">Khách hàng </w:t>
              </w:r>
              <w:r w:rsidRPr="00476848">
                <w:rPr>
                  <w:rFonts w:ascii="Times New Roman" w:eastAsia="Times New Roman" w:hAnsi="Times New Roman" w:cs="Times New Roman"/>
                  <w:sz w:val="24"/>
                  <w:szCs w:val="24"/>
                  <w:lang w:val="en-US"/>
                  <w:rPrChange w:id="5211" w:author="Kiên Lê Trung" w:date="2024-12-25T13:52:00Z" w16du:dateUtc="2024-12-25T06:52:00Z">
                    <w:rPr>
                      <w:rFonts w:ascii="Times New Roman" w:eastAsia="Times New Roman" w:hAnsi="Times New Roman" w:cs="Times New Roman"/>
                      <w:sz w:val="26"/>
                      <w:szCs w:val="26"/>
                      <w:lang w:val="en-US"/>
                    </w:rPr>
                  </w:rPrChange>
                </w:rPr>
                <w:t xml:space="preserve">vào hệ thống để </w:t>
              </w:r>
            </w:ins>
            <w:ins w:id="5212" w:author="Kiên Lê Trung" w:date="2024-12-25T23:58:00Z" w16du:dateUtc="2024-12-25T16:58:00Z">
              <w:r w:rsidR="0074795B">
                <w:rPr>
                  <w:rFonts w:ascii="Times New Roman" w:eastAsia="Times New Roman" w:hAnsi="Times New Roman" w:cs="Times New Roman"/>
                  <w:sz w:val="24"/>
                  <w:szCs w:val="24"/>
                  <w:lang w:val="en-US"/>
                </w:rPr>
                <w:t>đặt</w:t>
              </w:r>
            </w:ins>
            <w:ins w:id="5213" w:author="Kiên Lê Trung" w:date="2024-12-23T14:53:00Z" w16du:dateUtc="2024-12-23T07:53:00Z">
              <w:r>
                <w:rPr>
                  <w:rFonts w:ascii="Times New Roman" w:eastAsia="Times New Roman" w:hAnsi="Times New Roman" w:cs="Times New Roman"/>
                  <w:sz w:val="24"/>
                  <w:szCs w:val="24"/>
                  <w:lang w:val="en-US"/>
                </w:rPr>
                <w:t xml:space="preserve"> hàng</w:t>
              </w:r>
            </w:ins>
          </w:p>
          <w:p w14:paraId="4E589F41" w14:textId="77777777" w:rsidR="00D225EA" w:rsidRPr="00476848" w:rsidRDefault="00D225EA" w:rsidP="00D225EA">
            <w:pPr>
              <w:widowControl w:val="0"/>
              <w:numPr>
                <w:ilvl w:val="0"/>
                <w:numId w:val="46"/>
              </w:numPr>
              <w:rPr>
                <w:ins w:id="5214" w:author="Kiên Lê Trung" w:date="2024-12-23T14:53:00Z" w16du:dateUtc="2024-12-23T07:53:00Z"/>
                <w:rFonts w:ascii="Times New Roman" w:eastAsia="Times New Roman" w:hAnsi="Times New Roman" w:cs="Times New Roman"/>
                <w:sz w:val="24"/>
                <w:szCs w:val="24"/>
                <w:rPrChange w:id="5215" w:author="Kiên Lê Trung" w:date="2024-12-25T13:52:00Z" w16du:dateUtc="2024-12-25T06:52:00Z">
                  <w:rPr>
                    <w:ins w:id="5216" w:author="Kiên Lê Trung" w:date="2024-12-23T14:53:00Z" w16du:dateUtc="2024-12-23T07:53:00Z"/>
                    <w:rFonts w:ascii="Times New Roman" w:eastAsia="Times New Roman" w:hAnsi="Times New Roman" w:cs="Times New Roman"/>
                    <w:sz w:val="26"/>
                    <w:szCs w:val="26"/>
                  </w:rPr>
                </w:rPrChange>
              </w:rPr>
            </w:pPr>
            <w:commentRangeStart w:id="5217"/>
            <w:ins w:id="5218" w:author="Kiên Lê Trung" w:date="2024-12-23T14:53:00Z" w16du:dateUtc="2024-12-23T07:53:00Z">
              <w:r w:rsidRPr="00476848">
                <w:rPr>
                  <w:rFonts w:ascii="Times New Roman" w:eastAsia="Times New Roman" w:hAnsi="Times New Roman" w:cs="Times New Roman"/>
                  <w:sz w:val="24"/>
                  <w:szCs w:val="24"/>
                  <w:rPrChange w:id="5219" w:author="Kiên Lê Trung" w:date="2024-12-25T13:52:00Z" w16du:dateUtc="2024-12-25T06:52:00Z">
                    <w:rPr>
                      <w:rFonts w:ascii="Times New Roman" w:eastAsia="Times New Roman" w:hAnsi="Times New Roman" w:cs="Times New Roman"/>
                      <w:sz w:val="26"/>
                      <w:szCs w:val="26"/>
                    </w:rPr>
                  </w:rPrChange>
                </w:rPr>
                <w:t>Hệ thống trả về giao diện cho người dùng đăng nhập</w:t>
              </w:r>
              <w:commentRangeEnd w:id="5217"/>
              <w:r w:rsidRPr="00476848">
                <w:rPr>
                  <w:rStyle w:val="CommentReference"/>
                  <w:sz w:val="24"/>
                  <w:szCs w:val="24"/>
                  <w:rPrChange w:id="5220" w:author="Kiên Lê Trung" w:date="2024-12-25T13:52:00Z" w16du:dateUtc="2024-12-25T06:52:00Z">
                    <w:rPr>
                      <w:rStyle w:val="CommentReference"/>
                    </w:rPr>
                  </w:rPrChange>
                </w:rPr>
                <w:commentReference w:id="5217"/>
              </w:r>
              <w:r w:rsidRPr="00476848">
                <w:rPr>
                  <w:rFonts w:ascii="Times New Roman" w:eastAsia="Times New Roman" w:hAnsi="Times New Roman" w:cs="Times New Roman"/>
                  <w:sz w:val="24"/>
                  <w:szCs w:val="24"/>
                  <w:lang w:val="en-US"/>
                  <w:rPrChange w:id="5221" w:author="Kiên Lê Trung" w:date="2024-12-25T13:52:00Z" w16du:dateUtc="2024-12-25T06:52:00Z">
                    <w:rPr>
                      <w:rFonts w:ascii="Times New Roman" w:eastAsia="Times New Roman" w:hAnsi="Times New Roman" w:cs="Times New Roman"/>
                      <w:sz w:val="26"/>
                      <w:szCs w:val="26"/>
                      <w:lang w:val="en-US"/>
                    </w:rPr>
                  </w:rPrChange>
                </w:rPr>
                <w:t xml:space="preserve"> gồm các trường Email, Mật khẩu, các nút ghi nhớ mật khẩu, quên mật khẩu, kênh người bán, Đăng ký và Đăng nhập </w:t>
              </w:r>
            </w:ins>
          </w:p>
          <w:p w14:paraId="38E271E8" w14:textId="77777777" w:rsidR="00D225EA" w:rsidRPr="00476848" w:rsidRDefault="00D225EA" w:rsidP="00D225EA">
            <w:pPr>
              <w:widowControl w:val="0"/>
              <w:numPr>
                <w:ilvl w:val="0"/>
                <w:numId w:val="46"/>
              </w:numPr>
              <w:rPr>
                <w:ins w:id="5222" w:author="Kiên Lê Trung" w:date="2024-12-23T14:53:00Z" w16du:dateUtc="2024-12-23T07:53:00Z"/>
                <w:rFonts w:ascii="Times New Roman" w:eastAsia="Times New Roman" w:hAnsi="Times New Roman" w:cs="Times New Roman"/>
                <w:sz w:val="24"/>
                <w:szCs w:val="24"/>
                <w:rPrChange w:id="5223" w:author="Kiên Lê Trung" w:date="2024-12-25T13:52:00Z" w16du:dateUtc="2024-12-25T06:52:00Z">
                  <w:rPr>
                    <w:ins w:id="5224" w:author="Kiên Lê Trung" w:date="2024-12-23T14:53:00Z" w16du:dateUtc="2024-12-23T07:53:00Z"/>
                    <w:rFonts w:ascii="Times New Roman" w:eastAsia="Times New Roman" w:hAnsi="Times New Roman" w:cs="Times New Roman"/>
                    <w:sz w:val="26"/>
                    <w:szCs w:val="26"/>
                  </w:rPr>
                </w:rPrChange>
              </w:rPr>
            </w:pPr>
            <w:ins w:id="5225" w:author="Kiên Lê Trung" w:date="2024-12-23T14:53:00Z" w16du:dateUtc="2024-12-23T07:53:00Z">
              <w:r w:rsidRPr="00476848">
                <w:rPr>
                  <w:rFonts w:ascii="Times New Roman" w:eastAsia="Times New Roman" w:hAnsi="Times New Roman" w:cs="Times New Roman"/>
                  <w:sz w:val="24"/>
                  <w:szCs w:val="24"/>
                  <w:rPrChange w:id="5226" w:author="Kiên Lê Trung" w:date="2024-12-25T13:52:00Z" w16du:dateUtc="2024-12-25T06:52:00Z">
                    <w:rPr>
                      <w:rFonts w:ascii="Times New Roman" w:eastAsia="Times New Roman" w:hAnsi="Times New Roman" w:cs="Times New Roman"/>
                      <w:sz w:val="26"/>
                      <w:szCs w:val="26"/>
                    </w:rPr>
                  </w:rPrChange>
                </w:rPr>
                <w:t xml:space="preserve">Người dùng điền </w:t>
              </w:r>
              <w:r w:rsidRPr="00476848">
                <w:rPr>
                  <w:rFonts w:ascii="Times New Roman" w:eastAsia="Times New Roman" w:hAnsi="Times New Roman" w:cs="Times New Roman"/>
                  <w:sz w:val="24"/>
                  <w:szCs w:val="24"/>
                  <w:lang w:val="en-US"/>
                  <w:rPrChange w:id="5227" w:author="Kiên Lê Trung" w:date="2024-12-25T13:52:00Z" w16du:dateUtc="2024-12-25T06:52:00Z">
                    <w:rPr>
                      <w:rFonts w:ascii="Times New Roman" w:eastAsia="Times New Roman" w:hAnsi="Times New Roman" w:cs="Times New Roman"/>
                      <w:sz w:val="26"/>
                      <w:szCs w:val="26"/>
                      <w:lang w:val="en-US"/>
                    </w:rPr>
                  </w:rPrChange>
                </w:rPr>
                <w:t>Email = kinltrung72@gmail.com</w:t>
              </w:r>
              <w:r w:rsidRPr="00476848">
                <w:rPr>
                  <w:rFonts w:ascii="Times New Roman" w:eastAsia="Times New Roman" w:hAnsi="Times New Roman" w:cs="Times New Roman"/>
                  <w:sz w:val="24"/>
                  <w:szCs w:val="24"/>
                  <w:rPrChange w:id="5228" w:author="Kiên Lê Trung" w:date="2024-12-25T13:52:00Z" w16du:dateUtc="2024-12-25T06:52:00Z">
                    <w:rPr>
                      <w:rFonts w:ascii="Times New Roman" w:eastAsia="Times New Roman" w:hAnsi="Times New Roman" w:cs="Times New Roman"/>
                      <w:sz w:val="26"/>
                      <w:szCs w:val="26"/>
                    </w:rPr>
                  </w:rPrChange>
                </w:rPr>
                <w:t xml:space="preserve"> và mật khẩu </w:t>
              </w:r>
              <w:r w:rsidRPr="00476848">
                <w:rPr>
                  <w:rFonts w:ascii="Times New Roman" w:eastAsia="Times New Roman" w:hAnsi="Times New Roman" w:cs="Times New Roman"/>
                  <w:sz w:val="24"/>
                  <w:szCs w:val="24"/>
                  <w:lang w:val="en-US"/>
                  <w:rPrChange w:id="5229" w:author="Kiên Lê Trung" w:date="2024-12-25T13:52:00Z" w16du:dateUtc="2024-12-25T06:52:00Z">
                    <w:rPr>
                      <w:rFonts w:ascii="Times New Roman" w:eastAsia="Times New Roman" w:hAnsi="Times New Roman" w:cs="Times New Roman"/>
                      <w:sz w:val="26"/>
                      <w:szCs w:val="26"/>
                      <w:lang w:val="en-US"/>
                    </w:rPr>
                  </w:rPrChange>
                </w:rPr>
                <w:t>= 12345</w:t>
              </w:r>
              <w:r w:rsidRPr="00476848">
                <w:rPr>
                  <w:rFonts w:ascii="Times New Roman" w:eastAsia="Times New Roman" w:hAnsi="Times New Roman" w:cs="Times New Roman"/>
                  <w:sz w:val="24"/>
                  <w:szCs w:val="24"/>
                  <w:rPrChange w:id="5230" w:author="Kiên Lê Trung" w:date="2024-12-25T13:52:00Z" w16du:dateUtc="2024-12-25T06:52:00Z">
                    <w:rPr>
                      <w:rFonts w:ascii="Times New Roman" w:eastAsia="Times New Roman" w:hAnsi="Times New Roman" w:cs="Times New Roman"/>
                      <w:sz w:val="26"/>
                      <w:szCs w:val="26"/>
                    </w:rPr>
                  </w:rPrChange>
                </w:rPr>
                <w:t xml:space="preserve"> </w:t>
              </w:r>
              <w:r w:rsidRPr="00476848">
                <w:rPr>
                  <w:rFonts w:ascii="Times New Roman" w:eastAsia="Times New Roman" w:hAnsi="Times New Roman" w:cs="Times New Roman"/>
                  <w:sz w:val="24"/>
                  <w:szCs w:val="24"/>
                  <w:lang w:val="en-US"/>
                  <w:rPrChange w:id="5231" w:author="Kiên Lê Trung" w:date="2024-12-25T13:52:00Z" w16du:dateUtc="2024-12-25T06:52:00Z">
                    <w:rPr>
                      <w:rFonts w:ascii="Times New Roman" w:eastAsia="Times New Roman" w:hAnsi="Times New Roman" w:cs="Times New Roman"/>
                      <w:sz w:val="26"/>
                      <w:szCs w:val="26"/>
                      <w:lang w:val="en-US"/>
                    </w:rPr>
                  </w:rPrChange>
                </w:rPr>
                <w:t>và bấm Đăng nhập</w:t>
              </w:r>
            </w:ins>
          </w:p>
          <w:p w14:paraId="62389D55" w14:textId="77777777" w:rsidR="00D225EA" w:rsidRPr="00476848" w:rsidRDefault="00D225EA" w:rsidP="00D225EA">
            <w:pPr>
              <w:widowControl w:val="0"/>
              <w:numPr>
                <w:ilvl w:val="0"/>
                <w:numId w:val="46"/>
              </w:numPr>
              <w:rPr>
                <w:ins w:id="5232" w:author="Kiên Lê Trung" w:date="2024-12-23T14:53:00Z" w16du:dateUtc="2024-12-23T07:53:00Z"/>
                <w:rFonts w:ascii="Times New Roman" w:eastAsia="Times New Roman" w:hAnsi="Times New Roman" w:cs="Times New Roman"/>
                <w:sz w:val="24"/>
                <w:szCs w:val="24"/>
                <w:rPrChange w:id="5233" w:author="Kiên Lê Trung" w:date="2024-12-25T13:52:00Z" w16du:dateUtc="2024-12-25T06:52:00Z">
                  <w:rPr>
                    <w:ins w:id="5234" w:author="Kiên Lê Trung" w:date="2024-12-23T14:53:00Z" w16du:dateUtc="2024-12-23T07:53:00Z"/>
                    <w:rFonts w:ascii="Times New Roman" w:eastAsia="Times New Roman" w:hAnsi="Times New Roman" w:cs="Times New Roman"/>
                    <w:sz w:val="26"/>
                    <w:szCs w:val="26"/>
                  </w:rPr>
                </w:rPrChange>
              </w:rPr>
            </w:pPr>
            <w:ins w:id="5235" w:author="Kiên Lê Trung" w:date="2024-12-23T14:53:00Z" w16du:dateUtc="2024-12-23T07:53:00Z">
              <w:r w:rsidRPr="00476848">
                <w:rPr>
                  <w:rFonts w:ascii="Times New Roman" w:eastAsia="Times New Roman" w:hAnsi="Times New Roman" w:cs="Times New Roman"/>
                  <w:sz w:val="24"/>
                  <w:szCs w:val="24"/>
                  <w:rPrChange w:id="5236" w:author="Kiên Lê Trung" w:date="2024-12-25T13:52:00Z" w16du:dateUtc="2024-12-25T06:52:00Z">
                    <w:rPr>
                      <w:rFonts w:ascii="Times New Roman" w:eastAsia="Times New Roman" w:hAnsi="Times New Roman" w:cs="Times New Roman"/>
                      <w:sz w:val="26"/>
                      <w:szCs w:val="26"/>
                    </w:rPr>
                  </w:rPrChange>
                </w:rPr>
                <w:t>Hệ thống hiển thị danh sách các sản phẩm, đồng thời hiển thị thanh tìm kiếm sản phẩm</w:t>
              </w:r>
              <w:r w:rsidRPr="00476848">
                <w:rPr>
                  <w:rFonts w:ascii="Times New Roman" w:eastAsia="Times New Roman" w:hAnsi="Times New Roman" w:cs="Times New Roman"/>
                  <w:sz w:val="24"/>
                  <w:szCs w:val="24"/>
                  <w:lang w:val="en-US"/>
                  <w:rPrChange w:id="5237" w:author="Kiên Lê Trung" w:date="2024-12-25T13:52:00Z" w16du:dateUtc="2024-12-25T06:52:00Z">
                    <w:rPr>
                      <w:rFonts w:ascii="Times New Roman" w:eastAsia="Times New Roman" w:hAnsi="Times New Roman" w:cs="Times New Roman"/>
                      <w:sz w:val="26"/>
                      <w:szCs w:val="26"/>
                      <w:lang w:val="en-US"/>
                    </w:rPr>
                  </w:rPrChange>
                </w:rPr>
                <w:t xml:space="preserve"> bằng cách nhập từ khóa hoặc bằng giọng nói, các bộ lọc như là : Danh mục, Thương hiệu, Đánh giá, Khoảng giá, Sắp xếp theo: Mặc định, Giá tăng dần, Giá giảm dần, Giỏ hàng và Theo dõi đơn hàng</w:t>
              </w:r>
            </w:ins>
          </w:p>
          <w:p w14:paraId="30F8ADBB" w14:textId="77777777" w:rsidR="00D225EA" w:rsidRPr="00476848" w:rsidRDefault="00D225EA" w:rsidP="00D225EA">
            <w:pPr>
              <w:widowControl w:val="0"/>
              <w:numPr>
                <w:ilvl w:val="0"/>
                <w:numId w:val="46"/>
              </w:numPr>
              <w:rPr>
                <w:ins w:id="5238" w:author="Kiên Lê Trung" w:date="2024-12-23T14:53:00Z" w16du:dateUtc="2024-12-23T07:53:00Z"/>
                <w:rFonts w:ascii="Times New Roman" w:eastAsia="Times New Roman" w:hAnsi="Times New Roman" w:cs="Times New Roman"/>
                <w:sz w:val="24"/>
                <w:szCs w:val="24"/>
                <w:rPrChange w:id="5239" w:author="Kiên Lê Trung" w:date="2024-12-25T13:52:00Z" w16du:dateUtc="2024-12-25T06:52:00Z">
                  <w:rPr>
                    <w:ins w:id="5240" w:author="Kiên Lê Trung" w:date="2024-12-23T14:53:00Z" w16du:dateUtc="2024-12-23T07:53:00Z"/>
                    <w:rFonts w:ascii="Times New Roman" w:eastAsia="Times New Roman" w:hAnsi="Times New Roman" w:cs="Times New Roman"/>
                    <w:sz w:val="26"/>
                    <w:szCs w:val="26"/>
                  </w:rPr>
                </w:rPrChange>
              </w:rPr>
            </w:pPr>
            <w:ins w:id="5241" w:author="Kiên Lê Trung" w:date="2024-12-23T14:53:00Z" w16du:dateUtc="2024-12-23T07:53:00Z">
              <w:r w:rsidRPr="00476848">
                <w:rPr>
                  <w:rFonts w:ascii="Times New Roman" w:eastAsia="Times New Roman" w:hAnsi="Times New Roman" w:cs="Times New Roman"/>
                  <w:sz w:val="24"/>
                  <w:szCs w:val="24"/>
                  <w:rPrChange w:id="5242" w:author="Kiên Lê Trung" w:date="2024-12-25T13:52:00Z" w16du:dateUtc="2024-12-25T06:52:00Z">
                    <w:rPr>
                      <w:rFonts w:ascii="Times New Roman" w:eastAsia="Times New Roman" w:hAnsi="Times New Roman" w:cs="Times New Roman"/>
                      <w:sz w:val="26"/>
                      <w:szCs w:val="26"/>
                    </w:rPr>
                  </w:rPrChange>
                </w:rPr>
                <w:t xml:space="preserve">Khách hàng có thể bấm vào biểu tượng giỏ hàng ở trên giao diện để xem giỏ hàng </w:t>
              </w:r>
            </w:ins>
          </w:p>
          <w:p w14:paraId="4F2DAF55" w14:textId="7AA23B76" w:rsidR="00D225EA" w:rsidRPr="00476848" w:rsidRDefault="00D225EA" w:rsidP="00D225EA">
            <w:pPr>
              <w:widowControl w:val="0"/>
              <w:numPr>
                <w:ilvl w:val="0"/>
                <w:numId w:val="46"/>
              </w:numPr>
              <w:rPr>
                <w:ins w:id="5243" w:author="Kiên Lê Trung" w:date="2024-12-23T14:53:00Z" w16du:dateUtc="2024-12-23T07:53:00Z"/>
                <w:rFonts w:ascii="Times New Roman" w:eastAsia="Times New Roman" w:hAnsi="Times New Roman" w:cs="Times New Roman"/>
                <w:sz w:val="24"/>
                <w:szCs w:val="24"/>
                <w:rPrChange w:id="5244" w:author="Kiên Lê Trung" w:date="2024-12-25T13:52:00Z" w16du:dateUtc="2024-12-25T06:52:00Z">
                  <w:rPr>
                    <w:ins w:id="5245" w:author="Kiên Lê Trung" w:date="2024-12-23T14:53:00Z" w16du:dateUtc="2024-12-23T07:53:00Z"/>
                    <w:rFonts w:ascii="Times New Roman" w:eastAsia="Times New Roman" w:hAnsi="Times New Roman" w:cs="Times New Roman"/>
                    <w:sz w:val="26"/>
                    <w:szCs w:val="26"/>
                  </w:rPr>
                </w:rPrChange>
              </w:rPr>
            </w:pPr>
            <w:ins w:id="5246" w:author="Kiên Lê Trung" w:date="2024-12-23T14:53:00Z" w16du:dateUtc="2024-12-23T07:53:00Z">
              <w:r w:rsidRPr="00476848">
                <w:rPr>
                  <w:rFonts w:ascii="Times New Roman" w:eastAsia="Times New Roman" w:hAnsi="Times New Roman" w:cs="Times New Roman"/>
                  <w:sz w:val="24"/>
                  <w:szCs w:val="24"/>
                  <w:rPrChange w:id="5247" w:author="Kiên Lê Trung" w:date="2024-12-25T13:52:00Z" w16du:dateUtc="2024-12-25T06:52:00Z">
                    <w:rPr>
                      <w:rFonts w:ascii="Times New Roman" w:eastAsia="Times New Roman" w:hAnsi="Times New Roman" w:cs="Times New Roman"/>
                      <w:sz w:val="26"/>
                      <w:szCs w:val="26"/>
                    </w:rPr>
                  </w:rPrChange>
                </w:rPr>
                <w:t>Hệ thống hiển thị</w:t>
              </w:r>
              <w:r w:rsidRPr="00476848">
                <w:rPr>
                  <w:rFonts w:ascii="Times New Roman" w:eastAsia="Times New Roman" w:hAnsi="Times New Roman" w:cs="Times New Roman"/>
                  <w:sz w:val="24"/>
                  <w:szCs w:val="24"/>
                  <w:lang w:val="en-US"/>
                  <w:rPrChange w:id="5248" w:author="Kiên Lê Trung" w:date="2024-12-25T13:52:00Z" w16du:dateUtc="2024-12-25T06:52:00Z">
                    <w:rPr>
                      <w:rFonts w:ascii="Times New Roman" w:eastAsia="Times New Roman" w:hAnsi="Times New Roman" w:cs="Times New Roman"/>
                      <w:sz w:val="26"/>
                      <w:szCs w:val="26"/>
                      <w:lang w:val="en-US"/>
                    </w:rPr>
                  </w:rPrChange>
                </w:rPr>
                <w:t xml:space="preserve"> danh sách</w:t>
              </w:r>
              <w:r w:rsidRPr="00476848">
                <w:rPr>
                  <w:rFonts w:ascii="Times New Roman" w:eastAsia="Times New Roman" w:hAnsi="Times New Roman" w:cs="Times New Roman"/>
                  <w:sz w:val="24"/>
                  <w:szCs w:val="24"/>
                  <w:rPrChange w:id="5249" w:author="Kiên Lê Trung" w:date="2024-12-25T13:52:00Z" w16du:dateUtc="2024-12-25T06:52:00Z">
                    <w:rPr>
                      <w:rFonts w:ascii="Times New Roman" w:eastAsia="Times New Roman" w:hAnsi="Times New Roman" w:cs="Times New Roman"/>
                      <w:sz w:val="26"/>
                      <w:szCs w:val="26"/>
                    </w:rPr>
                  </w:rPrChange>
                </w:rPr>
                <w:t xml:space="preserve"> giỏ hàng của người dùng </w:t>
              </w:r>
              <w:r w:rsidRPr="00476848">
                <w:rPr>
                  <w:rFonts w:ascii="Times New Roman" w:eastAsia="Times New Roman" w:hAnsi="Times New Roman" w:cs="Times New Roman"/>
                  <w:sz w:val="24"/>
                  <w:szCs w:val="24"/>
                  <w:lang w:val="en-US"/>
                  <w:rPrChange w:id="5250" w:author="Kiên Lê Trung" w:date="2024-12-25T13:52:00Z" w16du:dateUtc="2024-12-25T06:52:00Z">
                    <w:rPr>
                      <w:rFonts w:ascii="Times New Roman" w:eastAsia="Times New Roman" w:hAnsi="Times New Roman" w:cs="Times New Roman"/>
                      <w:sz w:val="26"/>
                      <w:szCs w:val="26"/>
                      <w:lang w:val="en-US"/>
                    </w:rPr>
                  </w:rPrChange>
                </w:rPr>
                <w:t>bao gồm tên shop, tên sản phẩm, hình ảnh , các thuộc tính , số lượng , giá sản phẩm, Nút xóa sản phẩm, chọn địa chỉ giao hàng, Thanh toán Online</w:t>
              </w:r>
              <w:del w:id="5251" w:author="khanh pham" w:date="2024-12-26T02:19:00Z" w16du:dateUtc="2024-12-25T19:19:00Z">
                <w:r w:rsidRPr="00476848">
                  <w:rPr>
                    <w:rFonts w:ascii="Times New Roman" w:eastAsia="Times New Roman" w:hAnsi="Times New Roman" w:cs="Times New Roman"/>
                    <w:sz w:val="24"/>
                    <w:szCs w:val="24"/>
                    <w:lang w:val="en-US"/>
                    <w:rPrChange w:id="5252" w:author="Kiên Lê Trung" w:date="2024-12-25T13:52:00Z" w16du:dateUtc="2024-12-25T06:52:00Z">
                      <w:rPr>
                        <w:rFonts w:ascii="Times New Roman" w:eastAsia="Times New Roman" w:hAnsi="Times New Roman" w:cs="Times New Roman"/>
                        <w:sz w:val="26"/>
                        <w:szCs w:val="26"/>
                        <w:lang w:val="en-US"/>
                      </w:rPr>
                    </w:rPrChange>
                  </w:rPr>
                  <w:delText xml:space="preserve"> và Thanh toán khi nhận </w:delText>
                </w:r>
              </w:del>
            </w:ins>
          </w:p>
          <w:p w14:paraId="0663D362" w14:textId="15B0D894" w:rsidR="007569A2" w:rsidRPr="00476848" w:rsidDel="00D225EA" w:rsidRDefault="00CE686F" w:rsidP="00D225EA">
            <w:pPr>
              <w:widowControl w:val="0"/>
              <w:numPr>
                <w:ilvl w:val="0"/>
                <w:numId w:val="46"/>
              </w:numPr>
              <w:rPr>
                <w:del w:id="5253" w:author="Kiên Lê Trung" w:date="2024-12-23T14:53:00Z" w16du:dateUtc="2024-12-23T07:53:00Z"/>
                <w:rFonts w:ascii="Times New Roman" w:eastAsia="Times New Roman" w:hAnsi="Times New Roman" w:cs="Times New Roman"/>
                <w:sz w:val="24"/>
                <w:szCs w:val="24"/>
                <w:rPrChange w:id="5254" w:author="Kiên Lê Trung" w:date="2024-12-25T13:52:00Z" w16du:dateUtc="2024-12-25T06:52:00Z">
                  <w:rPr>
                    <w:del w:id="5255" w:author="Kiên Lê Trung" w:date="2024-12-23T14:53:00Z" w16du:dateUtc="2024-12-23T07:53:00Z"/>
                    <w:rFonts w:ascii="Times New Roman" w:eastAsia="Times New Roman" w:hAnsi="Times New Roman" w:cs="Times New Roman"/>
                    <w:sz w:val="26"/>
                    <w:szCs w:val="26"/>
                  </w:rPr>
                </w:rPrChange>
              </w:rPr>
            </w:pPr>
            <w:commentRangeStart w:id="5256"/>
            <w:del w:id="5257" w:author="Kiên Lê Trung" w:date="2024-12-23T14:53:00Z" w16du:dateUtc="2024-12-23T07:53:00Z">
              <w:r w:rsidRPr="00476848" w:rsidDel="00D225EA">
                <w:rPr>
                  <w:rFonts w:ascii="Times New Roman" w:eastAsia="Times New Roman" w:hAnsi="Times New Roman" w:cs="Times New Roman"/>
                  <w:sz w:val="24"/>
                  <w:szCs w:val="24"/>
                  <w:rPrChange w:id="5258" w:author="Kiên Lê Trung" w:date="2024-12-25T13:52:00Z" w16du:dateUtc="2024-12-25T06:52:00Z">
                    <w:rPr>
                      <w:rFonts w:ascii="Times New Roman" w:eastAsia="Times New Roman" w:hAnsi="Times New Roman" w:cs="Times New Roman"/>
                      <w:sz w:val="26"/>
                      <w:szCs w:val="26"/>
                    </w:rPr>
                  </w:rPrChange>
                </w:rPr>
                <w:delText>Khách hàng đăng nhập thành công vào hệ thống</w:delText>
              </w:r>
            </w:del>
          </w:p>
          <w:p w14:paraId="4D9BE3CE" w14:textId="77A2B148" w:rsidR="007569A2" w:rsidRPr="00476848" w:rsidDel="00D225EA" w:rsidRDefault="00CE686F" w:rsidP="00D225EA">
            <w:pPr>
              <w:widowControl w:val="0"/>
              <w:numPr>
                <w:ilvl w:val="0"/>
                <w:numId w:val="46"/>
              </w:numPr>
              <w:rPr>
                <w:del w:id="5259" w:author="Kiên Lê Trung" w:date="2024-12-23T14:53:00Z" w16du:dateUtc="2024-12-23T07:53:00Z"/>
                <w:rFonts w:ascii="Times New Roman" w:eastAsia="Times New Roman" w:hAnsi="Times New Roman" w:cs="Times New Roman"/>
                <w:sz w:val="24"/>
                <w:szCs w:val="24"/>
                <w:rPrChange w:id="5260" w:author="Kiên Lê Trung" w:date="2024-12-25T13:52:00Z" w16du:dateUtc="2024-12-25T06:52:00Z">
                  <w:rPr>
                    <w:del w:id="5261" w:author="Kiên Lê Trung" w:date="2024-12-23T14:53:00Z" w16du:dateUtc="2024-12-23T07:53:00Z"/>
                    <w:rFonts w:ascii="Times New Roman" w:eastAsia="Times New Roman" w:hAnsi="Times New Roman" w:cs="Times New Roman"/>
                    <w:sz w:val="26"/>
                    <w:szCs w:val="26"/>
                  </w:rPr>
                </w:rPrChange>
              </w:rPr>
            </w:pPr>
            <w:del w:id="5262" w:author="Kiên Lê Trung" w:date="2024-12-23T14:53:00Z" w16du:dateUtc="2024-12-23T07:53:00Z">
              <w:r w:rsidRPr="00476848" w:rsidDel="00D225EA">
                <w:rPr>
                  <w:rFonts w:ascii="Times New Roman" w:eastAsia="Times New Roman" w:hAnsi="Times New Roman" w:cs="Times New Roman"/>
                  <w:sz w:val="24"/>
                  <w:szCs w:val="24"/>
                  <w:rPrChange w:id="5263" w:author="Kiên Lê Trung" w:date="2024-12-25T13:52:00Z" w16du:dateUtc="2024-12-25T06:52:00Z">
                    <w:rPr>
                      <w:rFonts w:ascii="Times New Roman" w:eastAsia="Times New Roman" w:hAnsi="Times New Roman" w:cs="Times New Roman"/>
                      <w:sz w:val="26"/>
                      <w:szCs w:val="26"/>
                    </w:rPr>
                  </w:rPrChange>
                </w:rPr>
                <w:delText xml:space="preserve">Khách hàng bấm vào biểu tượng giỏ hàng ở trên Trang chủ </w:delText>
              </w:r>
              <w:commentRangeEnd w:id="5256"/>
              <w:r w:rsidR="006F73D5" w:rsidRPr="00476848" w:rsidDel="00D225EA">
                <w:rPr>
                  <w:rStyle w:val="CommentReference"/>
                  <w:sz w:val="24"/>
                  <w:szCs w:val="24"/>
                  <w:rPrChange w:id="5264" w:author="Kiên Lê Trung" w:date="2024-12-25T13:52:00Z" w16du:dateUtc="2024-12-25T06:52:00Z">
                    <w:rPr>
                      <w:rStyle w:val="CommentReference"/>
                    </w:rPr>
                  </w:rPrChange>
                </w:rPr>
                <w:commentReference w:id="5256"/>
              </w:r>
            </w:del>
          </w:p>
          <w:p w14:paraId="24E38FEC" w14:textId="1236B800" w:rsidR="007569A2" w:rsidRPr="00476848" w:rsidDel="00D225EA" w:rsidRDefault="00CE686F" w:rsidP="00D225EA">
            <w:pPr>
              <w:widowControl w:val="0"/>
              <w:numPr>
                <w:ilvl w:val="0"/>
                <w:numId w:val="46"/>
              </w:numPr>
              <w:rPr>
                <w:del w:id="5265" w:author="Kiên Lê Trung" w:date="2024-12-23T14:53:00Z" w16du:dateUtc="2024-12-23T07:53:00Z"/>
                <w:rFonts w:ascii="Times New Roman" w:eastAsia="Times New Roman" w:hAnsi="Times New Roman" w:cs="Times New Roman"/>
                <w:sz w:val="24"/>
                <w:szCs w:val="24"/>
                <w:rPrChange w:id="5266" w:author="Kiên Lê Trung" w:date="2024-12-25T13:52:00Z" w16du:dateUtc="2024-12-25T06:52:00Z">
                  <w:rPr>
                    <w:del w:id="5267" w:author="Kiên Lê Trung" w:date="2024-12-23T14:53:00Z" w16du:dateUtc="2024-12-23T07:53:00Z"/>
                    <w:rFonts w:ascii="Times New Roman" w:eastAsia="Times New Roman" w:hAnsi="Times New Roman" w:cs="Times New Roman"/>
                    <w:sz w:val="26"/>
                    <w:szCs w:val="26"/>
                  </w:rPr>
                </w:rPrChange>
              </w:rPr>
            </w:pPr>
            <w:del w:id="5268" w:author="Kiên Lê Trung" w:date="2024-12-23T14:53:00Z" w16du:dateUtc="2024-12-23T07:53:00Z">
              <w:r w:rsidRPr="00476848" w:rsidDel="00D225EA">
                <w:rPr>
                  <w:rFonts w:ascii="Times New Roman" w:eastAsia="Times New Roman" w:hAnsi="Times New Roman" w:cs="Times New Roman"/>
                  <w:sz w:val="24"/>
                  <w:szCs w:val="24"/>
                  <w:rPrChange w:id="5269" w:author="Kiên Lê Trung" w:date="2024-12-25T13:52:00Z" w16du:dateUtc="2024-12-25T06:52:00Z">
                    <w:rPr>
                      <w:rFonts w:ascii="Times New Roman" w:eastAsia="Times New Roman" w:hAnsi="Times New Roman" w:cs="Times New Roman"/>
                      <w:sz w:val="26"/>
                      <w:szCs w:val="26"/>
                    </w:rPr>
                  </w:rPrChange>
                </w:rPr>
                <w:delText>Hệ thống hiển thị giao diện giỏ hàng của người dùng</w:delText>
              </w:r>
            </w:del>
          </w:p>
          <w:p w14:paraId="1229DFB4" w14:textId="77777777" w:rsidR="007569A2" w:rsidRPr="00476848" w:rsidRDefault="00CE686F" w:rsidP="00D225EA">
            <w:pPr>
              <w:widowControl w:val="0"/>
              <w:numPr>
                <w:ilvl w:val="0"/>
                <w:numId w:val="46"/>
              </w:numPr>
              <w:rPr>
                <w:rFonts w:ascii="Times New Roman" w:eastAsia="Times New Roman" w:hAnsi="Times New Roman" w:cs="Times New Roman"/>
                <w:sz w:val="24"/>
                <w:szCs w:val="24"/>
                <w:rPrChange w:id="5270"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271" w:author="Kiên Lê Trung" w:date="2024-12-25T13:52:00Z" w16du:dateUtc="2024-12-25T06:52:00Z">
                  <w:rPr>
                    <w:rFonts w:ascii="Times New Roman" w:eastAsia="Times New Roman" w:hAnsi="Times New Roman" w:cs="Times New Roman"/>
                    <w:sz w:val="26"/>
                    <w:szCs w:val="26"/>
                  </w:rPr>
                </w:rPrChange>
              </w:rPr>
              <w:t>Khách hàng tích chọn các sản phẩm muốn mua, chọn mã giảm giá muốn áp dụng</w:t>
            </w:r>
          </w:p>
          <w:p w14:paraId="6CCE9E88" w14:textId="77777777" w:rsidR="007569A2" w:rsidRPr="00476848" w:rsidRDefault="00CE686F" w:rsidP="00D225EA">
            <w:pPr>
              <w:widowControl w:val="0"/>
              <w:numPr>
                <w:ilvl w:val="0"/>
                <w:numId w:val="46"/>
              </w:numPr>
              <w:rPr>
                <w:rFonts w:ascii="Times New Roman" w:eastAsia="Times New Roman" w:hAnsi="Times New Roman" w:cs="Times New Roman"/>
                <w:sz w:val="24"/>
                <w:szCs w:val="24"/>
                <w:rPrChange w:id="5272"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273" w:author="Kiên Lê Trung" w:date="2024-12-25T13:52:00Z" w16du:dateUtc="2024-12-25T06:52:00Z">
                  <w:rPr>
                    <w:rFonts w:ascii="Times New Roman" w:eastAsia="Times New Roman" w:hAnsi="Times New Roman" w:cs="Times New Roman"/>
                    <w:sz w:val="26"/>
                    <w:szCs w:val="26"/>
                  </w:rPr>
                </w:rPrChange>
              </w:rPr>
              <w:t>Hệ thống cập nhật hiển thị giá tiền cho tổng sản phẩm</w:t>
            </w:r>
          </w:p>
          <w:p w14:paraId="1EAC39A7" w14:textId="77777777" w:rsidR="007569A2" w:rsidRPr="00476848" w:rsidRDefault="00CE686F" w:rsidP="00D225EA">
            <w:pPr>
              <w:widowControl w:val="0"/>
              <w:numPr>
                <w:ilvl w:val="0"/>
                <w:numId w:val="46"/>
              </w:numPr>
              <w:rPr>
                <w:rFonts w:ascii="Times New Roman" w:eastAsia="Times New Roman" w:hAnsi="Times New Roman" w:cs="Times New Roman"/>
                <w:sz w:val="24"/>
                <w:szCs w:val="24"/>
                <w:rPrChange w:id="5274"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275" w:author="Kiên Lê Trung" w:date="2024-12-25T13:52:00Z" w16du:dateUtc="2024-12-25T06:52:00Z">
                  <w:rPr>
                    <w:rFonts w:ascii="Times New Roman" w:eastAsia="Times New Roman" w:hAnsi="Times New Roman" w:cs="Times New Roman"/>
                    <w:sz w:val="26"/>
                    <w:szCs w:val="26"/>
                  </w:rPr>
                </w:rPrChange>
              </w:rPr>
              <w:t>Khách hàng bấm chọn địa chỉ nhận hàng</w:t>
            </w:r>
          </w:p>
          <w:p w14:paraId="633F1BD9" w14:textId="77777777" w:rsidR="007569A2" w:rsidRPr="00476848" w:rsidRDefault="00CE686F" w:rsidP="00D225EA">
            <w:pPr>
              <w:widowControl w:val="0"/>
              <w:numPr>
                <w:ilvl w:val="0"/>
                <w:numId w:val="46"/>
              </w:numPr>
              <w:rPr>
                <w:rFonts w:ascii="Times New Roman" w:eastAsia="Times New Roman" w:hAnsi="Times New Roman" w:cs="Times New Roman"/>
                <w:sz w:val="24"/>
                <w:szCs w:val="24"/>
                <w:rPrChange w:id="5276"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277" w:author="Kiên Lê Trung" w:date="2024-12-25T13:52:00Z" w16du:dateUtc="2024-12-25T06:52:00Z">
                  <w:rPr>
                    <w:rFonts w:ascii="Times New Roman" w:eastAsia="Times New Roman" w:hAnsi="Times New Roman" w:cs="Times New Roman"/>
                    <w:sz w:val="26"/>
                    <w:szCs w:val="26"/>
                  </w:rPr>
                </w:rPrChange>
              </w:rPr>
              <w:t>Hệ thống hiển thị danh sách các địa chỉ đã lưu và thêm mới địa chỉ cho người dùng tạo mới địa chỉ nhận hàng</w:t>
            </w:r>
          </w:p>
          <w:p w14:paraId="670C63EA" w14:textId="77777777" w:rsidR="007569A2" w:rsidRPr="00476848" w:rsidRDefault="00CE686F" w:rsidP="00D225EA">
            <w:pPr>
              <w:widowControl w:val="0"/>
              <w:numPr>
                <w:ilvl w:val="0"/>
                <w:numId w:val="46"/>
              </w:numPr>
              <w:rPr>
                <w:rFonts w:ascii="Times New Roman" w:eastAsia="Times New Roman" w:hAnsi="Times New Roman" w:cs="Times New Roman"/>
                <w:sz w:val="24"/>
                <w:szCs w:val="24"/>
                <w:rPrChange w:id="5278"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279" w:author="Kiên Lê Trung" w:date="2024-12-25T13:52:00Z" w16du:dateUtc="2024-12-25T06:52:00Z">
                  <w:rPr>
                    <w:rFonts w:ascii="Times New Roman" w:eastAsia="Times New Roman" w:hAnsi="Times New Roman" w:cs="Times New Roman"/>
                    <w:sz w:val="26"/>
                    <w:szCs w:val="26"/>
                  </w:rPr>
                </w:rPrChange>
              </w:rPr>
              <w:t>Khách hàng chọn thanh toán online</w:t>
            </w:r>
          </w:p>
          <w:p w14:paraId="6DB25441" w14:textId="77777777" w:rsidR="007569A2" w:rsidRPr="00476848" w:rsidRDefault="00CE686F" w:rsidP="00D225EA">
            <w:pPr>
              <w:widowControl w:val="0"/>
              <w:numPr>
                <w:ilvl w:val="0"/>
                <w:numId w:val="46"/>
              </w:numPr>
              <w:rPr>
                <w:rFonts w:ascii="Times New Roman" w:eastAsia="Times New Roman" w:hAnsi="Times New Roman" w:cs="Times New Roman"/>
                <w:sz w:val="24"/>
                <w:szCs w:val="24"/>
                <w:rPrChange w:id="5280"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281" w:author="Kiên Lê Trung" w:date="2024-12-25T13:52:00Z" w16du:dateUtc="2024-12-25T06:52:00Z">
                  <w:rPr>
                    <w:rFonts w:ascii="Times New Roman" w:eastAsia="Times New Roman" w:hAnsi="Times New Roman" w:cs="Times New Roman"/>
                    <w:sz w:val="26"/>
                    <w:szCs w:val="26"/>
                  </w:rPr>
                </w:rPrChange>
              </w:rPr>
              <w:t>Hệ thống hiển thị trang thanh toán của VN Pay</w:t>
            </w:r>
          </w:p>
          <w:p w14:paraId="58B61457" w14:textId="77777777" w:rsidR="007569A2" w:rsidRPr="00476848" w:rsidRDefault="00CE686F" w:rsidP="00D225EA">
            <w:pPr>
              <w:widowControl w:val="0"/>
              <w:numPr>
                <w:ilvl w:val="0"/>
                <w:numId w:val="46"/>
              </w:numPr>
              <w:rPr>
                <w:rFonts w:ascii="Times New Roman" w:eastAsia="Times New Roman" w:hAnsi="Times New Roman" w:cs="Times New Roman"/>
                <w:sz w:val="24"/>
                <w:szCs w:val="24"/>
                <w:rPrChange w:id="5282"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283" w:author="Kiên Lê Trung" w:date="2024-12-25T13:52:00Z" w16du:dateUtc="2024-12-25T06:52:00Z">
                  <w:rPr>
                    <w:rFonts w:ascii="Times New Roman" w:eastAsia="Times New Roman" w:hAnsi="Times New Roman" w:cs="Times New Roman"/>
                    <w:sz w:val="26"/>
                    <w:szCs w:val="26"/>
                  </w:rPr>
                </w:rPrChange>
              </w:rPr>
              <w:t>Khách hàng chọn ngân hàng muốn thanh toán và điền các thông tin thẻ, mã otp(gửi qua email) và bấm thanh toán để hoàn tất quá trình thanh toán</w:t>
            </w:r>
          </w:p>
          <w:p w14:paraId="50B3AB4E" w14:textId="77777777" w:rsidR="007569A2" w:rsidRPr="00476848" w:rsidRDefault="00CE686F" w:rsidP="00D225EA">
            <w:pPr>
              <w:widowControl w:val="0"/>
              <w:numPr>
                <w:ilvl w:val="0"/>
                <w:numId w:val="46"/>
              </w:numPr>
              <w:rPr>
                <w:rFonts w:ascii="Times New Roman" w:eastAsia="Times New Roman" w:hAnsi="Times New Roman" w:cs="Times New Roman"/>
                <w:sz w:val="24"/>
                <w:szCs w:val="24"/>
                <w:rPrChange w:id="5284"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285" w:author="Kiên Lê Trung" w:date="2024-12-25T13:52:00Z" w16du:dateUtc="2024-12-25T06:52:00Z">
                  <w:rPr>
                    <w:rFonts w:ascii="Times New Roman" w:eastAsia="Times New Roman" w:hAnsi="Times New Roman" w:cs="Times New Roman"/>
                    <w:sz w:val="26"/>
                    <w:szCs w:val="26"/>
                  </w:rPr>
                </w:rPrChange>
              </w:rPr>
              <w:t>Hệ thống thông báo thêm đơn hàng thành công, hiển thị giao diện theo dõi đơn hàng</w:t>
            </w:r>
          </w:p>
        </w:tc>
      </w:tr>
      <w:tr w:rsidR="007569A2" w:rsidRPr="00476848" w14:paraId="6D5E2EFA" w14:textId="77777777">
        <w:trPr>
          <w:trHeight w:val="480"/>
        </w:trPr>
        <w:tc>
          <w:tcPr>
            <w:tcW w:w="8280" w:type="dxa"/>
            <w:gridSpan w:val="2"/>
            <w:shd w:val="clear" w:color="auto" w:fill="auto"/>
            <w:tcMar>
              <w:top w:w="100" w:type="dxa"/>
              <w:left w:w="100" w:type="dxa"/>
              <w:bottom w:w="100" w:type="dxa"/>
              <w:right w:w="100" w:type="dxa"/>
            </w:tcMar>
          </w:tcPr>
          <w:p w14:paraId="6B6112CF"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286"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287" w:author="Kiên Lê Trung" w:date="2024-12-25T13:52:00Z" w16du:dateUtc="2024-12-25T06:52:00Z">
                  <w:rPr>
                    <w:rFonts w:ascii="Times New Roman" w:eastAsia="Times New Roman" w:hAnsi="Times New Roman" w:cs="Times New Roman"/>
                    <w:sz w:val="26"/>
                    <w:szCs w:val="26"/>
                  </w:rPr>
                </w:rPrChange>
              </w:rPr>
              <w:t>Ngoại lệ:</w:t>
            </w:r>
          </w:p>
          <w:p w14:paraId="150A0EC4"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288"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289" w:author="Kiên Lê Trung" w:date="2024-12-25T13:52:00Z" w16du:dateUtc="2024-12-25T06:52:00Z">
                  <w:rPr>
                    <w:rFonts w:ascii="Times New Roman" w:eastAsia="Times New Roman" w:hAnsi="Times New Roman" w:cs="Times New Roman"/>
                    <w:sz w:val="26"/>
                    <w:szCs w:val="26"/>
                  </w:rPr>
                </w:rPrChange>
              </w:rPr>
              <w:t xml:space="preserve">         </w:t>
            </w:r>
          </w:p>
          <w:p w14:paraId="122F31EC"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290"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291" w:author="Kiên Lê Trung" w:date="2024-12-25T13:52:00Z" w16du:dateUtc="2024-12-25T06:52:00Z">
                  <w:rPr>
                    <w:rFonts w:ascii="Times New Roman" w:eastAsia="Times New Roman" w:hAnsi="Times New Roman" w:cs="Times New Roman"/>
                    <w:sz w:val="26"/>
                    <w:szCs w:val="26"/>
                  </w:rPr>
                </w:rPrChange>
              </w:rPr>
              <w:t xml:space="preserve">    </w:t>
            </w:r>
          </w:p>
        </w:tc>
      </w:tr>
    </w:tbl>
    <w:p w14:paraId="100772B0" w14:textId="779DD679" w:rsidR="002B5D2A" w:rsidRPr="000B08E1" w:rsidRDefault="000B08E1" w:rsidP="00970CD3">
      <w:pPr>
        <w:pStyle w:val="Caption"/>
        <w:spacing w:before="240"/>
        <w:rPr>
          <w:rFonts w:cs="Times New Roman"/>
          <w:b/>
          <w:sz w:val="26"/>
          <w:szCs w:val="26"/>
          <w:lang w:val="en-US"/>
          <w:rPrChange w:id="5292" w:author="Kiên Lê Trung" w:date="2024-12-25T12:46:00Z" w16du:dateUtc="2024-12-25T05:46:00Z">
            <w:rPr>
              <w:rFonts w:ascii="Times New Roman" w:hAnsi="Times New Roman" w:cs="Times New Roman"/>
              <w:b/>
              <w:sz w:val="26"/>
              <w:szCs w:val="26"/>
              <w:lang w:val="vi-VN"/>
            </w:rPr>
          </w:rPrChange>
        </w:rPr>
        <w:pPrChange w:id="5293" w:author="Kiên Lê Trung" w:date="2024-12-25T14:44:00Z" w16du:dateUtc="2024-12-25T07:44:00Z">
          <w:pPr/>
        </w:pPrChange>
      </w:pPr>
      <w:bookmarkStart w:id="5294" w:name="_mx1tvenbo81e" w:colFirst="0" w:colLast="0"/>
      <w:bookmarkStart w:id="5295" w:name="_Toc186028238"/>
      <w:bookmarkEnd w:id="5294"/>
      <w:ins w:id="5296" w:author="Kiên Lê Trung" w:date="2024-12-25T12:46:00Z" w16du:dateUtc="2024-12-25T05:46:00Z">
        <w:r>
          <w:t xml:space="preserve">Bảng </w:t>
        </w:r>
      </w:ins>
      <w:ins w:id="5297" w:author="Kiên Lê Trung" w:date="2024-12-25T12:56:00Z" w16du:dateUtc="2024-12-25T05:56:00Z">
        <w:r w:rsidR="00115DF8">
          <w:fldChar w:fldCharType="begin"/>
        </w:r>
        <w:r w:rsidR="00115DF8">
          <w:instrText xml:space="preserve"> STYLEREF 1 \s </w:instrText>
        </w:r>
      </w:ins>
      <w:r w:rsidR="00115DF8">
        <w:fldChar w:fldCharType="separate"/>
      </w:r>
      <w:r w:rsidR="00115DF8">
        <w:rPr>
          <w:noProof/>
        </w:rPr>
        <w:t>2</w:t>
      </w:r>
      <w:ins w:id="5298" w:author="Kiên Lê Trung" w:date="2024-12-25T12:56:00Z" w16du:dateUtc="2024-12-25T05:56:00Z">
        <w:r w:rsidR="00115DF8">
          <w:fldChar w:fldCharType="end"/>
        </w:r>
        <w:r w:rsidR="00115DF8">
          <w:t>.</w:t>
        </w:r>
        <w:r w:rsidR="00115DF8">
          <w:fldChar w:fldCharType="begin"/>
        </w:r>
        <w:r w:rsidR="00115DF8">
          <w:instrText xml:space="preserve"> SEQ Bảng \* ARABIC \s 1 </w:instrText>
        </w:r>
      </w:ins>
      <w:r w:rsidR="00115DF8">
        <w:fldChar w:fldCharType="separate"/>
      </w:r>
      <w:ins w:id="5299" w:author="Kiên Lê Trung" w:date="2024-12-25T12:56:00Z" w16du:dateUtc="2024-12-25T05:56:00Z">
        <w:r w:rsidR="00115DF8">
          <w:rPr>
            <w:noProof/>
          </w:rPr>
          <w:t>13</w:t>
        </w:r>
        <w:r w:rsidR="00115DF8">
          <w:fldChar w:fldCharType="end"/>
        </w:r>
      </w:ins>
      <w:ins w:id="5300" w:author="Kiên Lê Trung" w:date="2024-12-25T12:46:00Z" w16du:dateUtc="2024-12-25T05:46:00Z">
        <w:r>
          <w:rPr>
            <w:lang w:val="en-US"/>
          </w:rPr>
          <w:t xml:space="preserve"> Kịch bản</w:t>
        </w:r>
      </w:ins>
      <w:ins w:id="5301" w:author="Kiên Lê Trung" w:date="2024-12-25T12:47:00Z" w16du:dateUtc="2024-12-25T05:47:00Z">
        <w:r>
          <w:rPr>
            <w:lang w:val="en-US"/>
          </w:rPr>
          <w:t xml:space="preserve"> khách hàng đặt hàng</w:t>
        </w:r>
      </w:ins>
      <w:bookmarkEnd w:id="5295"/>
    </w:p>
    <w:p w14:paraId="4841AFE0" w14:textId="014FF284" w:rsidR="007569A2" w:rsidRPr="00476848" w:rsidRDefault="00CE686F" w:rsidP="00C60A20">
      <w:pPr>
        <w:pStyle w:val="ListParagraph"/>
        <w:numPr>
          <w:ilvl w:val="0"/>
          <w:numId w:val="184"/>
        </w:numPr>
        <w:rPr>
          <w:rFonts w:ascii="Times New Roman" w:hAnsi="Times New Roman" w:cs="Times New Roman"/>
          <w:b/>
          <w:sz w:val="24"/>
          <w:szCs w:val="24"/>
          <w:lang w:val="en-US"/>
          <w:rPrChange w:id="5302" w:author="Kiên Lê Trung" w:date="2024-12-25T13:52:00Z" w16du:dateUtc="2024-12-25T06:52:00Z">
            <w:rPr>
              <w:rFonts w:ascii="Times New Roman" w:hAnsi="Times New Roman" w:cs="Times New Roman"/>
              <w:b/>
              <w:sz w:val="26"/>
              <w:szCs w:val="26"/>
              <w:lang w:val="en-US"/>
            </w:rPr>
          </w:rPrChange>
        </w:rPr>
      </w:pPr>
      <w:r w:rsidRPr="00476848">
        <w:rPr>
          <w:rFonts w:ascii="Times New Roman" w:hAnsi="Times New Roman" w:cs="Times New Roman"/>
          <w:b/>
          <w:sz w:val="24"/>
          <w:szCs w:val="24"/>
          <w:rPrChange w:id="5303" w:author="Kiên Lê Trung" w:date="2024-12-25T13:52:00Z" w16du:dateUtc="2024-12-25T06:52:00Z">
            <w:rPr>
              <w:rFonts w:ascii="Times New Roman" w:hAnsi="Times New Roman" w:cs="Times New Roman"/>
              <w:b/>
              <w:sz w:val="26"/>
              <w:szCs w:val="26"/>
            </w:rPr>
          </w:rPrChange>
        </w:rPr>
        <w:t>Quản lý đơn hàng</w:t>
      </w:r>
    </w:p>
    <w:p w14:paraId="510219BB" w14:textId="77777777" w:rsidR="00EA4A86" w:rsidRPr="00476848" w:rsidRDefault="00EA4A86" w:rsidP="00C60A20">
      <w:pPr>
        <w:pStyle w:val="ListParagraph"/>
        <w:ind w:left="709"/>
        <w:rPr>
          <w:rFonts w:ascii="Times New Roman" w:hAnsi="Times New Roman" w:cs="Times New Roman"/>
          <w:b/>
          <w:sz w:val="24"/>
          <w:szCs w:val="24"/>
          <w:lang w:val="en-US"/>
          <w:rPrChange w:id="5304" w:author="Kiên Lê Trung" w:date="2024-12-25T13:52:00Z" w16du:dateUtc="2024-12-25T06:52:00Z">
            <w:rPr>
              <w:rFonts w:ascii="Times New Roman" w:hAnsi="Times New Roman" w:cs="Times New Roman"/>
              <w:b/>
              <w:sz w:val="26"/>
              <w:szCs w:val="26"/>
              <w:lang w:val="en-US"/>
            </w:rPr>
          </w:rPrChange>
        </w:rPr>
      </w:pPr>
    </w:p>
    <w:p w14:paraId="4B416500" w14:textId="0BB2F8AF" w:rsidR="00BE2151" w:rsidRPr="00476848" w:rsidRDefault="00BE2151" w:rsidP="00034C0F">
      <w:pPr>
        <w:pStyle w:val="ListParagraph"/>
        <w:numPr>
          <w:ilvl w:val="0"/>
          <w:numId w:val="96"/>
        </w:numPr>
        <w:rPr>
          <w:rFonts w:ascii="Times New Roman" w:hAnsi="Times New Roman" w:cs="Times New Roman"/>
          <w:sz w:val="24"/>
          <w:szCs w:val="24"/>
          <w:lang w:val="en-US"/>
          <w:rPrChange w:id="5305" w:author="Kiên Lê Trung" w:date="2024-12-25T13:52:00Z" w16du:dateUtc="2024-12-25T06:52:00Z">
            <w:rPr>
              <w:rFonts w:ascii="Times New Roman" w:hAnsi="Times New Roman" w:cs="Times New Roman"/>
              <w:sz w:val="26"/>
              <w:szCs w:val="26"/>
              <w:lang w:val="en-US"/>
            </w:rPr>
          </w:rPrChange>
        </w:rPr>
      </w:pPr>
      <w:r w:rsidRPr="00476848">
        <w:rPr>
          <w:rFonts w:ascii="Times New Roman" w:hAnsi="Times New Roman" w:cs="Times New Roman"/>
          <w:sz w:val="24"/>
          <w:szCs w:val="24"/>
          <w:lang w:val="en-US"/>
          <w:rPrChange w:id="5306" w:author="Kiên Lê Trung" w:date="2024-12-25T13:52:00Z" w16du:dateUtc="2024-12-25T06:52:00Z">
            <w:rPr>
              <w:rFonts w:ascii="Times New Roman" w:hAnsi="Times New Roman" w:cs="Times New Roman"/>
              <w:sz w:val="26"/>
              <w:szCs w:val="26"/>
              <w:lang w:val="en-US"/>
            </w:rPr>
          </w:rPrChange>
        </w:rPr>
        <w:t>Kịch bản quản lý đơn hàng với khách hàng</w:t>
      </w:r>
    </w:p>
    <w:tbl>
      <w:tblPr>
        <w:tblStyle w:val="ab"/>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75198BA1" w14:textId="77777777">
        <w:tc>
          <w:tcPr>
            <w:tcW w:w="2655" w:type="dxa"/>
            <w:shd w:val="clear" w:color="auto" w:fill="auto"/>
            <w:tcMar>
              <w:top w:w="100" w:type="dxa"/>
              <w:left w:w="100" w:type="dxa"/>
              <w:bottom w:w="100" w:type="dxa"/>
              <w:right w:w="100" w:type="dxa"/>
            </w:tcMar>
          </w:tcPr>
          <w:p w14:paraId="2197D3AB" w14:textId="2C537E7D" w:rsidR="007569A2" w:rsidRPr="00476848" w:rsidRDefault="00983677">
            <w:pPr>
              <w:widowControl w:val="0"/>
              <w:spacing w:line="240" w:lineRule="auto"/>
              <w:ind w:left="94"/>
              <w:rPr>
                <w:rFonts w:ascii="Times New Roman" w:eastAsia="Times New Roman" w:hAnsi="Times New Roman" w:cs="Times New Roman"/>
                <w:sz w:val="24"/>
                <w:szCs w:val="24"/>
                <w:rPrChange w:id="5307"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308" w:author="Kiên Lê Trung" w:date="2024-12-25T13:52:00Z" w16du:dateUtc="2024-12-25T06:52:00Z">
                  <w:rPr>
                    <w:rFonts w:ascii="Times New Roman" w:eastAsia="Times New Roman" w:hAnsi="Times New Roman" w:cs="Times New Roman"/>
                    <w:sz w:val="26"/>
                    <w:szCs w:val="26"/>
                  </w:rPr>
                </w:rPrChange>
              </w:rPr>
              <w:t>Usecase</w:t>
            </w:r>
          </w:p>
        </w:tc>
        <w:tc>
          <w:tcPr>
            <w:tcW w:w="5625" w:type="dxa"/>
            <w:shd w:val="clear" w:color="auto" w:fill="auto"/>
            <w:tcMar>
              <w:top w:w="100" w:type="dxa"/>
              <w:left w:w="100" w:type="dxa"/>
              <w:bottom w:w="100" w:type="dxa"/>
              <w:right w:w="100" w:type="dxa"/>
            </w:tcMar>
          </w:tcPr>
          <w:p w14:paraId="16624AFF" w14:textId="77777777" w:rsidR="007569A2" w:rsidRPr="00476848" w:rsidRDefault="00CE686F">
            <w:pPr>
              <w:widowControl w:val="0"/>
              <w:spacing w:line="240" w:lineRule="auto"/>
              <w:rPr>
                <w:rFonts w:ascii="Times New Roman" w:eastAsia="Times New Roman" w:hAnsi="Times New Roman" w:cs="Times New Roman"/>
                <w:sz w:val="24"/>
                <w:szCs w:val="24"/>
                <w:rPrChange w:id="5309"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310" w:author="Kiên Lê Trung" w:date="2024-12-25T13:52:00Z" w16du:dateUtc="2024-12-25T06:52:00Z">
                  <w:rPr>
                    <w:rFonts w:ascii="Times New Roman" w:eastAsia="Times New Roman" w:hAnsi="Times New Roman" w:cs="Times New Roman"/>
                    <w:sz w:val="26"/>
                    <w:szCs w:val="26"/>
                  </w:rPr>
                </w:rPrChange>
              </w:rPr>
              <w:t>Quản lý đơn hàng</w:t>
            </w:r>
          </w:p>
        </w:tc>
      </w:tr>
      <w:tr w:rsidR="007569A2" w:rsidRPr="00476848" w14:paraId="68F2E25F" w14:textId="77777777">
        <w:tc>
          <w:tcPr>
            <w:tcW w:w="2655" w:type="dxa"/>
            <w:shd w:val="clear" w:color="auto" w:fill="auto"/>
            <w:tcMar>
              <w:top w:w="100" w:type="dxa"/>
              <w:left w:w="100" w:type="dxa"/>
              <w:bottom w:w="100" w:type="dxa"/>
              <w:right w:w="100" w:type="dxa"/>
            </w:tcMar>
          </w:tcPr>
          <w:p w14:paraId="408DD2C3"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311"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312" w:author="Kiên Lê Trung" w:date="2024-12-25T13:52:00Z" w16du:dateUtc="2024-12-25T06:52:00Z">
                  <w:rPr>
                    <w:rFonts w:ascii="Times New Roman" w:eastAsia="Times New Roman" w:hAnsi="Times New Roman" w:cs="Times New Roman"/>
                    <w:sz w:val="26"/>
                    <w:szCs w:val="26"/>
                  </w:rPr>
                </w:rPrChange>
              </w:rPr>
              <w:t>Actor</w:t>
            </w:r>
          </w:p>
        </w:tc>
        <w:tc>
          <w:tcPr>
            <w:tcW w:w="5625" w:type="dxa"/>
            <w:shd w:val="clear" w:color="auto" w:fill="auto"/>
            <w:tcMar>
              <w:top w:w="100" w:type="dxa"/>
              <w:left w:w="100" w:type="dxa"/>
              <w:bottom w:w="100" w:type="dxa"/>
              <w:right w:w="100" w:type="dxa"/>
            </w:tcMar>
          </w:tcPr>
          <w:p w14:paraId="0CBB6C97" w14:textId="77777777" w:rsidR="007569A2" w:rsidRPr="00476848" w:rsidRDefault="00CE686F">
            <w:pPr>
              <w:widowControl w:val="0"/>
              <w:spacing w:line="240" w:lineRule="auto"/>
              <w:rPr>
                <w:rFonts w:ascii="Times New Roman" w:eastAsia="Times New Roman" w:hAnsi="Times New Roman" w:cs="Times New Roman"/>
                <w:sz w:val="24"/>
                <w:szCs w:val="24"/>
                <w:rPrChange w:id="5313"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314" w:author="Kiên Lê Trung" w:date="2024-12-25T13:52:00Z" w16du:dateUtc="2024-12-25T06:52:00Z">
                  <w:rPr>
                    <w:rFonts w:ascii="Times New Roman" w:eastAsia="Times New Roman" w:hAnsi="Times New Roman" w:cs="Times New Roman"/>
                    <w:sz w:val="26"/>
                    <w:szCs w:val="26"/>
                  </w:rPr>
                </w:rPrChange>
              </w:rPr>
              <w:t>Khách hàng</w:t>
            </w:r>
          </w:p>
        </w:tc>
      </w:tr>
      <w:tr w:rsidR="007569A2" w:rsidRPr="00476848" w14:paraId="7ADCA89A" w14:textId="77777777">
        <w:tc>
          <w:tcPr>
            <w:tcW w:w="2655" w:type="dxa"/>
            <w:shd w:val="clear" w:color="auto" w:fill="auto"/>
            <w:tcMar>
              <w:top w:w="100" w:type="dxa"/>
              <w:left w:w="100" w:type="dxa"/>
              <w:bottom w:w="100" w:type="dxa"/>
              <w:right w:w="100" w:type="dxa"/>
            </w:tcMar>
          </w:tcPr>
          <w:p w14:paraId="1270A968"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315"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316" w:author="Kiên Lê Trung" w:date="2024-12-25T13:52:00Z" w16du:dateUtc="2024-12-25T06:52:00Z">
                  <w:rPr>
                    <w:rFonts w:ascii="Times New Roman" w:eastAsia="Times New Roman" w:hAnsi="Times New Roman" w:cs="Times New Roman"/>
                    <w:sz w:val="26"/>
                    <w:szCs w:val="26"/>
                  </w:rPr>
                </w:rPrChange>
              </w:rPr>
              <w:t>Tiền điều kiện</w:t>
            </w:r>
          </w:p>
        </w:tc>
        <w:tc>
          <w:tcPr>
            <w:tcW w:w="5625" w:type="dxa"/>
            <w:shd w:val="clear" w:color="auto" w:fill="auto"/>
            <w:tcMar>
              <w:top w:w="100" w:type="dxa"/>
              <w:left w:w="100" w:type="dxa"/>
              <w:bottom w:w="100" w:type="dxa"/>
              <w:right w:w="100" w:type="dxa"/>
            </w:tcMar>
          </w:tcPr>
          <w:p w14:paraId="4B807527" w14:textId="77777777" w:rsidR="007569A2" w:rsidRPr="00476848" w:rsidRDefault="00CE686F">
            <w:pPr>
              <w:widowControl w:val="0"/>
              <w:spacing w:line="240" w:lineRule="auto"/>
              <w:rPr>
                <w:rFonts w:ascii="Times New Roman" w:eastAsia="Times New Roman" w:hAnsi="Times New Roman" w:cs="Times New Roman"/>
                <w:sz w:val="24"/>
                <w:szCs w:val="24"/>
                <w:rPrChange w:id="5317"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318" w:author="Kiên Lê Trung" w:date="2024-12-25T13:52:00Z" w16du:dateUtc="2024-12-25T06:52:00Z">
                  <w:rPr>
                    <w:rFonts w:ascii="Times New Roman" w:eastAsia="Times New Roman" w:hAnsi="Times New Roman" w:cs="Times New Roman"/>
                    <w:sz w:val="26"/>
                    <w:szCs w:val="26"/>
                  </w:rPr>
                </w:rPrChange>
              </w:rPr>
              <w:t>Khách hàng đã đăng nhập vào hệ thống</w:t>
            </w:r>
          </w:p>
        </w:tc>
      </w:tr>
      <w:tr w:rsidR="007569A2" w:rsidRPr="00476848" w14:paraId="3693CE41" w14:textId="77777777">
        <w:tc>
          <w:tcPr>
            <w:tcW w:w="2655" w:type="dxa"/>
            <w:shd w:val="clear" w:color="auto" w:fill="auto"/>
            <w:tcMar>
              <w:top w:w="100" w:type="dxa"/>
              <w:left w:w="100" w:type="dxa"/>
              <w:bottom w:w="100" w:type="dxa"/>
              <w:right w:w="100" w:type="dxa"/>
            </w:tcMar>
          </w:tcPr>
          <w:p w14:paraId="75A90404" w14:textId="77777777" w:rsidR="007569A2" w:rsidRPr="00476848" w:rsidRDefault="00CE686F">
            <w:pPr>
              <w:widowControl w:val="0"/>
              <w:spacing w:before="3" w:line="240" w:lineRule="auto"/>
              <w:ind w:left="141"/>
              <w:rPr>
                <w:rFonts w:ascii="Times New Roman" w:eastAsia="Times New Roman" w:hAnsi="Times New Roman" w:cs="Times New Roman"/>
                <w:sz w:val="24"/>
                <w:szCs w:val="24"/>
                <w:rPrChange w:id="5319"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320" w:author="Kiên Lê Trung" w:date="2024-12-25T13:52:00Z" w16du:dateUtc="2024-12-25T06:52:00Z">
                  <w:rPr>
                    <w:rFonts w:ascii="Times New Roman" w:eastAsia="Times New Roman" w:hAnsi="Times New Roman" w:cs="Times New Roman"/>
                    <w:sz w:val="26"/>
                    <w:szCs w:val="26"/>
                  </w:rPr>
                </w:rPrChange>
              </w:rPr>
              <w:t>Hậu điều kiện</w:t>
            </w:r>
          </w:p>
        </w:tc>
        <w:tc>
          <w:tcPr>
            <w:tcW w:w="5625" w:type="dxa"/>
            <w:shd w:val="clear" w:color="auto" w:fill="auto"/>
            <w:tcMar>
              <w:top w:w="100" w:type="dxa"/>
              <w:left w:w="100" w:type="dxa"/>
              <w:bottom w:w="100" w:type="dxa"/>
              <w:right w:w="100" w:type="dxa"/>
            </w:tcMar>
          </w:tcPr>
          <w:p w14:paraId="314AC73D" w14:textId="6B68D79D" w:rsidR="007569A2" w:rsidRPr="00476848" w:rsidRDefault="00A9363F">
            <w:pPr>
              <w:spacing w:line="240" w:lineRule="auto"/>
              <w:rPr>
                <w:rFonts w:ascii="Times New Roman" w:hAnsi="Times New Roman" w:cs="Times New Roman"/>
                <w:sz w:val="24"/>
                <w:szCs w:val="24"/>
                <w:rPrChange w:id="5321" w:author="Kiên Lê Trung" w:date="2024-12-25T13:52:00Z" w16du:dateUtc="2024-12-25T06:52:00Z">
                  <w:rPr/>
                </w:rPrChange>
              </w:rPr>
            </w:pPr>
            <w:ins w:id="5322" w:author="khanh pham" w:date="2024-12-26T02:20:00Z" w16du:dateUtc="2024-12-25T19:20:00Z">
              <w:del w:id="5323" w:author="Kiên Lê Trung" w:date="2024-12-26T02:22:00Z" w16du:dateUtc="2024-12-25T19:22:00Z">
                <w:r w:rsidRPr="00CD1C93">
                  <w:rPr>
                    <w:rFonts w:ascii="Times New Roman" w:eastAsia="Times New Roman" w:hAnsi="Times New Roman" w:cs="Times New Roman"/>
                    <w:sz w:val="24"/>
                    <w:szCs w:val="24"/>
                  </w:rPr>
                  <w:delText xml:space="preserve">Trạng thái của đơn hàng thay </w:delText>
                </w:r>
                <w:r w:rsidRPr="00CD1C93" w:rsidDel="004C46D1">
                  <w:rPr>
                    <w:rFonts w:ascii="Times New Roman" w:eastAsia="Times New Roman" w:hAnsi="Times New Roman" w:cs="Times New Roman"/>
                    <w:sz w:val="24"/>
                    <w:szCs w:val="24"/>
                  </w:rPr>
                  <w:delText>đổi</w:delText>
                </w:r>
              </w:del>
            </w:ins>
            <w:ins w:id="5324" w:author="Kiên Lê Trung" w:date="2024-12-26T02:22:00Z" w16du:dateUtc="2024-12-25T19:22:00Z">
              <w:r w:rsidR="004C46D1">
                <w:rPr>
                  <w:rFonts w:ascii="Times New Roman" w:eastAsia="Times New Roman" w:hAnsi="Times New Roman" w:cs="Times New Roman"/>
                  <w:sz w:val="24"/>
                  <w:szCs w:val="24"/>
                  <w:lang w:val="en-US"/>
                </w:rPr>
                <w:t>Khách hàng theo dõi được đơn hàng</w:t>
              </w:r>
            </w:ins>
            <w:del w:id="5325" w:author="khanh pham" w:date="2024-12-26T02:20:00Z" w16du:dateUtc="2024-12-25T19:20:00Z">
              <w:r w:rsidR="00CE686F" w:rsidRPr="00476848">
                <w:rPr>
                  <w:rFonts w:ascii="Times New Roman" w:hAnsi="Times New Roman" w:cs="Times New Roman"/>
                  <w:sz w:val="24"/>
                  <w:szCs w:val="24"/>
                  <w:rPrChange w:id="5326" w:author="Kiên Lê Trung" w:date="2024-12-25T13:52:00Z" w16du:dateUtc="2024-12-25T06:52:00Z">
                    <w:rPr/>
                  </w:rPrChange>
                </w:rPr>
                <w:delText>Đơn hàng được tạo thành công</w:delText>
              </w:r>
            </w:del>
          </w:p>
        </w:tc>
      </w:tr>
      <w:tr w:rsidR="007569A2" w:rsidRPr="00476848" w14:paraId="20460EC4" w14:textId="77777777">
        <w:trPr>
          <w:trHeight w:val="480"/>
        </w:trPr>
        <w:tc>
          <w:tcPr>
            <w:tcW w:w="8280" w:type="dxa"/>
            <w:gridSpan w:val="2"/>
            <w:shd w:val="clear" w:color="auto" w:fill="auto"/>
            <w:tcMar>
              <w:top w:w="100" w:type="dxa"/>
              <w:left w:w="100" w:type="dxa"/>
              <w:bottom w:w="100" w:type="dxa"/>
              <w:right w:w="100" w:type="dxa"/>
            </w:tcMar>
          </w:tcPr>
          <w:p w14:paraId="21AFBD2A" w14:textId="77777777" w:rsidR="007569A2" w:rsidRPr="00476848" w:rsidRDefault="00CE686F" w:rsidP="00970CD3">
            <w:pPr>
              <w:widowControl w:val="0"/>
              <w:ind w:left="94"/>
              <w:rPr>
                <w:rFonts w:ascii="Times New Roman" w:eastAsia="Times New Roman" w:hAnsi="Times New Roman" w:cs="Times New Roman"/>
                <w:sz w:val="24"/>
                <w:szCs w:val="24"/>
                <w:rPrChange w:id="5327"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328" w:author="Kiên Lê Trung" w:date="2024-12-25T13:52:00Z" w16du:dateUtc="2024-12-25T06:52:00Z">
                  <w:rPr>
                    <w:rFonts w:ascii="Times New Roman" w:eastAsia="Times New Roman" w:hAnsi="Times New Roman" w:cs="Times New Roman"/>
                    <w:sz w:val="26"/>
                    <w:szCs w:val="26"/>
                  </w:rPr>
                </w:rPrChange>
              </w:rPr>
              <w:t>Chuỗi sự kiện chính</w:t>
            </w:r>
          </w:p>
          <w:p w14:paraId="4D3AC47D" w14:textId="48161314" w:rsidR="009B0ABD" w:rsidRPr="002256E2" w:rsidRDefault="00CE686F" w:rsidP="009B0ABD">
            <w:pPr>
              <w:widowControl w:val="0"/>
              <w:numPr>
                <w:ilvl w:val="0"/>
                <w:numId w:val="49"/>
              </w:numPr>
              <w:rPr>
                <w:ins w:id="5329" w:author="Kiên Lê Trung" w:date="2024-12-26T02:24:00Z" w16du:dateUtc="2024-12-25T19:24:00Z"/>
                <w:rFonts w:ascii="Times New Roman" w:eastAsia="Times New Roman" w:hAnsi="Times New Roman" w:cs="Times New Roman"/>
                <w:sz w:val="24"/>
                <w:szCs w:val="24"/>
              </w:rPr>
            </w:pPr>
            <w:ins w:id="5330" w:author="Kiên Lê Trung" w:date="2024-12-26T02:24:00Z" w16du:dateUtc="2024-12-25T19:24:00Z">
              <w:r w:rsidRPr="002256E2">
                <w:rPr>
                  <w:rFonts w:ascii="Times New Roman" w:eastAsia="Times New Roman" w:hAnsi="Times New Roman" w:cs="Times New Roman"/>
                  <w:sz w:val="24"/>
                  <w:szCs w:val="24"/>
                </w:rPr>
                <w:t xml:space="preserve">Khách hàng </w:t>
              </w:r>
              <w:r w:rsidRPr="002256E2">
                <w:rPr>
                  <w:rFonts w:ascii="Times New Roman" w:eastAsia="Times New Roman" w:hAnsi="Times New Roman" w:cs="Times New Roman"/>
                  <w:sz w:val="24"/>
                  <w:szCs w:val="24"/>
                  <w:lang w:val="en-US"/>
                </w:rPr>
                <w:t>vào hệ thống</w:t>
              </w:r>
            </w:ins>
            <w:ins w:id="5331" w:author="Kiên Lê Trung" w:date="2024-12-26T02:23:00Z" w16du:dateUtc="2024-12-25T19:23:00Z">
              <w:r w:rsidR="00142276">
                <w:rPr>
                  <w:rFonts w:ascii="Times New Roman" w:eastAsia="Times New Roman" w:hAnsi="Times New Roman" w:cs="Times New Roman"/>
                  <w:sz w:val="24"/>
                  <w:szCs w:val="24"/>
                  <w:lang w:val="en-US"/>
                </w:rPr>
                <w:t xml:space="preserve"> để theo dõi đơn hàng</w:t>
              </w:r>
            </w:ins>
          </w:p>
          <w:p w14:paraId="6290C7AD" w14:textId="77777777" w:rsidR="009B0ABD" w:rsidRPr="002256E2" w:rsidRDefault="009B0ABD" w:rsidP="009B0ABD">
            <w:pPr>
              <w:widowControl w:val="0"/>
              <w:numPr>
                <w:ilvl w:val="0"/>
                <w:numId w:val="49"/>
              </w:numPr>
              <w:rPr>
                <w:ins w:id="5332" w:author="Kiên Lê Trung" w:date="2024-12-26T02:24:00Z" w16du:dateUtc="2024-12-25T19:24:00Z"/>
                <w:rFonts w:ascii="Times New Roman" w:eastAsia="Times New Roman" w:hAnsi="Times New Roman" w:cs="Times New Roman"/>
                <w:sz w:val="24"/>
                <w:szCs w:val="24"/>
              </w:rPr>
            </w:pPr>
            <w:commentRangeStart w:id="5333"/>
            <w:ins w:id="5334" w:author="Kiên Lê Trung" w:date="2024-12-26T02:24:00Z" w16du:dateUtc="2024-12-25T19:24:00Z">
              <w:r w:rsidRPr="002256E2">
                <w:rPr>
                  <w:rFonts w:ascii="Times New Roman" w:eastAsia="Times New Roman" w:hAnsi="Times New Roman" w:cs="Times New Roman"/>
                  <w:sz w:val="24"/>
                  <w:szCs w:val="24"/>
                </w:rPr>
                <w:t>Hệ thống trả về giao diện cho người dùng đăng nhập</w:t>
              </w:r>
              <w:commentRangeEnd w:id="5333"/>
              <w:r w:rsidRPr="002256E2">
                <w:rPr>
                  <w:rStyle w:val="CommentReference"/>
                  <w:sz w:val="24"/>
                  <w:szCs w:val="24"/>
                </w:rPr>
                <w:commentReference w:id="5333"/>
              </w:r>
              <w:r w:rsidRPr="002256E2">
                <w:rPr>
                  <w:rFonts w:ascii="Times New Roman" w:eastAsia="Times New Roman" w:hAnsi="Times New Roman" w:cs="Times New Roman"/>
                  <w:sz w:val="24"/>
                  <w:szCs w:val="24"/>
                  <w:lang w:val="en-US"/>
                </w:rPr>
                <w:t xml:space="preserve"> gồm các trường Email, Mật khẩu, các nút ghi nhớ mật khẩu, quên mật khẩu, kênh người bán, Đăng ký và Đăng nhập </w:t>
              </w:r>
            </w:ins>
          </w:p>
          <w:p w14:paraId="674910A3" w14:textId="77777777" w:rsidR="009B0ABD" w:rsidRPr="002256E2" w:rsidRDefault="009B0ABD" w:rsidP="009B0ABD">
            <w:pPr>
              <w:widowControl w:val="0"/>
              <w:numPr>
                <w:ilvl w:val="0"/>
                <w:numId w:val="49"/>
              </w:numPr>
              <w:rPr>
                <w:ins w:id="5335" w:author="Kiên Lê Trung" w:date="2024-12-26T02:24:00Z" w16du:dateUtc="2024-12-25T19:24:00Z"/>
                <w:rFonts w:ascii="Times New Roman" w:eastAsia="Times New Roman" w:hAnsi="Times New Roman" w:cs="Times New Roman"/>
                <w:sz w:val="24"/>
                <w:szCs w:val="24"/>
              </w:rPr>
            </w:pPr>
            <w:ins w:id="5336" w:author="Kiên Lê Trung" w:date="2024-12-26T02:24:00Z" w16du:dateUtc="2024-12-25T19:24:00Z">
              <w:r w:rsidRPr="002256E2">
                <w:rPr>
                  <w:rFonts w:ascii="Times New Roman" w:eastAsia="Times New Roman" w:hAnsi="Times New Roman" w:cs="Times New Roman"/>
                  <w:sz w:val="24"/>
                  <w:szCs w:val="24"/>
                </w:rPr>
                <w:t xml:space="preserve">Người dùng điền </w:t>
              </w:r>
              <w:r w:rsidRPr="002256E2">
                <w:rPr>
                  <w:rFonts w:ascii="Times New Roman" w:eastAsia="Times New Roman" w:hAnsi="Times New Roman" w:cs="Times New Roman"/>
                  <w:sz w:val="24"/>
                  <w:szCs w:val="24"/>
                  <w:lang w:val="en-US"/>
                </w:rPr>
                <w:t>Email = kinltrung72@gmail.com</w:t>
              </w:r>
              <w:r w:rsidRPr="002256E2">
                <w:rPr>
                  <w:rFonts w:ascii="Times New Roman" w:eastAsia="Times New Roman" w:hAnsi="Times New Roman" w:cs="Times New Roman"/>
                  <w:sz w:val="24"/>
                  <w:szCs w:val="24"/>
                </w:rPr>
                <w:t xml:space="preserve"> và mật khẩu </w:t>
              </w:r>
              <w:r w:rsidRPr="002256E2">
                <w:rPr>
                  <w:rFonts w:ascii="Times New Roman" w:eastAsia="Times New Roman" w:hAnsi="Times New Roman" w:cs="Times New Roman"/>
                  <w:sz w:val="24"/>
                  <w:szCs w:val="24"/>
                  <w:lang w:val="en-US"/>
                </w:rPr>
                <w:t>= 12345</w:t>
              </w:r>
              <w:r w:rsidRPr="002256E2">
                <w:rPr>
                  <w:rFonts w:ascii="Times New Roman" w:eastAsia="Times New Roman" w:hAnsi="Times New Roman" w:cs="Times New Roman"/>
                  <w:sz w:val="24"/>
                  <w:szCs w:val="24"/>
                </w:rPr>
                <w:t xml:space="preserve"> </w:t>
              </w:r>
              <w:r w:rsidRPr="002256E2">
                <w:rPr>
                  <w:rFonts w:ascii="Times New Roman" w:eastAsia="Times New Roman" w:hAnsi="Times New Roman" w:cs="Times New Roman"/>
                  <w:sz w:val="24"/>
                  <w:szCs w:val="24"/>
                  <w:lang w:val="en-US"/>
                </w:rPr>
                <w:t>và bấm Đăng nhập</w:t>
              </w:r>
            </w:ins>
          </w:p>
          <w:p w14:paraId="7910206B" w14:textId="77777777" w:rsidR="009B0ABD" w:rsidRPr="002256E2" w:rsidRDefault="009B0ABD" w:rsidP="009B0ABD">
            <w:pPr>
              <w:widowControl w:val="0"/>
              <w:numPr>
                <w:ilvl w:val="0"/>
                <w:numId w:val="49"/>
              </w:numPr>
              <w:rPr>
                <w:ins w:id="5337" w:author="Kiên Lê Trung" w:date="2024-12-26T02:24:00Z" w16du:dateUtc="2024-12-25T19:24:00Z"/>
                <w:rFonts w:ascii="Times New Roman" w:eastAsia="Times New Roman" w:hAnsi="Times New Roman" w:cs="Times New Roman"/>
                <w:sz w:val="24"/>
                <w:szCs w:val="24"/>
              </w:rPr>
            </w:pPr>
            <w:ins w:id="5338" w:author="Kiên Lê Trung" w:date="2024-12-26T02:24:00Z" w16du:dateUtc="2024-12-25T19:24:00Z">
              <w:r w:rsidRPr="002256E2">
                <w:rPr>
                  <w:rFonts w:ascii="Times New Roman" w:eastAsia="Times New Roman" w:hAnsi="Times New Roman" w:cs="Times New Roman"/>
                  <w:sz w:val="24"/>
                  <w:szCs w:val="24"/>
                </w:rPr>
                <w:t>Hệ thống hiển thị danh sách các sản phẩm, đồng thời hiển thị thanh tìm kiếm sản phẩm</w:t>
              </w:r>
              <w:r w:rsidRPr="002256E2">
                <w:rPr>
                  <w:rFonts w:ascii="Times New Roman" w:eastAsia="Times New Roman" w:hAnsi="Times New Roman" w:cs="Times New Roman"/>
                  <w:sz w:val="24"/>
                  <w:szCs w:val="24"/>
                  <w:lang w:val="en-US"/>
                </w:rPr>
                <w:t xml:space="preserve"> bằng cách nhập từ khóa hoặc bằng giọng nói, các bộ lọc như là : Danh mục, Thương hiệu, Đánh giá, Khoảng giá, Sắp xếp theo: Mặc định, Giá tăng dần, Giá giảm dần, Giỏ hàng và Theo dõi đơn hàng</w:t>
              </w:r>
            </w:ins>
          </w:p>
          <w:p w14:paraId="7C88B5F6" w14:textId="4DD3B104" w:rsidR="007569A2" w:rsidRPr="00476848" w:rsidRDefault="00CE686F" w:rsidP="00970CD3">
            <w:pPr>
              <w:widowControl w:val="0"/>
              <w:numPr>
                <w:ilvl w:val="0"/>
                <w:numId w:val="49"/>
              </w:numPr>
              <w:rPr>
                <w:del w:id="5339" w:author="Kiên Lê Trung" w:date="2024-12-26T02:24:00Z" w16du:dateUtc="2024-12-25T19:24:00Z"/>
                <w:rFonts w:ascii="Times New Roman" w:eastAsia="Times New Roman" w:hAnsi="Times New Roman" w:cs="Times New Roman"/>
                <w:sz w:val="24"/>
                <w:szCs w:val="24"/>
                <w:rPrChange w:id="5340" w:author="Kiên Lê Trung" w:date="2024-12-25T13:52:00Z" w16du:dateUtc="2024-12-25T06:52:00Z">
                  <w:rPr>
                    <w:del w:id="5341" w:author="Kiên Lê Trung" w:date="2024-12-26T02:24:00Z" w16du:dateUtc="2024-12-25T19:24:00Z"/>
                    <w:rFonts w:ascii="Times New Roman" w:eastAsia="Times New Roman" w:hAnsi="Times New Roman" w:cs="Times New Roman"/>
                    <w:sz w:val="26"/>
                    <w:szCs w:val="26"/>
                  </w:rPr>
                </w:rPrChange>
              </w:rPr>
            </w:pPr>
            <w:del w:id="5342" w:author="Kiên Lê Trung" w:date="2024-12-26T02:24:00Z" w16du:dateUtc="2024-12-25T19:24:00Z">
              <w:r w:rsidRPr="00476848" w:rsidDel="009B0ABD">
                <w:rPr>
                  <w:rFonts w:ascii="Times New Roman" w:eastAsia="Times New Roman" w:hAnsi="Times New Roman" w:cs="Times New Roman"/>
                  <w:sz w:val="24"/>
                  <w:szCs w:val="24"/>
                  <w:rPrChange w:id="5343" w:author="Kiên Lê Trung" w:date="2024-12-25T13:52:00Z" w16du:dateUtc="2024-12-25T06:52:00Z">
                    <w:rPr>
                      <w:rFonts w:ascii="Times New Roman" w:eastAsia="Times New Roman" w:hAnsi="Times New Roman" w:cs="Times New Roman"/>
                      <w:sz w:val="26"/>
                      <w:szCs w:val="26"/>
                    </w:rPr>
                  </w:rPrChange>
                </w:rPr>
                <w:delText>Khách hàng đăng nhập vào hệ thống</w:delText>
              </w:r>
            </w:del>
          </w:p>
          <w:p w14:paraId="6D29F1F1" w14:textId="77777777" w:rsidR="007569A2" w:rsidRPr="00476848" w:rsidRDefault="00CE686F" w:rsidP="00970CD3">
            <w:pPr>
              <w:widowControl w:val="0"/>
              <w:numPr>
                <w:ilvl w:val="0"/>
                <w:numId w:val="49"/>
              </w:numPr>
              <w:rPr>
                <w:del w:id="5344" w:author="Kiên Lê Trung" w:date="2024-12-26T02:24:00Z" w16du:dateUtc="2024-12-25T19:24:00Z"/>
                <w:rFonts w:ascii="Times New Roman" w:eastAsia="Times New Roman" w:hAnsi="Times New Roman" w:cs="Times New Roman"/>
                <w:sz w:val="24"/>
                <w:szCs w:val="24"/>
                <w:rPrChange w:id="5345" w:author="Kiên Lê Trung" w:date="2024-12-25T13:52:00Z" w16du:dateUtc="2024-12-25T06:52:00Z">
                  <w:rPr>
                    <w:del w:id="5346" w:author="Kiên Lê Trung" w:date="2024-12-26T02:24:00Z" w16du:dateUtc="2024-12-25T19:24:00Z"/>
                    <w:rFonts w:ascii="Times New Roman" w:eastAsia="Times New Roman" w:hAnsi="Times New Roman" w:cs="Times New Roman"/>
                    <w:sz w:val="26"/>
                    <w:szCs w:val="26"/>
                  </w:rPr>
                </w:rPrChange>
              </w:rPr>
            </w:pPr>
            <w:del w:id="5347" w:author="Kiên Lê Trung" w:date="2024-12-26T02:24:00Z" w16du:dateUtc="2024-12-25T19:24:00Z">
              <w:r w:rsidRPr="00476848">
                <w:rPr>
                  <w:rFonts w:ascii="Times New Roman" w:eastAsia="Times New Roman" w:hAnsi="Times New Roman" w:cs="Times New Roman"/>
                  <w:sz w:val="24"/>
                  <w:szCs w:val="24"/>
                  <w:rPrChange w:id="5348" w:author="Kiên Lê Trung" w:date="2024-12-25T13:52:00Z" w16du:dateUtc="2024-12-25T06:52:00Z">
                    <w:rPr>
                      <w:rFonts w:ascii="Times New Roman" w:eastAsia="Times New Roman" w:hAnsi="Times New Roman" w:cs="Times New Roman"/>
                      <w:sz w:val="26"/>
                      <w:szCs w:val="26"/>
                    </w:rPr>
                  </w:rPrChange>
                </w:rPr>
                <w:delText xml:space="preserve">Khách hàng bấm vào giỏ hàng </w:delText>
              </w:r>
            </w:del>
          </w:p>
          <w:p w14:paraId="016CCD86" w14:textId="77777777" w:rsidR="007569A2" w:rsidRPr="00476848" w:rsidRDefault="00CE686F" w:rsidP="00970CD3">
            <w:pPr>
              <w:widowControl w:val="0"/>
              <w:numPr>
                <w:ilvl w:val="0"/>
                <w:numId w:val="49"/>
              </w:numPr>
              <w:rPr>
                <w:del w:id="5349" w:author="Kiên Lê Trung" w:date="2024-12-26T02:24:00Z" w16du:dateUtc="2024-12-25T19:24:00Z"/>
                <w:rFonts w:ascii="Times New Roman" w:eastAsia="Times New Roman" w:hAnsi="Times New Roman" w:cs="Times New Roman"/>
                <w:sz w:val="24"/>
                <w:szCs w:val="24"/>
                <w:rPrChange w:id="5350" w:author="Kiên Lê Trung" w:date="2024-12-25T13:52:00Z" w16du:dateUtc="2024-12-25T06:52:00Z">
                  <w:rPr>
                    <w:del w:id="5351" w:author="Kiên Lê Trung" w:date="2024-12-26T02:24:00Z" w16du:dateUtc="2024-12-25T19:24:00Z"/>
                    <w:rFonts w:ascii="Times New Roman" w:eastAsia="Times New Roman" w:hAnsi="Times New Roman" w:cs="Times New Roman"/>
                    <w:sz w:val="26"/>
                    <w:szCs w:val="26"/>
                  </w:rPr>
                </w:rPrChange>
              </w:rPr>
            </w:pPr>
            <w:del w:id="5352" w:author="Kiên Lê Trung" w:date="2024-12-26T02:24:00Z" w16du:dateUtc="2024-12-25T19:24:00Z">
              <w:r w:rsidRPr="00476848">
                <w:rPr>
                  <w:rFonts w:ascii="Times New Roman" w:eastAsia="Times New Roman" w:hAnsi="Times New Roman" w:cs="Times New Roman"/>
                  <w:sz w:val="24"/>
                  <w:szCs w:val="24"/>
                  <w:rPrChange w:id="5353" w:author="Kiên Lê Trung" w:date="2024-12-25T13:52:00Z" w16du:dateUtc="2024-12-25T06:52:00Z">
                    <w:rPr>
                      <w:rFonts w:ascii="Times New Roman" w:eastAsia="Times New Roman" w:hAnsi="Times New Roman" w:cs="Times New Roman"/>
                      <w:sz w:val="26"/>
                      <w:szCs w:val="26"/>
                    </w:rPr>
                  </w:rPrChange>
                </w:rPr>
                <w:delText>Hệ thống hiển thị giao diện giỏ hàng cho Khách hàng</w:delText>
              </w:r>
            </w:del>
          </w:p>
          <w:p w14:paraId="4467D3F0" w14:textId="77777777" w:rsidR="007569A2" w:rsidRPr="00476848" w:rsidRDefault="00CE686F" w:rsidP="00970CD3">
            <w:pPr>
              <w:widowControl w:val="0"/>
              <w:numPr>
                <w:ilvl w:val="0"/>
                <w:numId w:val="49"/>
              </w:numPr>
              <w:rPr>
                <w:del w:id="5354" w:author="Kiên Lê Trung" w:date="2024-12-26T02:24:00Z" w16du:dateUtc="2024-12-25T19:24:00Z"/>
                <w:rFonts w:ascii="Times New Roman" w:eastAsia="Times New Roman" w:hAnsi="Times New Roman" w:cs="Times New Roman"/>
                <w:sz w:val="24"/>
                <w:szCs w:val="24"/>
                <w:rPrChange w:id="5355" w:author="Kiên Lê Trung" w:date="2024-12-25T13:52:00Z" w16du:dateUtc="2024-12-25T06:52:00Z">
                  <w:rPr>
                    <w:del w:id="5356" w:author="Kiên Lê Trung" w:date="2024-12-26T02:24:00Z" w16du:dateUtc="2024-12-25T19:24:00Z"/>
                    <w:rFonts w:ascii="Times New Roman" w:eastAsia="Times New Roman" w:hAnsi="Times New Roman" w:cs="Times New Roman"/>
                    <w:sz w:val="26"/>
                    <w:szCs w:val="26"/>
                  </w:rPr>
                </w:rPrChange>
              </w:rPr>
            </w:pPr>
            <w:del w:id="5357" w:author="Kiên Lê Trung" w:date="2024-12-26T02:24:00Z" w16du:dateUtc="2024-12-25T19:24:00Z">
              <w:r w:rsidRPr="00476848">
                <w:rPr>
                  <w:rFonts w:ascii="Times New Roman" w:eastAsia="Times New Roman" w:hAnsi="Times New Roman" w:cs="Times New Roman"/>
                  <w:sz w:val="24"/>
                  <w:szCs w:val="24"/>
                  <w:rPrChange w:id="5358" w:author="Kiên Lê Trung" w:date="2024-12-25T13:52:00Z" w16du:dateUtc="2024-12-25T06:52:00Z">
                    <w:rPr>
                      <w:rFonts w:ascii="Times New Roman" w:eastAsia="Times New Roman" w:hAnsi="Times New Roman" w:cs="Times New Roman"/>
                      <w:sz w:val="26"/>
                      <w:szCs w:val="26"/>
                    </w:rPr>
                  </w:rPrChange>
                </w:rPr>
                <w:delText xml:space="preserve">Khách hàng chọn sản phẩm muốn đặt, tùy chọn số lượng </w:delText>
              </w:r>
            </w:del>
          </w:p>
          <w:p w14:paraId="4E629E71" w14:textId="77777777" w:rsidR="007569A2" w:rsidRPr="00476848" w:rsidRDefault="00CE686F" w:rsidP="00970CD3">
            <w:pPr>
              <w:widowControl w:val="0"/>
              <w:numPr>
                <w:ilvl w:val="0"/>
                <w:numId w:val="49"/>
              </w:numPr>
              <w:rPr>
                <w:del w:id="5359" w:author="Kiên Lê Trung" w:date="2024-12-26T02:25:00Z" w16du:dateUtc="2024-12-25T19:25:00Z"/>
                <w:rFonts w:ascii="Times New Roman" w:eastAsia="Times New Roman" w:hAnsi="Times New Roman" w:cs="Times New Roman"/>
                <w:sz w:val="24"/>
                <w:szCs w:val="24"/>
                <w:rPrChange w:id="5360" w:author="Kiên Lê Trung" w:date="2024-12-25T13:52:00Z" w16du:dateUtc="2024-12-25T06:52:00Z">
                  <w:rPr>
                    <w:del w:id="5361" w:author="Kiên Lê Trung" w:date="2024-12-26T02:25:00Z" w16du:dateUtc="2024-12-25T19:25:00Z"/>
                    <w:rFonts w:ascii="Times New Roman" w:eastAsia="Times New Roman" w:hAnsi="Times New Roman" w:cs="Times New Roman"/>
                    <w:sz w:val="26"/>
                    <w:szCs w:val="26"/>
                  </w:rPr>
                </w:rPrChange>
              </w:rPr>
            </w:pPr>
            <w:del w:id="5362" w:author="Kiên Lê Trung" w:date="2024-12-26T02:25:00Z" w16du:dateUtc="2024-12-25T19:25:00Z">
              <w:r w:rsidRPr="00476848">
                <w:rPr>
                  <w:rFonts w:ascii="Times New Roman" w:eastAsia="Times New Roman" w:hAnsi="Times New Roman" w:cs="Times New Roman"/>
                  <w:sz w:val="24"/>
                  <w:szCs w:val="24"/>
                  <w:rPrChange w:id="5363" w:author="Kiên Lê Trung" w:date="2024-12-25T13:52:00Z" w16du:dateUtc="2024-12-25T06:52:00Z">
                    <w:rPr>
                      <w:rFonts w:ascii="Times New Roman" w:eastAsia="Times New Roman" w:hAnsi="Times New Roman" w:cs="Times New Roman"/>
                      <w:sz w:val="26"/>
                      <w:szCs w:val="26"/>
                    </w:rPr>
                  </w:rPrChange>
                </w:rPr>
                <w:delText xml:space="preserve">Hệ thống sẽ hiển thị số tiền mà người dùng phải trả </w:delText>
              </w:r>
            </w:del>
          </w:p>
          <w:p w14:paraId="2402168D" w14:textId="60D60F98" w:rsidR="007569A2" w:rsidRPr="00476848" w:rsidRDefault="00CE686F" w:rsidP="00970CD3">
            <w:pPr>
              <w:widowControl w:val="0"/>
              <w:numPr>
                <w:ilvl w:val="0"/>
                <w:numId w:val="49"/>
              </w:numPr>
              <w:rPr>
                <w:rFonts w:ascii="Times New Roman" w:eastAsia="Times New Roman" w:hAnsi="Times New Roman" w:cs="Times New Roman"/>
                <w:sz w:val="24"/>
                <w:szCs w:val="24"/>
                <w:rPrChange w:id="5364"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365" w:author="Kiên Lê Trung" w:date="2024-12-25T13:52:00Z" w16du:dateUtc="2024-12-25T06:52:00Z">
                  <w:rPr>
                    <w:rFonts w:ascii="Times New Roman" w:eastAsia="Times New Roman" w:hAnsi="Times New Roman" w:cs="Times New Roman"/>
                    <w:sz w:val="26"/>
                    <w:szCs w:val="26"/>
                  </w:rPr>
                </w:rPrChange>
              </w:rPr>
              <w:t>Khách hàng bấm vào nút Th</w:t>
            </w:r>
            <w:ins w:id="5366" w:author="Kiên Lê Trung" w:date="2024-12-26T02:25:00Z" w16du:dateUtc="2024-12-25T19:25:00Z">
              <w:r w:rsidR="0049265B">
                <w:rPr>
                  <w:rFonts w:ascii="Times New Roman" w:eastAsia="Times New Roman" w:hAnsi="Times New Roman" w:cs="Times New Roman"/>
                  <w:sz w:val="24"/>
                  <w:szCs w:val="24"/>
                  <w:lang w:val="en-US"/>
                </w:rPr>
                <w:t>eo dõi đơn hàng</w:t>
              </w:r>
            </w:ins>
            <w:del w:id="5367" w:author="Kiên Lê Trung" w:date="2024-12-26T02:25:00Z" w16du:dateUtc="2024-12-25T19:25:00Z">
              <w:r w:rsidRPr="00476848" w:rsidDel="0049265B">
                <w:rPr>
                  <w:rFonts w:ascii="Times New Roman" w:eastAsia="Times New Roman" w:hAnsi="Times New Roman" w:cs="Times New Roman"/>
                  <w:sz w:val="24"/>
                  <w:szCs w:val="24"/>
                  <w:rPrChange w:id="5368" w:author="Kiên Lê Trung" w:date="2024-12-25T13:52:00Z" w16du:dateUtc="2024-12-25T06:52:00Z">
                    <w:rPr>
                      <w:rFonts w:ascii="Times New Roman" w:eastAsia="Times New Roman" w:hAnsi="Times New Roman" w:cs="Times New Roman"/>
                      <w:sz w:val="26"/>
                      <w:szCs w:val="26"/>
                    </w:rPr>
                  </w:rPrChange>
                </w:rPr>
                <w:delText>anh</w:delText>
              </w:r>
              <w:r w:rsidRPr="00476848">
                <w:rPr>
                  <w:rFonts w:ascii="Times New Roman" w:eastAsia="Times New Roman" w:hAnsi="Times New Roman" w:cs="Times New Roman"/>
                  <w:sz w:val="24"/>
                  <w:szCs w:val="24"/>
                  <w:rPrChange w:id="5369" w:author="Kiên Lê Trung" w:date="2024-12-25T13:52:00Z" w16du:dateUtc="2024-12-25T06:52:00Z">
                    <w:rPr>
                      <w:rFonts w:ascii="Times New Roman" w:eastAsia="Times New Roman" w:hAnsi="Times New Roman" w:cs="Times New Roman"/>
                      <w:sz w:val="26"/>
                      <w:szCs w:val="26"/>
                    </w:rPr>
                  </w:rPrChange>
                </w:rPr>
                <w:delText xml:space="preserve"> toán </w:delText>
              </w:r>
            </w:del>
          </w:p>
          <w:p w14:paraId="6846AB5E" w14:textId="57E9527E" w:rsidR="007569A2" w:rsidRPr="00476848" w:rsidRDefault="00CE686F" w:rsidP="00970CD3">
            <w:pPr>
              <w:widowControl w:val="0"/>
              <w:numPr>
                <w:ilvl w:val="0"/>
                <w:numId w:val="49"/>
              </w:numPr>
              <w:rPr>
                <w:rFonts w:ascii="Times New Roman" w:eastAsia="Times New Roman" w:hAnsi="Times New Roman" w:cs="Times New Roman"/>
                <w:sz w:val="24"/>
                <w:szCs w:val="24"/>
                <w:rPrChange w:id="5370"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371" w:author="Kiên Lê Trung" w:date="2024-12-25T13:52:00Z" w16du:dateUtc="2024-12-25T06:52:00Z">
                  <w:rPr>
                    <w:rFonts w:ascii="Times New Roman" w:eastAsia="Times New Roman" w:hAnsi="Times New Roman" w:cs="Times New Roman"/>
                    <w:sz w:val="26"/>
                    <w:szCs w:val="26"/>
                  </w:rPr>
                </w:rPrChange>
              </w:rPr>
              <w:t xml:space="preserve">Hệ thống sẽ hiển thị giao diện </w:t>
            </w:r>
            <w:ins w:id="5372" w:author="Kiên Lê Trung" w:date="2024-12-26T02:25:00Z" w16du:dateUtc="2024-12-25T19:25:00Z">
              <w:r w:rsidR="0049265B">
                <w:rPr>
                  <w:rFonts w:ascii="Times New Roman" w:eastAsia="Times New Roman" w:hAnsi="Times New Roman" w:cs="Times New Roman"/>
                  <w:sz w:val="24"/>
                  <w:szCs w:val="24"/>
                  <w:lang w:val="en-US"/>
                </w:rPr>
                <w:t xml:space="preserve">Theo dõi đơn hàng </w:t>
              </w:r>
            </w:ins>
            <w:ins w:id="5373" w:author="Kiên Lê Trung" w:date="2024-12-26T02:26:00Z" w16du:dateUtc="2024-12-25T19:26:00Z">
              <w:r w:rsidR="001E7636">
                <w:rPr>
                  <w:rFonts w:ascii="Times New Roman" w:eastAsia="Times New Roman" w:hAnsi="Times New Roman" w:cs="Times New Roman"/>
                  <w:sz w:val="24"/>
                  <w:szCs w:val="24"/>
                  <w:lang w:val="en-US"/>
                </w:rPr>
                <w:t>có</w:t>
              </w:r>
            </w:ins>
            <w:ins w:id="5374" w:author="Kiên Lê Trung" w:date="2024-12-26T02:25:00Z" w16du:dateUtc="2024-12-25T19:25:00Z">
              <w:r w:rsidR="0049265B">
                <w:rPr>
                  <w:rFonts w:ascii="Times New Roman" w:eastAsia="Times New Roman" w:hAnsi="Times New Roman" w:cs="Times New Roman"/>
                  <w:sz w:val="24"/>
                  <w:szCs w:val="24"/>
                  <w:lang w:val="en-US"/>
                </w:rPr>
                <w:t xml:space="preserve"> các danh sách đơn hàng </w:t>
              </w:r>
            </w:ins>
            <w:ins w:id="5375" w:author="Kiên Lê Trung" w:date="2024-12-26T02:26:00Z" w16du:dateUtc="2024-12-25T19:26:00Z">
              <w:r w:rsidR="001E7636">
                <w:rPr>
                  <w:rFonts w:ascii="Times New Roman" w:eastAsia="Times New Roman" w:hAnsi="Times New Roman" w:cs="Times New Roman"/>
                  <w:sz w:val="24"/>
                  <w:szCs w:val="24"/>
                  <w:lang w:val="en-US"/>
                </w:rPr>
                <w:t xml:space="preserve">gồm người nhận, điện thoại, trạng thái , ngày tạo, sửa lần cuối và có thể xem chi tiết đơn hàng </w:t>
              </w:r>
            </w:ins>
            <w:del w:id="5376" w:author="Kiên Lê Trung" w:date="2024-12-26T02:25:00Z" w16du:dateUtc="2024-12-25T19:25:00Z">
              <w:r w:rsidRPr="00476848">
                <w:rPr>
                  <w:rFonts w:ascii="Times New Roman" w:eastAsia="Times New Roman" w:hAnsi="Times New Roman" w:cs="Times New Roman"/>
                  <w:sz w:val="24"/>
                  <w:szCs w:val="24"/>
                  <w:rPrChange w:id="5377" w:author="Kiên Lê Trung" w:date="2024-12-25T13:52:00Z" w16du:dateUtc="2024-12-25T06:52:00Z">
                    <w:rPr>
                      <w:rFonts w:ascii="Times New Roman" w:eastAsia="Times New Roman" w:hAnsi="Times New Roman" w:cs="Times New Roman"/>
                      <w:sz w:val="26"/>
                      <w:szCs w:val="26"/>
                    </w:rPr>
                  </w:rPrChange>
                </w:rPr>
                <w:delText xml:space="preserve">Thanh toán </w:delText>
              </w:r>
            </w:del>
          </w:p>
          <w:p w14:paraId="6D20CD1A" w14:textId="69FBC874" w:rsidR="007569A2" w:rsidRPr="00476848" w:rsidRDefault="00CE686F" w:rsidP="00970CD3">
            <w:pPr>
              <w:widowControl w:val="0"/>
              <w:numPr>
                <w:ilvl w:val="0"/>
                <w:numId w:val="49"/>
              </w:numPr>
              <w:rPr>
                <w:rFonts w:ascii="Times New Roman" w:eastAsia="Times New Roman" w:hAnsi="Times New Roman" w:cs="Times New Roman"/>
                <w:sz w:val="24"/>
                <w:szCs w:val="24"/>
                <w:rPrChange w:id="5378" w:author="Kiên Lê Trung" w:date="2024-12-25T13:52:00Z" w16du:dateUtc="2024-12-25T06:52:00Z">
                  <w:rPr>
                    <w:rFonts w:ascii="Times New Roman" w:eastAsia="Times New Roman" w:hAnsi="Times New Roman" w:cs="Times New Roman"/>
                    <w:sz w:val="26"/>
                    <w:szCs w:val="26"/>
                  </w:rPr>
                </w:rPrChange>
              </w:rPr>
            </w:pPr>
            <w:del w:id="5379" w:author="Kiên Lê Trung" w:date="2024-12-26T02:27:00Z" w16du:dateUtc="2024-12-25T19:27:00Z">
              <w:r w:rsidRPr="00476848">
                <w:rPr>
                  <w:rFonts w:ascii="Times New Roman" w:eastAsia="Times New Roman" w:hAnsi="Times New Roman" w:cs="Times New Roman"/>
                  <w:sz w:val="24"/>
                  <w:szCs w:val="24"/>
                  <w:rPrChange w:id="5380" w:author="Kiên Lê Trung" w:date="2024-12-25T13:52:00Z" w16du:dateUtc="2024-12-25T06:52:00Z">
                    <w:rPr>
                      <w:rFonts w:ascii="Times New Roman" w:eastAsia="Times New Roman" w:hAnsi="Times New Roman" w:cs="Times New Roman"/>
                      <w:sz w:val="26"/>
                      <w:szCs w:val="26"/>
                    </w:rPr>
                  </w:rPrChange>
                </w:rPr>
                <w:delText>Người dùng</w:delText>
              </w:r>
            </w:del>
            <w:ins w:id="5381" w:author="Kiên Lê Trung" w:date="2024-12-26T02:27:00Z" w16du:dateUtc="2024-12-25T19:27:00Z">
              <w:r w:rsidR="00886950">
                <w:rPr>
                  <w:rFonts w:ascii="Times New Roman" w:eastAsia="Times New Roman" w:hAnsi="Times New Roman" w:cs="Times New Roman"/>
                  <w:sz w:val="24"/>
                  <w:szCs w:val="24"/>
                  <w:lang w:val="en-US"/>
                </w:rPr>
                <w:t>Khách hàng</w:t>
              </w:r>
            </w:ins>
            <w:r w:rsidRPr="00476848">
              <w:rPr>
                <w:rFonts w:ascii="Times New Roman" w:eastAsia="Times New Roman" w:hAnsi="Times New Roman" w:cs="Times New Roman"/>
                <w:sz w:val="24"/>
                <w:szCs w:val="24"/>
                <w:rPrChange w:id="5382" w:author="Kiên Lê Trung" w:date="2024-12-25T13:52:00Z" w16du:dateUtc="2024-12-25T06:52:00Z">
                  <w:rPr>
                    <w:rFonts w:ascii="Times New Roman" w:eastAsia="Times New Roman" w:hAnsi="Times New Roman" w:cs="Times New Roman"/>
                    <w:sz w:val="26"/>
                    <w:szCs w:val="26"/>
                  </w:rPr>
                </w:rPrChange>
              </w:rPr>
              <w:t xml:space="preserve"> sẽ chọn </w:t>
            </w:r>
            <w:ins w:id="5383" w:author="Kiên Lê Trung" w:date="2024-12-26T02:26:00Z" w16du:dateUtc="2024-12-25T19:26:00Z">
              <w:r w:rsidR="00886950">
                <w:rPr>
                  <w:rFonts w:ascii="Times New Roman" w:eastAsia="Times New Roman" w:hAnsi="Times New Roman" w:cs="Times New Roman"/>
                  <w:sz w:val="24"/>
                  <w:szCs w:val="24"/>
                  <w:lang w:val="en-US"/>
                </w:rPr>
                <w:t>xem chi tiết đơn hàng</w:t>
              </w:r>
            </w:ins>
            <w:del w:id="5384" w:author="Kiên Lê Trung" w:date="2024-12-26T02:26:00Z" w16du:dateUtc="2024-12-25T19:26:00Z">
              <w:r w:rsidRPr="00476848">
                <w:rPr>
                  <w:rFonts w:ascii="Times New Roman" w:eastAsia="Times New Roman" w:hAnsi="Times New Roman" w:cs="Times New Roman"/>
                  <w:sz w:val="24"/>
                  <w:szCs w:val="24"/>
                  <w:rPrChange w:id="5385" w:author="Kiên Lê Trung" w:date="2024-12-25T13:52:00Z" w16du:dateUtc="2024-12-25T06:52:00Z">
                    <w:rPr>
                      <w:rFonts w:ascii="Times New Roman" w:eastAsia="Times New Roman" w:hAnsi="Times New Roman" w:cs="Times New Roman"/>
                      <w:sz w:val="26"/>
                      <w:szCs w:val="26"/>
                    </w:rPr>
                  </w:rPrChange>
                </w:rPr>
                <w:delText xml:space="preserve">cách Thanh toán cho bản thân </w:delText>
              </w:r>
            </w:del>
          </w:p>
          <w:p w14:paraId="550413F8" w14:textId="5893C0C0" w:rsidR="007569A2" w:rsidRPr="00476848" w:rsidRDefault="00886950" w:rsidP="00607925">
            <w:pPr>
              <w:widowControl w:val="0"/>
              <w:numPr>
                <w:ilvl w:val="0"/>
                <w:numId w:val="49"/>
              </w:numPr>
              <w:rPr>
                <w:del w:id="5386" w:author="Kiên Lê Trung" w:date="2024-12-26T02:28:00Z" w16du:dateUtc="2024-12-25T19:28:00Z"/>
                <w:rFonts w:ascii="Times New Roman" w:eastAsia="Times New Roman" w:hAnsi="Times New Roman" w:cs="Times New Roman"/>
                <w:sz w:val="24"/>
                <w:szCs w:val="24"/>
                <w:rPrChange w:id="5387" w:author="Kiên Lê Trung" w:date="2024-12-25T13:52:00Z" w16du:dateUtc="2024-12-25T06:52:00Z">
                  <w:rPr>
                    <w:del w:id="5388" w:author="Kiên Lê Trung" w:date="2024-12-26T02:28:00Z" w16du:dateUtc="2024-12-25T19:28:00Z"/>
                    <w:rFonts w:ascii="Times New Roman" w:eastAsia="Times New Roman" w:hAnsi="Times New Roman" w:cs="Times New Roman"/>
                    <w:sz w:val="26"/>
                    <w:szCs w:val="26"/>
                  </w:rPr>
                </w:rPrChange>
              </w:rPr>
              <w:pPrChange w:id="5389" w:author="Kiên Lê Trung" w:date="2024-12-26T02:29:00Z" w16du:dateUtc="2024-12-25T19:29:00Z">
                <w:pPr>
                  <w:widowControl w:val="0"/>
                  <w:numPr>
                    <w:numId w:val="49"/>
                  </w:numPr>
                  <w:ind w:left="720" w:hanging="360"/>
                </w:pPr>
              </w:pPrChange>
            </w:pPr>
            <w:ins w:id="5390" w:author="Kiên Lê Trung" w:date="2024-12-26T02:26:00Z" w16du:dateUtc="2024-12-25T19:26:00Z">
              <w:r>
                <w:rPr>
                  <w:rFonts w:ascii="Times New Roman" w:eastAsia="Times New Roman" w:hAnsi="Times New Roman" w:cs="Times New Roman"/>
                  <w:sz w:val="24"/>
                  <w:szCs w:val="24"/>
                  <w:lang w:val="en-US"/>
                </w:rPr>
                <w:t>Hệ th</w:t>
              </w:r>
            </w:ins>
            <w:ins w:id="5391" w:author="Kiên Lê Trung" w:date="2024-12-26T02:27:00Z" w16du:dateUtc="2024-12-25T19:27:00Z">
              <w:r>
                <w:rPr>
                  <w:rFonts w:ascii="Times New Roman" w:eastAsia="Times New Roman" w:hAnsi="Times New Roman" w:cs="Times New Roman"/>
                  <w:sz w:val="24"/>
                  <w:szCs w:val="24"/>
                  <w:lang w:val="en-US"/>
                </w:rPr>
                <w:t>ống hiển thị giao diện chi tiết đơn hàng gồm Mã đơn hàng, Trạng thái, người mua</w:t>
              </w:r>
              <w:r w:rsidR="00882EC7">
                <w:rPr>
                  <w:rFonts w:ascii="Times New Roman" w:eastAsia="Times New Roman" w:hAnsi="Times New Roman" w:cs="Times New Roman"/>
                  <w:sz w:val="24"/>
                  <w:szCs w:val="24"/>
                  <w:lang w:val="en-US"/>
                </w:rPr>
                <w:t>, Địa chỉ</w:t>
              </w:r>
              <w:r w:rsidR="008C6D71">
                <w:rPr>
                  <w:rFonts w:ascii="Times New Roman" w:eastAsia="Times New Roman" w:hAnsi="Times New Roman" w:cs="Times New Roman"/>
                  <w:sz w:val="24"/>
                  <w:szCs w:val="24"/>
                  <w:lang w:val="en-US"/>
                </w:rPr>
                <w:t>, số điện thoại</w:t>
              </w:r>
              <w:r w:rsidR="00607925">
                <w:rPr>
                  <w:rFonts w:ascii="Times New Roman" w:eastAsia="Times New Roman" w:hAnsi="Times New Roman" w:cs="Times New Roman"/>
                  <w:sz w:val="24"/>
                  <w:szCs w:val="24"/>
                  <w:lang w:val="en-US"/>
                </w:rPr>
                <w:t>,</w:t>
              </w:r>
            </w:ins>
            <w:ins w:id="5392" w:author="Kiên Lê Trung" w:date="2024-12-26T02:28:00Z" w16du:dateUtc="2024-12-25T19:28:00Z">
              <w:r w:rsidR="00607925">
                <w:rPr>
                  <w:rFonts w:ascii="Times New Roman" w:eastAsia="Times New Roman" w:hAnsi="Times New Roman" w:cs="Times New Roman"/>
                  <w:sz w:val="24"/>
                  <w:szCs w:val="24"/>
                  <w:lang w:val="en-US"/>
                </w:rPr>
                <w:t xml:space="preserve"> ngày tạo, danh sách sản phẩm, hình ảnh, số lượng , đơn giá và tổng tiền</w:t>
              </w:r>
            </w:ins>
            <w:del w:id="5393" w:author="Kiên Lê Trung" w:date="2024-12-26T02:26:00Z" w16du:dateUtc="2024-12-25T19:26:00Z">
              <w:r w:rsidR="00CE686F" w:rsidRPr="00476848" w:rsidDel="00886950">
                <w:rPr>
                  <w:rFonts w:ascii="Times New Roman" w:eastAsia="Times New Roman" w:hAnsi="Times New Roman" w:cs="Times New Roman"/>
                  <w:sz w:val="24"/>
                  <w:szCs w:val="24"/>
                  <w:rPrChange w:id="5394" w:author="Kiên Lê Trung" w:date="2024-12-25T13:52:00Z" w16du:dateUtc="2024-12-25T06:52:00Z">
                    <w:rPr>
                      <w:rFonts w:ascii="Times New Roman" w:eastAsia="Times New Roman" w:hAnsi="Times New Roman" w:cs="Times New Roman"/>
                      <w:sz w:val="26"/>
                      <w:szCs w:val="26"/>
                    </w:rPr>
                  </w:rPrChange>
                </w:rPr>
                <w:delText>Giao diện hiển thị Thanh toán thành công</w:delText>
              </w:r>
            </w:del>
          </w:p>
          <w:p w14:paraId="0074F109" w14:textId="2513F1FE" w:rsidR="00607925" w:rsidRPr="00476848" w:rsidRDefault="00607925" w:rsidP="009B0ABD">
            <w:pPr>
              <w:widowControl w:val="0"/>
              <w:numPr>
                <w:ilvl w:val="0"/>
                <w:numId w:val="49"/>
              </w:numPr>
              <w:rPr>
                <w:ins w:id="5395" w:author="Kiên Lê Trung" w:date="2024-12-26T02:28:00Z" w16du:dateUtc="2024-12-25T19:28:00Z"/>
                <w:rFonts w:ascii="Times New Roman" w:eastAsia="Times New Roman" w:hAnsi="Times New Roman" w:cs="Times New Roman"/>
                <w:sz w:val="24"/>
                <w:szCs w:val="24"/>
                <w:rPrChange w:id="5396" w:author="Kiên Lê Trung" w:date="2024-12-25T13:52:00Z" w16du:dateUtc="2024-12-25T06:52:00Z">
                  <w:rPr>
                    <w:ins w:id="5397" w:author="Kiên Lê Trung" w:date="2024-12-26T02:28:00Z" w16du:dateUtc="2024-12-25T19:28:00Z"/>
                    <w:rFonts w:ascii="Times New Roman" w:eastAsia="Times New Roman" w:hAnsi="Times New Roman" w:cs="Times New Roman"/>
                    <w:sz w:val="26"/>
                    <w:szCs w:val="26"/>
                  </w:rPr>
                </w:rPrChange>
              </w:rPr>
            </w:pPr>
          </w:p>
          <w:p w14:paraId="75751C3E" w14:textId="7F4DF71A" w:rsidR="007569A2" w:rsidRPr="00476848" w:rsidRDefault="00CE686F" w:rsidP="002077C2">
            <w:pPr>
              <w:widowControl w:val="0"/>
              <w:rPr>
                <w:del w:id="5398" w:author="Kiên Lê Trung" w:date="2024-12-26T02:28:00Z" w16du:dateUtc="2024-12-25T19:28:00Z"/>
                <w:rFonts w:ascii="Times New Roman" w:eastAsia="Times New Roman" w:hAnsi="Times New Roman" w:cs="Times New Roman"/>
                <w:sz w:val="24"/>
                <w:szCs w:val="24"/>
                <w:rPrChange w:id="5399" w:author="Kiên Lê Trung" w:date="2024-12-25T13:52:00Z" w16du:dateUtc="2024-12-25T06:52:00Z">
                  <w:rPr>
                    <w:del w:id="5400" w:author="Kiên Lê Trung" w:date="2024-12-26T02:28:00Z" w16du:dateUtc="2024-12-25T19:28:00Z"/>
                    <w:rFonts w:ascii="Times New Roman" w:eastAsia="Times New Roman" w:hAnsi="Times New Roman" w:cs="Times New Roman"/>
                    <w:sz w:val="26"/>
                    <w:szCs w:val="26"/>
                  </w:rPr>
                </w:rPrChange>
              </w:rPr>
              <w:pPrChange w:id="5401" w:author="Kiên Lê Trung" w:date="2024-12-26T02:29:00Z" w16du:dateUtc="2024-12-25T19:29:00Z">
                <w:pPr>
                  <w:widowControl w:val="0"/>
                  <w:numPr>
                    <w:numId w:val="49"/>
                  </w:numPr>
                  <w:ind w:left="720" w:hanging="360"/>
                </w:pPr>
              </w:pPrChange>
            </w:pPr>
            <w:del w:id="5402" w:author="Kiên Lê Trung" w:date="2024-12-26T02:28:00Z" w16du:dateUtc="2024-12-25T19:28:00Z">
              <w:r w:rsidRPr="00476848">
                <w:rPr>
                  <w:rFonts w:ascii="Times New Roman" w:eastAsia="Times New Roman" w:hAnsi="Times New Roman" w:cs="Times New Roman"/>
                  <w:sz w:val="24"/>
                  <w:szCs w:val="24"/>
                  <w:rPrChange w:id="5403" w:author="Kiên Lê Trung" w:date="2024-12-25T13:52:00Z" w16du:dateUtc="2024-12-25T06:52:00Z">
                    <w:rPr>
                      <w:rFonts w:ascii="Times New Roman" w:eastAsia="Times New Roman" w:hAnsi="Times New Roman" w:cs="Times New Roman"/>
                      <w:sz w:val="26"/>
                      <w:szCs w:val="26"/>
                    </w:rPr>
                  </w:rPrChange>
                </w:rPr>
                <w:delText>Người dùng có thể vào phần Theo dõi đơn hàng để theo dõi đơn hàng của bản thân</w:delText>
              </w:r>
            </w:del>
          </w:p>
          <w:p w14:paraId="0CE19BC3" w14:textId="77777777" w:rsidR="007569A2" w:rsidRPr="00476848" w:rsidRDefault="007569A2" w:rsidP="002077C2">
            <w:pPr>
              <w:widowControl w:val="0"/>
              <w:rPr>
                <w:del w:id="5404" w:author="Kiên Lê Trung" w:date="2024-12-26T02:29:00Z" w16du:dateUtc="2024-12-25T19:29:00Z"/>
                <w:rFonts w:ascii="Times New Roman" w:eastAsia="Times New Roman" w:hAnsi="Times New Roman" w:cs="Times New Roman"/>
                <w:sz w:val="24"/>
                <w:szCs w:val="24"/>
                <w:rPrChange w:id="5405" w:author="Kiên Lê Trung" w:date="2024-12-25T13:52:00Z" w16du:dateUtc="2024-12-25T06:52:00Z">
                  <w:rPr>
                    <w:del w:id="5406" w:author="Kiên Lê Trung" w:date="2024-12-26T02:29:00Z" w16du:dateUtc="2024-12-25T19:29:00Z"/>
                    <w:rFonts w:ascii="Times New Roman" w:eastAsia="Times New Roman" w:hAnsi="Times New Roman" w:cs="Times New Roman"/>
                    <w:sz w:val="26"/>
                    <w:szCs w:val="26"/>
                  </w:rPr>
                </w:rPrChange>
              </w:rPr>
              <w:pPrChange w:id="5407" w:author="Kiên Lê Trung" w:date="2024-12-26T02:29:00Z" w16du:dateUtc="2024-12-25T19:29:00Z">
                <w:pPr>
                  <w:widowControl w:val="0"/>
                  <w:ind w:left="94"/>
                </w:pPr>
              </w:pPrChange>
            </w:pPr>
          </w:p>
          <w:p w14:paraId="63966B72" w14:textId="77777777" w:rsidR="007569A2" w:rsidRPr="00476848" w:rsidRDefault="007569A2">
            <w:pPr>
              <w:widowControl w:val="0"/>
              <w:spacing w:line="240" w:lineRule="auto"/>
              <w:ind w:left="720"/>
              <w:rPr>
                <w:del w:id="5408" w:author="Kiên Lê Trung" w:date="2024-12-26T02:29:00Z" w16du:dateUtc="2024-12-25T19:29:00Z"/>
                <w:rFonts w:ascii="Times New Roman" w:eastAsia="Times New Roman" w:hAnsi="Times New Roman" w:cs="Times New Roman"/>
                <w:sz w:val="24"/>
                <w:szCs w:val="24"/>
                <w:rPrChange w:id="5409" w:author="Kiên Lê Trung" w:date="2024-12-25T13:52:00Z" w16du:dateUtc="2024-12-25T06:52:00Z">
                  <w:rPr>
                    <w:del w:id="5410" w:author="Kiên Lê Trung" w:date="2024-12-26T02:29:00Z" w16du:dateUtc="2024-12-25T19:29:00Z"/>
                    <w:rFonts w:ascii="Times New Roman" w:eastAsia="Times New Roman" w:hAnsi="Times New Roman" w:cs="Times New Roman"/>
                    <w:sz w:val="26"/>
                    <w:szCs w:val="26"/>
                  </w:rPr>
                </w:rPrChange>
              </w:rPr>
            </w:pPr>
          </w:p>
          <w:p w14:paraId="23536548" w14:textId="77777777" w:rsidR="007569A2" w:rsidRPr="00476848" w:rsidRDefault="007569A2">
            <w:pPr>
              <w:widowControl w:val="0"/>
              <w:spacing w:line="240" w:lineRule="auto"/>
              <w:ind w:left="720"/>
              <w:rPr>
                <w:rFonts w:ascii="Times New Roman" w:eastAsia="Times New Roman" w:hAnsi="Times New Roman" w:cs="Times New Roman"/>
                <w:sz w:val="24"/>
                <w:szCs w:val="24"/>
                <w:rPrChange w:id="5411" w:author="Kiên Lê Trung" w:date="2024-12-25T13:52:00Z" w16du:dateUtc="2024-12-25T06:52:00Z">
                  <w:rPr>
                    <w:rFonts w:ascii="Times New Roman" w:eastAsia="Times New Roman" w:hAnsi="Times New Roman" w:cs="Times New Roman"/>
                    <w:sz w:val="26"/>
                    <w:szCs w:val="26"/>
                  </w:rPr>
                </w:rPrChange>
              </w:rPr>
            </w:pPr>
          </w:p>
        </w:tc>
      </w:tr>
      <w:tr w:rsidR="007569A2" w:rsidRPr="00476848" w14:paraId="111C892D" w14:textId="77777777">
        <w:trPr>
          <w:trHeight w:val="480"/>
        </w:trPr>
        <w:tc>
          <w:tcPr>
            <w:tcW w:w="8280" w:type="dxa"/>
            <w:gridSpan w:val="2"/>
            <w:shd w:val="clear" w:color="auto" w:fill="auto"/>
            <w:tcMar>
              <w:top w:w="100" w:type="dxa"/>
              <w:left w:w="100" w:type="dxa"/>
              <w:bottom w:w="100" w:type="dxa"/>
              <w:right w:w="100" w:type="dxa"/>
            </w:tcMar>
          </w:tcPr>
          <w:p w14:paraId="680590A1"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412"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413" w:author="Kiên Lê Trung" w:date="2024-12-25T13:52:00Z" w16du:dateUtc="2024-12-25T06:52:00Z">
                  <w:rPr>
                    <w:rFonts w:ascii="Times New Roman" w:eastAsia="Times New Roman" w:hAnsi="Times New Roman" w:cs="Times New Roman"/>
                    <w:sz w:val="26"/>
                    <w:szCs w:val="26"/>
                  </w:rPr>
                </w:rPrChange>
              </w:rPr>
              <w:t>Ngoại lệ:</w:t>
            </w:r>
          </w:p>
          <w:p w14:paraId="0DFAE634"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414"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415" w:author="Kiên Lê Trung" w:date="2024-12-25T13:52:00Z" w16du:dateUtc="2024-12-25T06:52:00Z">
                  <w:rPr>
                    <w:rFonts w:ascii="Times New Roman" w:eastAsia="Times New Roman" w:hAnsi="Times New Roman" w:cs="Times New Roman"/>
                    <w:sz w:val="26"/>
                    <w:szCs w:val="26"/>
                  </w:rPr>
                </w:rPrChange>
              </w:rPr>
              <w:t xml:space="preserve">  </w:t>
            </w:r>
          </w:p>
        </w:tc>
      </w:tr>
    </w:tbl>
    <w:p w14:paraId="3955E093" w14:textId="20F09663" w:rsidR="007569A2" w:rsidRPr="000B08E1" w:rsidRDefault="000B08E1" w:rsidP="00970CD3">
      <w:pPr>
        <w:pStyle w:val="Caption"/>
        <w:spacing w:before="240"/>
        <w:rPr>
          <w:rFonts w:cs="Times New Roman"/>
          <w:sz w:val="26"/>
          <w:szCs w:val="26"/>
          <w:lang w:val="en-US"/>
          <w:rPrChange w:id="5416" w:author="Kiên Lê Trung" w:date="2024-12-25T12:47:00Z" w16du:dateUtc="2024-12-25T05:47:00Z">
            <w:rPr>
              <w:lang w:val="en-US"/>
            </w:rPr>
          </w:rPrChange>
        </w:rPr>
        <w:pPrChange w:id="5417" w:author="Kiên Lê Trung" w:date="2024-12-25T14:44:00Z" w16du:dateUtc="2024-12-25T07:44:00Z">
          <w:pPr/>
        </w:pPrChange>
      </w:pPr>
      <w:bookmarkStart w:id="5418" w:name="_Toc186028239"/>
      <w:ins w:id="5419" w:author="Kiên Lê Trung" w:date="2024-12-25T12:47:00Z" w16du:dateUtc="2024-12-25T05:47:00Z">
        <w:r>
          <w:t xml:space="preserve">Bảng </w:t>
        </w:r>
      </w:ins>
      <w:ins w:id="5420" w:author="Kiên Lê Trung" w:date="2024-12-25T12:56:00Z" w16du:dateUtc="2024-12-25T05:56:00Z">
        <w:r w:rsidR="00115DF8">
          <w:fldChar w:fldCharType="begin"/>
        </w:r>
        <w:r w:rsidR="00115DF8">
          <w:instrText xml:space="preserve"> STYLEREF 1 \s </w:instrText>
        </w:r>
      </w:ins>
      <w:r w:rsidR="00115DF8">
        <w:fldChar w:fldCharType="separate"/>
      </w:r>
      <w:r w:rsidR="00115DF8">
        <w:rPr>
          <w:noProof/>
        </w:rPr>
        <w:t>2</w:t>
      </w:r>
      <w:ins w:id="5421" w:author="Kiên Lê Trung" w:date="2024-12-25T12:56:00Z" w16du:dateUtc="2024-12-25T05:56:00Z">
        <w:r w:rsidR="00115DF8">
          <w:fldChar w:fldCharType="end"/>
        </w:r>
        <w:r w:rsidR="00115DF8">
          <w:t>.</w:t>
        </w:r>
        <w:r w:rsidR="00115DF8">
          <w:fldChar w:fldCharType="begin"/>
        </w:r>
        <w:r w:rsidR="00115DF8">
          <w:instrText xml:space="preserve"> SEQ Bảng \* ARABIC \s 1 </w:instrText>
        </w:r>
      </w:ins>
      <w:r w:rsidR="00115DF8">
        <w:fldChar w:fldCharType="separate"/>
      </w:r>
      <w:ins w:id="5422" w:author="Kiên Lê Trung" w:date="2024-12-25T12:56:00Z" w16du:dateUtc="2024-12-25T05:56:00Z">
        <w:r w:rsidR="00115DF8">
          <w:rPr>
            <w:noProof/>
          </w:rPr>
          <w:t>14</w:t>
        </w:r>
        <w:r w:rsidR="00115DF8">
          <w:fldChar w:fldCharType="end"/>
        </w:r>
      </w:ins>
      <w:ins w:id="5423" w:author="Kiên Lê Trung" w:date="2024-12-25T12:47:00Z" w16du:dateUtc="2024-12-25T05:47:00Z">
        <w:r>
          <w:rPr>
            <w:lang w:val="en-US"/>
          </w:rPr>
          <w:t xml:space="preserve"> Kịch bản khách hàng quản lý đơn hàng</w:t>
        </w:r>
      </w:ins>
      <w:bookmarkEnd w:id="5418"/>
    </w:p>
    <w:p w14:paraId="12C42424" w14:textId="451D4DA7" w:rsidR="007569A2" w:rsidRPr="00476848" w:rsidRDefault="00BE2151" w:rsidP="00C60A20">
      <w:pPr>
        <w:pStyle w:val="ListParagraph"/>
        <w:numPr>
          <w:ilvl w:val="0"/>
          <w:numId w:val="185"/>
        </w:numPr>
        <w:ind w:left="709"/>
        <w:rPr>
          <w:rFonts w:ascii="Times New Roman" w:hAnsi="Times New Roman" w:cs="Times New Roman"/>
          <w:sz w:val="24"/>
          <w:szCs w:val="24"/>
          <w:lang w:val="en-US"/>
          <w:rPrChange w:id="5424" w:author="Kiên Lê Trung" w:date="2024-12-25T13:53:00Z" w16du:dateUtc="2024-12-25T06:53:00Z">
            <w:rPr>
              <w:lang w:val="en-US"/>
            </w:rPr>
          </w:rPrChange>
        </w:rPr>
      </w:pPr>
      <w:bookmarkStart w:id="5425" w:name="_nq0oxbev51pc" w:colFirst="0" w:colLast="0"/>
      <w:bookmarkEnd w:id="5425"/>
      <w:r w:rsidRPr="00476848">
        <w:rPr>
          <w:rFonts w:ascii="Times New Roman" w:hAnsi="Times New Roman" w:cs="Times New Roman"/>
          <w:sz w:val="24"/>
          <w:szCs w:val="24"/>
          <w:lang w:val="en-US"/>
          <w:rPrChange w:id="5426" w:author="Kiên Lê Trung" w:date="2024-12-25T13:53:00Z" w16du:dateUtc="2024-12-25T06:53:00Z">
            <w:rPr>
              <w:lang w:val="en-US"/>
            </w:rPr>
          </w:rPrChange>
        </w:rPr>
        <w:t xml:space="preserve">Kịch bản quản lý </w:t>
      </w:r>
      <w:ins w:id="5427" w:author="Kiên Lê Trung" w:date="2024-12-23T16:07:00Z" w16du:dateUtc="2024-12-23T09:07:00Z">
        <w:r w:rsidR="009D1A8B" w:rsidRPr="00476848">
          <w:rPr>
            <w:rFonts w:ascii="Times New Roman" w:hAnsi="Times New Roman" w:cs="Times New Roman"/>
            <w:sz w:val="24"/>
            <w:szCs w:val="24"/>
            <w:lang w:val="en-US"/>
            <w:rPrChange w:id="5428" w:author="Kiên Lê Trung" w:date="2024-12-25T13:53:00Z" w16du:dateUtc="2024-12-25T06:53:00Z">
              <w:rPr>
                <w:rFonts w:ascii="Times New Roman" w:hAnsi="Times New Roman" w:cs="Times New Roman"/>
                <w:sz w:val="26"/>
                <w:szCs w:val="26"/>
                <w:lang w:val="en-US"/>
              </w:rPr>
            </w:rPrChange>
          </w:rPr>
          <w:t>đơn hàng</w:t>
        </w:r>
      </w:ins>
      <w:del w:id="5429" w:author="Kiên Lê Trung" w:date="2024-12-23T16:07:00Z" w16du:dateUtc="2024-12-23T09:07:00Z">
        <w:r w:rsidRPr="00476848" w:rsidDel="009D1A8B">
          <w:rPr>
            <w:rFonts w:ascii="Times New Roman" w:hAnsi="Times New Roman" w:cs="Times New Roman"/>
            <w:sz w:val="24"/>
            <w:szCs w:val="24"/>
            <w:lang w:val="en-US"/>
            <w:rPrChange w:id="5430" w:author="Kiên Lê Trung" w:date="2024-12-25T13:53:00Z" w16du:dateUtc="2024-12-25T06:53:00Z">
              <w:rPr>
                <w:lang w:val="en-US"/>
              </w:rPr>
            </w:rPrChange>
          </w:rPr>
          <w:delText>khách hàng</w:delText>
        </w:r>
      </w:del>
      <w:r w:rsidRPr="00476848">
        <w:rPr>
          <w:rFonts w:ascii="Times New Roman" w:hAnsi="Times New Roman" w:cs="Times New Roman"/>
          <w:sz w:val="24"/>
          <w:szCs w:val="24"/>
          <w:lang w:val="en-US"/>
          <w:rPrChange w:id="5431" w:author="Kiên Lê Trung" w:date="2024-12-25T13:53:00Z" w16du:dateUtc="2024-12-25T06:53:00Z">
            <w:rPr>
              <w:lang w:val="en-US"/>
            </w:rPr>
          </w:rPrChange>
        </w:rPr>
        <w:t xml:space="preserve"> với Người bán </w:t>
      </w:r>
    </w:p>
    <w:tbl>
      <w:tblPr>
        <w:tblStyle w:val="ac"/>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03B88E0F" w14:textId="77777777">
        <w:tc>
          <w:tcPr>
            <w:tcW w:w="2655" w:type="dxa"/>
            <w:shd w:val="clear" w:color="auto" w:fill="auto"/>
            <w:tcMar>
              <w:top w:w="100" w:type="dxa"/>
              <w:left w:w="100" w:type="dxa"/>
              <w:bottom w:w="100" w:type="dxa"/>
              <w:right w:w="100" w:type="dxa"/>
            </w:tcMar>
          </w:tcPr>
          <w:p w14:paraId="635B2D80" w14:textId="1A2846CC" w:rsidR="007569A2" w:rsidRPr="00476848" w:rsidRDefault="00983677">
            <w:pPr>
              <w:widowControl w:val="0"/>
              <w:spacing w:line="240" w:lineRule="auto"/>
              <w:ind w:left="94"/>
              <w:rPr>
                <w:rFonts w:ascii="Times New Roman" w:eastAsia="Times New Roman" w:hAnsi="Times New Roman" w:cs="Times New Roman"/>
                <w:sz w:val="24"/>
                <w:szCs w:val="24"/>
                <w:rPrChange w:id="5432"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433" w:author="Kiên Lê Trung" w:date="2024-12-25T13:53:00Z" w16du:dateUtc="2024-12-25T06:53:00Z">
                  <w:rPr>
                    <w:rFonts w:ascii="Times New Roman" w:eastAsia="Times New Roman" w:hAnsi="Times New Roman" w:cs="Times New Roman"/>
                    <w:sz w:val="26"/>
                    <w:szCs w:val="26"/>
                  </w:rPr>
                </w:rPrChange>
              </w:rPr>
              <w:t>Usecase</w:t>
            </w:r>
          </w:p>
        </w:tc>
        <w:tc>
          <w:tcPr>
            <w:tcW w:w="5625" w:type="dxa"/>
            <w:shd w:val="clear" w:color="auto" w:fill="auto"/>
            <w:tcMar>
              <w:top w:w="100" w:type="dxa"/>
              <w:left w:w="100" w:type="dxa"/>
              <w:bottom w:w="100" w:type="dxa"/>
              <w:right w:w="100" w:type="dxa"/>
            </w:tcMar>
          </w:tcPr>
          <w:p w14:paraId="54B9721F" w14:textId="77777777" w:rsidR="007569A2" w:rsidRPr="00476848" w:rsidRDefault="00CE686F">
            <w:pPr>
              <w:widowControl w:val="0"/>
              <w:spacing w:line="240" w:lineRule="auto"/>
              <w:rPr>
                <w:rFonts w:ascii="Times New Roman" w:eastAsia="Times New Roman" w:hAnsi="Times New Roman" w:cs="Times New Roman"/>
                <w:sz w:val="24"/>
                <w:szCs w:val="24"/>
                <w:rPrChange w:id="5434"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435" w:author="Kiên Lê Trung" w:date="2024-12-25T13:53:00Z" w16du:dateUtc="2024-12-25T06:53:00Z">
                  <w:rPr>
                    <w:rFonts w:ascii="Times New Roman" w:eastAsia="Times New Roman" w:hAnsi="Times New Roman" w:cs="Times New Roman"/>
                    <w:sz w:val="26"/>
                    <w:szCs w:val="26"/>
                  </w:rPr>
                </w:rPrChange>
              </w:rPr>
              <w:t>Quản lý đơn hàng</w:t>
            </w:r>
          </w:p>
        </w:tc>
      </w:tr>
      <w:tr w:rsidR="007569A2" w:rsidRPr="00476848" w14:paraId="0340A8F9" w14:textId="77777777">
        <w:tc>
          <w:tcPr>
            <w:tcW w:w="2655" w:type="dxa"/>
            <w:shd w:val="clear" w:color="auto" w:fill="auto"/>
            <w:tcMar>
              <w:top w:w="100" w:type="dxa"/>
              <w:left w:w="100" w:type="dxa"/>
              <w:bottom w:w="100" w:type="dxa"/>
              <w:right w:w="100" w:type="dxa"/>
            </w:tcMar>
          </w:tcPr>
          <w:p w14:paraId="600ABDCD"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436"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437" w:author="Kiên Lê Trung" w:date="2024-12-25T13:53:00Z" w16du:dateUtc="2024-12-25T06:53:00Z">
                  <w:rPr>
                    <w:rFonts w:ascii="Times New Roman" w:eastAsia="Times New Roman" w:hAnsi="Times New Roman" w:cs="Times New Roman"/>
                    <w:sz w:val="26"/>
                    <w:szCs w:val="26"/>
                  </w:rPr>
                </w:rPrChange>
              </w:rPr>
              <w:t>Actor</w:t>
            </w:r>
          </w:p>
        </w:tc>
        <w:tc>
          <w:tcPr>
            <w:tcW w:w="5625" w:type="dxa"/>
            <w:shd w:val="clear" w:color="auto" w:fill="auto"/>
            <w:tcMar>
              <w:top w:w="100" w:type="dxa"/>
              <w:left w:w="100" w:type="dxa"/>
              <w:bottom w:w="100" w:type="dxa"/>
              <w:right w:w="100" w:type="dxa"/>
            </w:tcMar>
          </w:tcPr>
          <w:p w14:paraId="36898CAA" w14:textId="77777777" w:rsidR="007569A2" w:rsidRPr="00476848" w:rsidRDefault="00CE686F">
            <w:pPr>
              <w:widowControl w:val="0"/>
              <w:spacing w:line="240" w:lineRule="auto"/>
              <w:rPr>
                <w:rFonts w:ascii="Times New Roman" w:eastAsia="Times New Roman" w:hAnsi="Times New Roman" w:cs="Times New Roman"/>
                <w:sz w:val="24"/>
                <w:szCs w:val="24"/>
                <w:rPrChange w:id="5438"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439" w:author="Kiên Lê Trung" w:date="2024-12-25T13:53:00Z" w16du:dateUtc="2024-12-25T06:53:00Z">
                  <w:rPr>
                    <w:rFonts w:ascii="Times New Roman" w:eastAsia="Times New Roman" w:hAnsi="Times New Roman" w:cs="Times New Roman"/>
                    <w:sz w:val="26"/>
                    <w:szCs w:val="26"/>
                  </w:rPr>
                </w:rPrChange>
              </w:rPr>
              <w:t>Người bán</w:t>
            </w:r>
          </w:p>
        </w:tc>
      </w:tr>
      <w:tr w:rsidR="007569A2" w:rsidRPr="00476848" w14:paraId="18C8DC0F" w14:textId="77777777">
        <w:tc>
          <w:tcPr>
            <w:tcW w:w="2655" w:type="dxa"/>
            <w:shd w:val="clear" w:color="auto" w:fill="auto"/>
            <w:tcMar>
              <w:top w:w="100" w:type="dxa"/>
              <w:left w:w="100" w:type="dxa"/>
              <w:bottom w:w="100" w:type="dxa"/>
              <w:right w:w="100" w:type="dxa"/>
            </w:tcMar>
          </w:tcPr>
          <w:p w14:paraId="7DE42702"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440"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441" w:author="Kiên Lê Trung" w:date="2024-12-25T13:53:00Z" w16du:dateUtc="2024-12-25T06:53:00Z">
                  <w:rPr>
                    <w:rFonts w:ascii="Times New Roman" w:eastAsia="Times New Roman" w:hAnsi="Times New Roman" w:cs="Times New Roman"/>
                    <w:sz w:val="26"/>
                    <w:szCs w:val="26"/>
                  </w:rPr>
                </w:rPrChange>
              </w:rPr>
              <w:t>Tiền điều kiện</w:t>
            </w:r>
          </w:p>
        </w:tc>
        <w:tc>
          <w:tcPr>
            <w:tcW w:w="5625" w:type="dxa"/>
            <w:shd w:val="clear" w:color="auto" w:fill="auto"/>
            <w:tcMar>
              <w:top w:w="100" w:type="dxa"/>
              <w:left w:w="100" w:type="dxa"/>
              <w:bottom w:w="100" w:type="dxa"/>
              <w:right w:w="100" w:type="dxa"/>
            </w:tcMar>
          </w:tcPr>
          <w:p w14:paraId="3A066C90" w14:textId="77777777" w:rsidR="007569A2" w:rsidRPr="00476848" w:rsidRDefault="00CE686F">
            <w:pPr>
              <w:widowControl w:val="0"/>
              <w:spacing w:line="240" w:lineRule="auto"/>
              <w:rPr>
                <w:rFonts w:ascii="Times New Roman" w:eastAsia="Times New Roman" w:hAnsi="Times New Roman" w:cs="Times New Roman"/>
                <w:sz w:val="24"/>
                <w:szCs w:val="24"/>
                <w:rPrChange w:id="5442"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443" w:author="Kiên Lê Trung" w:date="2024-12-25T13:53:00Z" w16du:dateUtc="2024-12-25T06:53:00Z">
                  <w:rPr>
                    <w:rFonts w:ascii="Times New Roman" w:eastAsia="Times New Roman" w:hAnsi="Times New Roman" w:cs="Times New Roman"/>
                    <w:sz w:val="26"/>
                    <w:szCs w:val="26"/>
                  </w:rPr>
                </w:rPrChange>
              </w:rPr>
              <w:t>Người bán đã đăng nhập vào hệ thống, đã có sản phẩm trên shop của người bán, số lượng sản phẩm &gt;= 1</w:t>
            </w:r>
          </w:p>
        </w:tc>
      </w:tr>
      <w:tr w:rsidR="007569A2" w:rsidRPr="00476848" w14:paraId="067FD075" w14:textId="77777777">
        <w:tc>
          <w:tcPr>
            <w:tcW w:w="2655" w:type="dxa"/>
            <w:shd w:val="clear" w:color="auto" w:fill="auto"/>
            <w:tcMar>
              <w:top w:w="100" w:type="dxa"/>
              <w:left w:w="100" w:type="dxa"/>
              <w:bottom w:w="100" w:type="dxa"/>
              <w:right w:w="100" w:type="dxa"/>
            </w:tcMar>
          </w:tcPr>
          <w:p w14:paraId="31CCE855" w14:textId="77777777" w:rsidR="007569A2" w:rsidRPr="00476848" w:rsidRDefault="00CE686F">
            <w:pPr>
              <w:widowControl w:val="0"/>
              <w:spacing w:before="3" w:line="240" w:lineRule="auto"/>
              <w:ind w:left="141"/>
              <w:rPr>
                <w:rFonts w:ascii="Times New Roman" w:eastAsia="Times New Roman" w:hAnsi="Times New Roman" w:cs="Times New Roman"/>
                <w:sz w:val="24"/>
                <w:szCs w:val="24"/>
                <w:rPrChange w:id="5444"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445" w:author="Kiên Lê Trung" w:date="2024-12-25T13:53:00Z" w16du:dateUtc="2024-12-25T06:53:00Z">
                  <w:rPr>
                    <w:rFonts w:ascii="Times New Roman" w:eastAsia="Times New Roman" w:hAnsi="Times New Roman" w:cs="Times New Roman"/>
                    <w:sz w:val="26"/>
                    <w:szCs w:val="26"/>
                  </w:rPr>
                </w:rPrChange>
              </w:rPr>
              <w:t>Hậu điều kiện</w:t>
            </w:r>
          </w:p>
        </w:tc>
        <w:tc>
          <w:tcPr>
            <w:tcW w:w="5625" w:type="dxa"/>
            <w:shd w:val="clear" w:color="auto" w:fill="auto"/>
            <w:tcMar>
              <w:top w:w="100" w:type="dxa"/>
              <w:left w:w="100" w:type="dxa"/>
              <w:bottom w:w="100" w:type="dxa"/>
              <w:right w:w="100" w:type="dxa"/>
            </w:tcMar>
          </w:tcPr>
          <w:p w14:paraId="4DF4E805" w14:textId="77777777" w:rsidR="007569A2" w:rsidRPr="00476848" w:rsidRDefault="00CE686F">
            <w:pPr>
              <w:spacing w:line="240" w:lineRule="auto"/>
              <w:rPr>
                <w:rFonts w:ascii="Times New Roman" w:eastAsia="Times New Roman" w:hAnsi="Times New Roman" w:cs="Times New Roman"/>
                <w:sz w:val="24"/>
                <w:szCs w:val="24"/>
                <w:rPrChange w:id="5446"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447" w:author="Kiên Lê Trung" w:date="2024-12-25T13:53:00Z" w16du:dateUtc="2024-12-25T06:53:00Z">
                  <w:rPr>
                    <w:rFonts w:ascii="Times New Roman" w:eastAsia="Times New Roman" w:hAnsi="Times New Roman" w:cs="Times New Roman"/>
                    <w:sz w:val="26"/>
                    <w:szCs w:val="26"/>
                  </w:rPr>
                </w:rPrChange>
              </w:rPr>
              <w:t xml:space="preserve">Trạng thái của đơn hàng thay đổi </w:t>
            </w:r>
          </w:p>
        </w:tc>
      </w:tr>
      <w:tr w:rsidR="007569A2" w:rsidRPr="00476848" w14:paraId="10F0DE31" w14:textId="77777777">
        <w:trPr>
          <w:trHeight w:val="480"/>
        </w:trPr>
        <w:tc>
          <w:tcPr>
            <w:tcW w:w="8280" w:type="dxa"/>
            <w:gridSpan w:val="2"/>
            <w:shd w:val="clear" w:color="auto" w:fill="auto"/>
            <w:tcMar>
              <w:top w:w="100" w:type="dxa"/>
              <w:left w:w="100" w:type="dxa"/>
              <w:bottom w:w="100" w:type="dxa"/>
              <w:right w:w="100" w:type="dxa"/>
            </w:tcMar>
          </w:tcPr>
          <w:p w14:paraId="53DA08A1" w14:textId="77777777" w:rsidR="007569A2" w:rsidRPr="00476848" w:rsidRDefault="00CE686F" w:rsidP="00034C0F">
            <w:pPr>
              <w:widowControl w:val="0"/>
              <w:ind w:left="94"/>
              <w:rPr>
                <w:rFonts w:ascii="Times New Roman" w:eastAsia="Times New Roman" w:hAnsi="Times New Roman" w:cs="Times New Roman"/>
                <w:sz w:val="24"/>
                <w:szCs w:val="24"/>
                <w:rPrChange w:id="5448"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449" w:author="Kiên Lê Trung" w:date="2024-12-25T13:53:00Z" w16du:dateUtc="2024-12-25T06:53:00Z">
                  <w:rPr>
                    <w:rFonts w:ascii="Times New Roman" w:eastAsia="Times New Roman" w:hAnsi="Times New Roman" w:cs="Times New Roman"/>
                    <w:sz w:val="26"/>
                    <w:szCs w:val="26"/>
                  </w:rPr>
                </w:rPrChange>
              </w:rPr>
              <w:t>Chuỗi sự kiện chính</w:t>
            </w:r>
          </w:p>
          <w:p w14:paraId="01DDB48D" w14:textId="77777777" w:rsidR="007569A2" w:rsidRPr="00476848" w:rsidRDefault="00CE686F" w:rsidP="00034C0F">
            <w:pPr>
              <w:widowControl w:val="0"/>
              <w:numPr>
                <w:ilvl w:val="0"/>
                <w:numId w:val="36"/>
              </w:numPr>
              <w:rPr>
                <w:rFonts w:ascii="Times New Roman" w:eastAsia="Times New Roman" w:hAnsi="Times New Roman" w:cs="Times New Roman"/>
                <w:sz w:val="24"/>
                <w:szCs w:val="24"/>
                <w:rPrChange w:id="5450"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451" w:author="Kiên Lê Trung" w:date="2024-12-25T13:53:00Z" w16du:dateUtc="2024-12-25T06:53:00Z">
                  <w:rPr>
                    <w:rFonts w:ascii="Times New Roman" w:eastAsia="Times New Roman" w:hAnsi="Times New Roman" w:cs="Times New Roman"/>
                    <w:sz w:val="26"/>
                    <w:szCs w:val="26"/>
                  </w:rPr>
                </w:rPrChange>
              </w:rPr>
              <w:t>Người bán đăng nhập thành công vào hệ thống</w:t>
            </w:r>
          </w:p>
          <w:p w14:paraId="3BB1248D" w14:textId="77777777" w:rsidR="007569A2" w:rsidRPr="00476848" w:rsidRDefault="00CE686F" w:rsidP="00034C0F">
            <w:pPr>
              <w:widowControl w:val="0"/>
              <w:numPr>
                <w:ilvl w:val="0"/>
                <w:numId w:val="36"/>
              </w:numPr>
              <w:rPr>
                <w:rFonts w:ascii="Times New Roman" w:eastAsia="Times New Roman" w:hAnsi="Times New Roman" w:cs="Times New Roman"/>
                <w:sz w:val="24"/>
                <w:szCs w:val="24"/>
                <w:rPrChange w:id="5452"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453" w:author="Kiên Lê Trung" w:date="2024-12-25T13:53:00Z" w16du:dateUtc="2024-12-25T06:53:00Z">
                  <w:rPr>
                    <w:rFonts w:ascii="Times New Roman" w:eastAsia="Times New Roman" w:hAnsi="Times New Roman" w:cs="Times New Roman"/>
                    <w:sz w:val="26"/>
                    <w:szCs w:val="26"/>
                  </w:rPr>
                </w:rPrChange>
              </w:rPr>
              <w:t xml:space="preserve">Người bán chọn phần “ Quản lý đơn hàng “ </w:t>
            </w:r>
          </w:p>
          <w:p w14:paraId="1EBA641C" w14:textId="004736B7" w:rsidR="007569A2" w:rsidRPr="00476848" w:rsidRDefault="00CE686F" w:rsidP="00034C0F">
            <w:pPr>
              <w:widowControl w:val="0"/>
              <w:numPr>
                <w:ilvl w:val="0"/>
                <w:numId w:val="36"/>
              </w:numPr>
              <w:rPr>
                <w:rFonts w:ascii="Times New Roman" w:eastAsia="Times New Roman" w:hAnsi="Times New Roman" w:cs="Times New Roman"/>
                <w:sz w:val="24"/>
                <w:szCs w:val="24"/>
                <w:rPrChange w:id="5454"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455" w:author="Kiên Lê Trung" w:date="2024-12-25T13:53:00Z" w16du:dateUtc="2024-12-25T06:53:00Z">
                  <w:rPr>
                    <w:rFonts w:ascii="Times New Roman" w:eastAsia="Times New Roman" w:hAnsi="Times New Roman" w:cs="Times New Roman"/>
                    <w:sz w:val="26"/>
                    <w:szCs w:val="26"/>
                  </w:rPr>
                </w:rPrChange>
              </w:rPr>
              <w:t xml:space="preserve">Hệ thống hiển thị giao diện quản lý đơn hàng </w:t>
            </w:r>
            <w:ins w:id="5456" w:author="Kiên Lê Trung" w:date="2024-12-23T16:09:00Z" w16du:dateUtc="2024-12-23T09:09:00Z">
              <w:r w:rsidR="00766177" w:rsidRPr="00476848">
                <w:rPr>
                  <w:rFonts w:ascii="Times New Roman" w:eastAsia="Times New Roman" w:hAnsi="Times New Roman" w:cs="Times New Roman"/>
                  <w:sz w:val="24"/>
                  <w:szCs w:val="24"/>
                  <w:lang w:val="en-US"/>
                  <w:rPrChange w:id="5457" w:author="Kiên Lê Trung" w:date="2024-12-25T13:53:00Z" w16du:dateUtc="2024-12-25T06:53:00Z">
                    <w:rPr>
                      <w:rFonts w:ascii="Times New Roman" w:eastAsia="Times New Roman" w:hAnsi="Times New Roman" w:cs="Times New Roman"/>
                      <w:sz w:val="26"/>
                      <w:szCs w:val="26"/>
                      <w:lang w:val="en-US"/>
                    </w:rPr>
                  </w:rPrChange>
                </w:rPr>
                <w:t>gồm các nút tìm kiếm đơn hàng</w:t>
              </w:r>
            </w:ins>
            <w:ins w:id="5458" w:author="Kiên Lê Trung" w:date="2024-12-23T16:10:00Z" w16du:dateUtc="2024-12-23T09:10:00Z">
              <w:r w:rsidR="00BD06CA" w:rsidRPr="00476848">
                <w:rPr>
                  <w:rFonts w:ascii="Times New Roman" w:eastAsia="Times New Roman" w:hAnsi="Times New Roman" w:cs="Times New Roman"/>
                  <w:sz w:val="24"/>
                  <w:szCs w:val="24"/>
                  <w:lang w:val="en-US"/>
                  <w:rPrChange w:id="5459" w:author="Kiên Lê Trung" w:date="2024-12-25T13:53:00Z" w16du:dateUtc="2024-12-25T06:53:00Z">
                    <w:rPr>
                      <w:rFonts w:ascii="Times New Roman" w:eastAsia="Times New Roman" w:hAnsi="Times New Roman" w:cs="Times New Roman"/>
                      <w:sz w:val="26"/>
                      <w:szCs w:val="26"/>
                      <w:lang w:val="en-US"/>
                    </w:rPr>
                  </w:rPrChange>
                </w:rPr>
                <w:t xml:space="preserve">, danh sách các đơn hàng </w:t>
              </w:r>
              <w:r w:rsidR="00D504A4" w:rsidRPr="00476848">
                <w:rPr>
                  <w:rFonts w:ascii="Times New Roman" w:eastAsia="Times New Roman" w:hAnsi="Times New Roman" w:cs="Times New Roman"/>
                  <w:sz w:val="24"/>
                  <w:szCs w:val="24"/>
                  <w:lang w:val="en-US"/>
                  <w:rPrChange w:id="5460" w:author="Kiên Lê Trung" w:date="2024-12-25T13:53:00Z" w16du:dateUtc="2024-12-25T06:53:00Z">
                    <w:rPr>
                      <w:rFonts w:ascii="Times New Roman" w:eastAsia="Times New Roman" w:hAnsi="Times New Roman" w:cs="Times New Roman"/>
                      <w:sz w:val="26"/>
                      <w:szCs w:val="26"/>
                      <w:lang w:val="en-US"/>
                    </w:rPr>
                  </w:rPrChange>
                </w:rPr>
                <w:t>với các thông tin như Mã đơn hàng, Người nhận, Điện thoại, Trạng thái, Ngày tạo, Ngày sửa lần cuối và các hành động ng</w:t>
              </w:r>
            </w:ins>
            <w:ins w:id="5461" w:author="Kiên Lê Trung" w:date="2024-12-23T16:11:00Z" w16du:dateUtc="2024-12-23T09:11:00Z">
              <w:r w:rsidR="00D504A4" w:rsidRPr="00476848">
                <w:rPr>
                  <w:rFonts w:ascii="Times New Roman" w:eastAsia="Times New Roman" w:hAnsi="Times New Roman" w:cs="Times New Roman"/>
                  <w:sz w:val="24"/>
                  <w:szCs w:val="24"/>
                  <w:lang w:val="en-US"/>
                  <w:rPrChange w:id="5462" w:author="Kiên Lê Trung" w:date="2024-12-25T13:53:00Z" w16du:dateUtc="2024-12-25T06:53:00Z">
                    <w:rPr>
                      <w:rFonts w:ascii="Times New Roman" w:eastAsia="Times New Roman" w:hAnsi="Times New Roman" w:cs="Times New Roman"/>
                      <w:sz w:val="26"/>
                      <w:szCs w:val="26"/>
                      <w:lang w:val="en-US"/>
                    </w:rPr>
                  </w:rPrChange>
                </w:rPr>
                <w:t xml:space="preserve">ười dùng có thể làm </w:t>
              </w:r>
            </w:ins>
            <w:del w:id="5463" w:author="Kiên Lê Trung" w:date="2024-12-23T16:09:00Z" w16du:dateUtc="2024-12-23T09:09:00Z">
              <w:r w:rsidRPr="00476848" w:rsidDel="00766177">
                <w:rPr>
                  <w:rFonts w:ascii="Times New Roman" w:eastAsia="Times New Roman" w:hAnsi="Times New Roman" w:cs="Times New Roman"/>
                  <w:sz w:val="24"/>
                  <w:szCs w:val="24"/>
                  <w:rPrChange w:id="5464" w:author="Kiên Lê Trung" w:date="2024-12-25T13:53:00Z" w16du:dateUtc="2024-12-25T06:53:00Z">
                    <w:rPr>
                      <w:rFonts w:ascii="Times New Roman" w:eastAsia="Times New Roman" w:hAnsi="Times New Roman" w:cs="Times New Roman"/>
                      <w:sz w:val="26"/>
                      <w:szCs w:val="26"/>
                    </w:rPr>
                  </w:rPrChange>
                </w:rPr>
                <w:delText xml:space="preserve">cho người dùng </w:delText>
              </w:r>
            </w:del>
          </w:p>
          <w:p w14:paraId="7E1A5951" w14:textId="77777777" w:rsidR="007569A2" w:rsidRPr="00476848" w:rsidRDefault="00CE686F" w:rsidP="00034C0F">
            <w:pPr>
              <w:widowControl w:val="0"/>
              <w:numPr>
                <w:ilvl w:val="0"/>
                <w:numId w:val="36"/>
              </w:numPr>
              <w:rPr>
                <w:rFonts w:ascii="Times New Roman" w:eastAsia="Times New Roman" w:hAnsi="Times New Roman" w:cs="Times New Roman"/>
                <w:sz w:val="24"/>
                <w:szCs w:val="24"/>
                <w:rPrChange w:id="5465"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466" w:author="Kiên Lê Trung" w:date="2024-12-25T13:53:00Z" w16du:dateUtc="2024-12-25T06:53:00Z">
                  <w:rPr>
                    <w:rFonts w:ascii="Times New Roman" w:eastAsia="Times New Roman" w:hAnsi="Times New Roman" w:cs="Times New Roman"/>
                    <w:sz w:val="26"/>
                    <w:szCs w:val="26"/>
                  </w:rPr>
                </w:rPrChange>
              </w:rPr>
              <w:t xml:space="preserve">Người bán có thể click biểu tượng con mắt để xem order đó gồm những sản phẩm nào hoặc click vào biểu tượng cái bút để chỉnh sửa trạng thái của order </w:t>
            </w:r>
          </w:p>
          <w:p w14:paraId="1C87BD18" w14:textId="77777777" w:rsidR="007569A2" w:rsidRPr="00476848" w:rsidRDefault="00CE686F" w:rsidP="00034C0F">
            <w:pPr>
              <w:widowControl w:val="0"/>
              <w:numPr>
                <w:ilvl w:val="0"/>
                <w:numId w:val="36"/>
              </w:numPr>
              <w:rPr>
                <w:rFonts w:ascii="Times New Roman" w:eastAsia="Times New Roman" w:hAnsi="Times New Roman" w:cs="Times New Roman"/>
                <w:sz w:val="24"/>
                <w:szCs w:val="24"/>
                <w:rPrChange w:id="5467"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468" w:author="Kiên Lê Trung" w:date="2024-12-25T13:53:00Z" w16du:dateUtc="2024-12-25T06:53:00Z">
                  <w:rPr>
                    <w:rFonts w:ascii="Times New Roman" w:eastAsia="Times New Roman" w:hAnsi="Times New Roman" w:cs="Times New Roman"/>
                    <w:sz w:val="26"/>
                    <w:szCs w:val="26"/>
                  </w:rPr>
                </w:rPrChange>
              </w:rPr>
              <w:t xml:space="preserve">Hệ thống sẽ hiển thị trạng thái mới của đơn hàng </w:t>
            </w:r>
          </w:p>
        </w:tc>
      </w:tr>
      <w:tr w:rsidR="007569A2" w:rsidRPr="00476848" w14:paraId="2F5968F7" w14:textId="77777777">
        <w:trPr>
          <w:trHeight w:val="480"/>
        </w:trPr>
        <w:tc>
          <w:tcPr>
            <w:tcW w:w="8280" w:type="dxa"/>
            <w:gridSpan w:val="2"/>
            <w:shd w:val="clear" w:color="auto" w:fill="auto"/>
            <w:tcMar>
              <w:top w:w="100" w:type="dxa"/>
              <w:left w:w="100" w:type="dxa"/>
              <w:bottom w:w="100" w:type="dxa"/>
              <w:right w:w="100" w:type="dxa"/>
            </w:tcMar>
          </w:tcPr>
          <w:p w14:paraId="3F19693C"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469"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470" w:author="Kiên Lê Trung" w:date="2024-12-25T13:53:00Z" w16du:dateUtc="2024-12-25T06:53:00Z">
                  <w:rPr>
                    <w:rFonts w:ascii="Times New Roman" w:eastAsia="Times New Roman" w:hAnsi="Times New Roman" w:cs="Times New Roman"/>
                    <w:sz w:val="26"/>
                    <w:szCs w:val="26"/>
                  </w:rPr>
                </w:rPrChange>
              </w:rPr>
              <w:t>Ngoại lệ:</w:t>
            </w:r>
          </w:p>
        </w:tc>
      </w:tr>
    </w:tbl>
    <w:p w14:paraId="5ABF93C4" w14:textId="4E387F56" w:rsidR="007569A2" w:rsidRPr="000B08E1" w:rsidRDefault="000B08E1" w:rsidP="0099382E">
      <w:pPr>
        <w:pStyle w:val="Caption"/>
        <w:spacing w:before="240"/>
        <w:rPr>
          <w:sz w:val="28"/>
          <w:szCs w:val="28"/>
          <w:lang w:val="en-US"/>
        </w:rPr>
        <w:pPrChange w:id="5471" w:author="Kiên Lê Trung" w:date="2024-12-25T15:31:00Z" w16du:dateUtc="2024-12-25T08:31:00Z">
          <w:pPr>
            <w:spacing w:after="160" w:line="259" w:lineRule="auto"/>
          </w:pPr>
        </w:pPrChange>
      </w:pPr>
      <w:bookmarkStart w:id="5472" w:name="_Toc186028240"/>
      <w:ins w:id="5473" w:author="Kiên Lê Trung" w:date="2024-12-25T12:47:00Z" w16du:dateUtc="2024-12-25T05:47:00Z">
        <w:r>
          <w:t xml:space="preserve">Bảng </w:t>
        </w:r>
      </w:ins>
      <w:ins w:id="5474" w:author="Kiên Lê Trung" w:date="2024-12-25T12:56:00Z" w16du:dateUtc="2024-12-25T05:56:00Z">
        <w:r w:rsidR="00115DF8">
          <w:fldChar w:fldCharType="begin"/>
        </w:r>
        <w:r w:rsidR="00115DF8">
          <w:instrText xml:space="preserve"> STYLEREF 1 \s </w:instrText>
        </w:r>
      </w:ins>
      <w:r w:rsidR="00115DF8">
        <w:fldChar w:fldCharType="separate"/>
      </w:r>
      <w:r w:rsidR="00115DF8">
        <w:rPr>
          <w:noProof/>
        </w:rPr>
        <w:t>2</w:t>
      </w:r>
      <w:ins w:id="5475" w:author="Kiên Lê Trung" w:date="2024-12-25T12:56:00Z" w16du:dateUtc="2024-12-25T05:56:00Z">
        <w:r w:rsidR="00115DF8">
          <w:fldChar w:fldCharType="end"/>
        </w:r>
        <w:r w:rsidR="00115DF8">
          <w:t>.</w:t>
        </w:r>
        <w:r w:rsidR="00115DF8">
          <w:fldChar w:fldCharType="begin"/>
        </w:r>
        <w:r w:rsidR="00115DF8">
          <w:instrText xml:space="preserve"> SEQ Bảng \* ARABIC \s 1 </w:instrText>
        </w:r>
      </w:ins>
      <w:r w:rsidR="00115DF8">
        <w:fldChar w:fldCharType="separate"/>
      </w:r>
      <w:ins w:id="5476" w:author="Kiên Lê Trung" w:date="2024-12-25T12:56:00Z" w16du:dateUtc="2024-12-25T05:56:00Z">
        <w:r w:rsidR="00115DF8">
          <w:rPr>
            <w:noProof/>
          </w:rPr>
          <w:t>15</w:t>
        </w:r>
        <w:r w:rsidR="00115DF8">
          <w:fldChar w:fldCharType="end"/>
        </w:r>
      </w:ins>
      <w:ins w:id="5477" w:author="Kiên Lê Trung" w:date="2024-12-25T12:47:00Z" w16du:dateUtc="2024-12-25T05:47:00Z">
        <w:r>
          <w:rPr>
            <w:lang w:val="en-US"/>
          </w:rPr>
          <w:t xml:space="preserve"> Kịch bản người bán quản lý đơn hàng</w:t>
        </w:r>
      </w:ins>
      <w:bookmarkEnd w:id="5472"/>
    </w:p>
    <w:p w14:paraId="71DCB018" w14:textId="4752B1C8" w:rsidR="007569A2" w:rsidRPr="00034C0F" w:rsidDel="00C043ED" w:rsidRDefault="00BE2151" w:rsidP="00034C0F">
      <w:pPr>
        <w:pStyle w:val="ListParagraph"/>
        <w:numPr>
          <w:ilvl w:val="0"/>
          <w:numId w:val="102"/>
        </w:numPr>
        <w:spacing w:after="160" w:line="259" w:lineRule="auto"/>
        <w:rPr>
          <w:del w:id="5478" w:author="Kiên Lê Trung" w:date="2024-12-25T12:49:00Z" w16du:dateUtc="2024-12-25T05:49:00Z"/>
          <w:rFonts w:ascii="Times New Roman" w:hAnsi="Times New Roman" w:cs="Times New Roman"/>
          <w:sz w:val="26"/>
          <w:szCs w:val="26"/>
          <w:lang w:val="en-US"/>
        </w:rPr>
      </w:pPr>
      <w:del w:id="5479" w:author="Kiên Lê Trung" w:date="2024-12-25T12:49:00Z" w16du:dateUtc="2024-12-25T05:49:00Z">
        <w:r w:rsidRPr="00034C0F" w:rsidDel="00C043ED">
          <w:rPr>
            <w:rFonts w:ascii="Times New Roman" w:hAnsi="Times New Roman" w:cs="Times New Roman"/>
            <w:sz w:val="26"/>
            <w:szCs w:val="26"/>
            <w:lang w:val="en-US"/>
          </w:rPr>
          <w:delText xml:space="preserve">Kịch bản quản lý </w:delText>
        </w:r>
      </w:del>
      <w:del w:id="5480" w:author="Kiên Lê Trung" w:date="2024-12-25T12:48:00Z" w16du:dateUtc="2024-12-25T05:48:00Z">
        <w:r w:rsidRPr="00034C0F" w:rsidDel="00094112">
          <w:rPr>
            <w:rFonts w:ascii="Times New Roman" w:hAnsi="Times New Roman" w:cs="Times New Roman"/>
            <w:sz w:val="26"/>
            <w:szCs w:val="26"/>
            <w:lang w:val="en-US"/>
          </w:rPr>
          <w:delText>khách</w:delText>
        </w:r>
      </w:del>
      <w:del w:id="5481" w:author="Kiên Lê Trung" w:date="2024-12-25T12:49:00Z" w16du:dateUtc="2024-12-25T05:49:00Z">
        <w:r w:rsidRPr="00034C0F" w:rsidDel="00C043ED">
          <w:rPr>
            <w:rFonts w:ascii="Times New Roman" w:hAnsi="Times New Roman" w:cs="Times New Roman"/>
            <w:sz w:val="26"/>
            <w:szCs w:val="26"/>
            <w:lang w:val="en-US"/>
          </w:rPr>
          <w:delText xml:space="preserve"> hàng với Người quản trị </w:delText>
        </w:r>
      </w:del>
    </w:p>
    <w:p w14:paraId="4B644A8D" w14:textId="77777777" w:rsidR="007569A2" w:rsidDel="00C043ED" w:rsidRDefault="007569A2" w:rsidP="00C60A20">
      <w:pPr>
        <w:pStyle w:val="ListParagraph"/>
        <w:rPr>
          <w:del w:id="5482" w:author="Kiên Lê Trung" w:date="2024-12-25T12:49:00Z" w16du:dateUtc="2024-12-25T05:49:00Z"/>
        </w:rPr>
      </w:pPr>
      <w:bookmarkStart w:id="5483" w:name="_ddudof5ko7e0" w:colFirst="0" w:colLast="0"/>
      <w:bookmarkEnd w:id="5483"/>
    </w:p>
    <w:tbl>
      <w:tblPr>
        <w:tblStyle w:val="ad"/>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Del="00C043ED" w14:paraId="0B1A9661" w14:textId="77777777">
        <w:trPr>
          <w:del w:id="5484" w:author="Kiên Lê Trung" w:date="2024-12-25T12:49:00Z" w16du:dateUtc="2024-12-25T05:49:00Z"/>
        </w:trPr>
        <w:tc>
          <w:tcPr>
            <w:tcW w:w="2655" w:type="dxa"/>
            <w:shd w:val="clear" w:color="auto" w:fill="auto"/>
            <w:tcMar>
              <w:top w:w="100" w:type="dxa"/>
              <w:left w:w="100" w:type="dxa"/>
              <w:bottom w:w="100" w:type="dxa"/>
              <w:right w:w="100" w:type="dxa"/>
            </w:tcMar>
          </w:tcPr>
          <w:p w14:paraId="77FAAF17" w14:textId="1630BB3B" w:rsidR="007569A2" w:rsidDel="00C043ED" w:rsidRDefault="00983677">
            <w:pPr>
              <w:widowControl w:val="0"/>
              <w:spacing w:line="240" w:lineRule="auto"/>
              <w:ind w:left="94"/>
              <w:rPr>
                <w:del w:id="5485" w:author="Kiên Lê Trung" w:date="2024-12-25T12:49:00Z" w16du:dateUtc="2024-12-25T05:49:00Z"/>
                <w:rFonts w:ascii="Times New Roman" w:eastAsia="Times New Roman" w:hAnsi="Times New Roman" w:cs="Times New Roman"/>
                <w:sz w:val="26"/>
                <w:szCs w:val="26"/>
              </w:rPr>
            </w:pPr>
            <w:del w:id="5486" w:author="Kiên Lê Trung" w:date="2024-12-25T12:49:00Z" w16du:dateUtc="2024-12-25T05:49:00Z">
              <w:r w:rsidDel="00C043ED">
                <w:rPr>
                  <w:rFonts w:ascii="Times New Roman" w:eastAsia="Times New Roman" w:hAnsi="Times New Roman" w:cs="Times New Roman"/>
                  <w:sz w:val="26"/>
                  <w:szCs w:val="26"/>
                </w:rPr>
                <w:delText>Usecase</w:delText>
              </w:r>
            </w:del>
          </w:p>
        </w:tc>
        <w:tc>
          <w:tcPr>
            <w:tcW w:w="5625" w:type="dxa"/>
            <w:shd w:val="clear" w:color="auto" w:fill="auto"/>
            <w:tcMar>
              <w:top w:w="100" w:type="dxa"/>
              <w:left w:w="100" w:type="dxa"/>
              <w:bottom w:w="100" w:type="dxa"/>
              <w:right w:w="100" w:type="dxa"/>
            </w:tcMar>
          </w:tcPr>
          <w:p w14:paraId="746E5CE4" w14:textId="6AE6A2E5" w:rsidR="007569A2" w:rsidRPr="00094112" w:rsidDel="00C043ED" w:rsidRDefault="00CE686F">
            <w:pPr>
              <w:widowControl w:val="0"/>
              <w:spacing w:line="240" w:lineRule="auto"/>
              <w:rPr>
                <w:del w:id="5487" w:author="Kiên Lê Trung" w:date="2024-12-25T12:49:00Z" w16du:dateUtc="2024-12-25T05:49:00Z"/>
                <w:rFonts w:ascii="Times New Roman" w:eastAsia="Times New Roman" w:hAnsi="Times New Roman" w:cs="Times New Roman"/>
                <w:sz w:val="26"/>
                <w:szCs w:val="26"/>
                <w:lang w:val="en-US"/>
                <w:rPrChange w:id="5488" w:author="Kiên Lê Trung" w:date="2024-12-25T12:48:00Z" w16du:dateUtc="2024-12-25T05:48:00Z">
                  <w:rPr>
                    <w:del w:id="5489" w:author="Kiên Lê Trung" w:date="2024-12-25T12:49:00Z" w16du:dateUtc="2024-12-25T05:49:00Z"/>
                    <w:rFonts w:ascii="Times New Roman" w:eastAsia="Times New Roman" w:hAnsi="Times New Roman" w:cs="Times New Roman"/>
                    <w:sz w:val="26"/>
                    <w:szCs w:val="26"/>
                  </w:rPr>
                </w:rPrChange>
              </w:rPr>
            </w:pPr>
            <w:del w:id="5490" w:author="Kiên Lê Trung" w:date="2024-12-25T12:48:00Z" w16du:dateUtc="2024-12-25T05:48:00Z">
              <w:r w:rsidRPr="00917A0B" w:rsidDel="00094112">
                <w:rPr>
                  <w:rFonts w:ascii="Times New Roman" w:eastAsia="Times New Roman" w:hAnsi="Times New Roman" w:cs="Times New Roman"/>
                  <w:sz w:val="26"/>
                  <w:szCs w:val="26"/>
                </w:rPr>
                <w:delText>Manage order</w:delText>
              </w:r>
            </w:del>
          </w:p>
        </w:tc>
      </w:tr>
      <w:tr w:rsidR="007569A2" w:rsidDel="00C043ED" w14:paraId="53252AB5" w14:textId="77777777">
        <w:trPr>
          <w:del w:id="5491" w:author="Kiên Lê Trung" w:date="2024-12-25T12:49:00Z" w16du:dateUtc="2024-12-25T05:49:00Z"/>
        </w:trPr>
        <w:tc>
          <w:tcPr>
            <w:tcW w:w="2655" w:type="dxa"/>
            <w:shd w:val="clear" w:color="auto" w:fill="auto"/>
            <w:tcMar>
              <w:top w:w="100" w:type="dxa"/>
              <w:left w:w="100" w:type="dxa"/>
              <w:bottom w:w="100" w:type="dxa"/>
              <w:right w:w="100" w:type="dxa"/>
            </w:tcMar>
          </w:tcPr>
          <w:p w14:paraId="5B108B55" w14:textId="77777777" w:rsidR="007569A2" w:rsidDel="00C043ED" w:rsidRDefault="00CE686F">
            <w:pPr>
              <w:widowControl w:val="0"/>
              <w:spacing w:line="240" w:lineRule="auto"/>
              <w:ind w:left="94"/>
              <w:rPr>
                <w:del w:id="5492" w:author="Kiên Lê Trung" w:date="2024-12-25T12:49:00Z" w16du:dateUtc="2024-12-25T05:49:00Z"/>
                <w:rFonts w:ascii="Times New Roman" w:eastAsia="Times New Roman" w:hAnsi="Times New Roman" w:cs="Times New Roman"/>
                <w:sz w:val="26"/>
                <w:szCs w:val="26"/>
              </w:rPr>
            </w:pPr>
            <w:del w:id="5493" w:author="Kiên Lê Trung" w:date="2024-12-25T12:49:00Z" w16du:dateUtc="2024-12-25T05:49:00Z">
              <w:r w:rsidDel="00C043ED">
                <w:rPr>
                  <w:rFonts w:ascii="Times New Roman" w:eastAsia="Times New Roman" w:hAnsi="Times New Roman" w:cs="Times New Roman"/>
                  <w:sz w:val="26"/>
                  <w:szCs w:val="26"/>
                </w:rPr>
                <w:delText>Actor</w:delText>
              </w:r>
            </w:del>
          </w:p>
        </w:tc>
        <w:tc>
          <w:tcPr>
            <w:tcW w:w="5625" w:type="dxa"/>
            <w:shd w:val="clear" w:color="auto" w:fill="auto"/>
            <w:tcMar>
              <w:top w:w="100" w:type="dxa"/>
              <w:left w:w="100" w:type="dxa"/>
              <w:bottom w:w="100" w:type="dxa"/>
              <w:right w:w="100" w:type="dxa"/>
            </w:tcMar>
          </w:tcPr>
          <w:p w14:paraId="47B023C6" w14:textId="77777777" w:rsidR="007569A2" w:rsidRPr="00917A0B" w:rsidDel="00C043ED" w:rsidRDefault="00CE686F">
            <w:pPr>
              <w:widowControl w:val="0"/>
              <w:spacing w:line="240" w:lineRule="auto"/>
              <w:rPr>
                <w:del w:id="5494" w:author="Kiên Lê Trung" w:date="2024-12-25T12:49:00Z" w16du:dateUtc="2024-12-25T05:49:00Z"/>
                <w:rFonts w:ascii="Times New Roman" w:eastAsia="Times New Roman" w:hAnsi="Times New Roman" w:cs="Times New Roman"/>
                <w:sz w:val="26"/>
                <w:szCs w:val="26"/>
              </w:rPr>
            </w:pPr>
            <w:del w:id="5495" w:author="Kiên Lê Trung" w:date="2024-12-25T12:49:00Z" w16du:dateUtc="2024-12-25T05:49:00Z">
              <w:r w:rsidRPr="00917A0B" w:rsidDel="00C043ED">
                <w:rPr>
                  <w:rFonts w:ascii="Times New Roman" w:eastAsia="Times New Roman" w:hAnsi="Times New Roman" w:cs="Times New Roman"/>
                  <w:sz w:val="26"/>
                  <w:szCs w:val="26"/>
                </w:rPr>
                <w:delText xml:space="preserve">Người quản trị </w:delText>
              </w:r>
            </w:del>
          </w:p>
        </w:tc>
      </w:tr>
      <w:tr w:rsidR="007569A2" w:rsidDel="00C043ED" w14:paraId="18E8C2A8" w14:textId="77777777">
        <w:trPr>
          <w:del w:id="5496" w:author="Kiên Lê Trung" w:date="2024-12-25T12:49:00Z" w16du:dateUtc="2024-12-25T05:49:00Z"/>
        </w:trPr>
        <w:tc>
          <w:tcPr>
            <w:tcW w:w="2655" w:type="dxa"/>
            <w:shd w:val="clear" w:color="auto" w:fill="auto"/>
            <w:tcMar>
              <w:top w:w="100" w:type="dxa"/>
              <w:left w:w="100" w:type="dxa"/>
              <w:bottom w:w="100" w:type="dxa"/>
              <w:right w:w="100" w:type="dxa"/>
            </w:tcMar>
          </w:tcPr>
          <w:p w14:paraId="1E81539C" w14:textId="77777777" w:rsidR="007569A2" w:rsidDel="00C043ED" w:rsidRDefault="00CE686F">
            <w:pPr>
              <w:widowControl w:val="0"/>
              <w:spacing w:line="240" w:lineRule="auto"/>
              <w:ind w:left="94"/>
              <w:rPr>
                <w:del w:id="5497" w:author="Kiên Lê Trung" w:date="2024-12-25T12:49:00Z" w16du:dateUtc="2024-12-25T05:49:00Z"/>
                <w:rFonts w:ascii="Times New Roman" w:eastAsia="Times New Roman" w:hAnsi="Times New Roman" w:cs="Times New Roman"/>
                <w:sz w:val="26"/>
                <w:szCs w:val="26"/>
              </w:rPr>
            </w:pPr>
            <w:del w:id="5498" w:author="Kiên Lê Trung" w:date="2024-12-25T12:49:00Z" w16du:dateUtc="2024-12-25T05:49:00Z">
              <w:r w:rsidDel="00C043ED">
                <w:rPr>
                  <w:rFonts w:ascii="Times New Roman" w:eastAsia="Times New Roman" w:hAnsi="Times New Roman" w:cs="Times New Roman"/>
                  <w:sz w:val="26"/>
                  <w:szCs w:val="26"/>
                </w:rPr>
                <w:delText>Tiền điều kiện</w:delText>
              </w:r>
            </w:del>
          </w:p>
        </w:tc>
        <w:tc>
          <w:tcPr>
            <w:tcW w:w="5625" w:type="dxa"/>
            <w:shd w:val="clear" w:color="auto" w:fill="auto"/>
            <w:tcMar>
              <w:top w:w="100" w:type="dxa"/>
              <w:left w:w="100" w:type="dxa"/>
              <w:bottom w:w="100" w:type="dxa"/>
              <w:right w:w="100" w:type="dxa"/>
            </w:tcMar>
          </w:tcPr>
          <w:p w14:paraId="753BC210" w14:textId="77777777" w:rsidR="007569A2" w:rsidRPr="00917A0B" w:rsidDel="00C043ED" w:rsidRDefault="00CE686F">
            <w:pPr>
              <w:widowControl w:val="0"/>
              <w:spacing w:line="240" w:lineRule="auto"/>
              <w:rPr>
                <w:del w:id="5499" w:author="Kiên Lê Trung" w:date="2024-12-25T12:49:00Z" w16du:dateUtc="2024-12-25T05:49:00Z"/>
                <w:rFonts w:ascii="Times New Roman" w:eastAsia="Times New Roman" w:hAnsi="Times New Roman" w:cs="Times New Roman"/>
                <w:sz w:val="26"/>
                <w:szCs w:val="26"/>
              </w:rPr>
            </w:pPr>
            <w:del w:id="5500" w:author="Kiên Lê Trung" w:date="2024-12-25T12:49:00Z" w16du:dateUtc="2024-12-25T05:49:00Z">
              <w:r w:rsidRPr="00917A0B" w:rsidDel="00C043ED">
                <w:rPr>
                  <w:rFonts w:ascii="Times New Roman" w:eastAsia="Times New Roman" w:hAnsi="Times New Roman" w:cs="Times New Roman"/>
                  <w:sz w:val="26"/>
                  <w:szCs w:val="26"/>
                </w:rPr>
                <w:delText>Người quản trị  đã đăng nhập vào hệ thống</w:delText>
              </w:r>
            </w:del>
          </w:p>
        </w:tc>
      </w:tr>
      <w:tr w:rsidR="007569A2" w:rsidDel="00C043ED" w14:paraId="2D80DBE8" w14:textId="77777777">
        <w:trPr>
          <w:del w:id="5501" w:author="Kiên Lê Trung" w:date="2024-12-25T12:49:00Z" w16du:dateUtc="2024-12-25T05:49:00Z"/>
        </w:trPr>
        <w:tc>
          <w:tcPr>
            <w:tcW w:w="2655" w:type="dxa"/>
            <w:shd w:val="clear" w:color="auto" w:fill="auto"/>
            <w:tcMar>
              <w:top w:w="100" w:type="dxa"/>
              <w:left w:w="100" w:type="dxa"/>
              <w:bottom w:w="100" w:type="dxa"/>
              <w:right w:w="100" w:type="dxa"/>
            </w:tcMar>
          </w:tcPr>
          <w:p w14:paraId="4164A9D9" w14:textId="77777777" w:rsidR="007569A2" w:rsidDel="00C043ED" w:rsidRDefault="00CE686F">
            <w:pPr>
              <w:widowControl w:val="0"/>
              <w:spacing w:before="3" w:line="240" w:lineRule="auto"/>
              <w:ind w:left="141"/>
              <w:rPr>
                <w:del w:id="5502" w:author="Kiên Lê Trung" w:date="2024-12-25T12:49:00Z" w16du:dateUtc="2024-12-25T05:49:00Z"/>
                <w:rFonts w:ascii="Times New Roman" w:eastAsia="Times New Roman" w:hAnsi="Times New Roman" w:cs="Times New Roman"/>
                <w:sz w:val="26"/>
                <w:szCs w:val="26"/>
              </w:rPr>
            </w:pPr>
            <w:del w:id="5503" w:author="Kiên Lê Trung" w:date="2024-12-25T12:49:00Z" w16du:dateUtc="2024-12-25T05:49:00Z">
              <w:r w:rsidDel="00C043ED">
                <w:rPr>
                  <w:rFonts w:ascii="Times New Roman" w:eastAsia="Times New Roman" w:hAnsi="Times New Roman" w:cs="Times New Roman"/>
                  <w:sz w:val="26"/>
                  <w:szCs w:val="26"/>
                </w:rPr>
                <w:delText>Hậu điều kiện</w:delText>
              </w:r>
            </w:del>
          </w:p>
        </w:tc>
        <w:tc>
          <w:tcPr>
            <w:tcW w:w="5625" w:type="dxa"/>
            <w:shd w:val="clear" w:color="auto" w:fill="auto"/>
            <w:tcMar>
              <w:top w:w="100" w:type="dxa"/>
              <w:left w:w="100" w:type="dxa"/>
              <w:bottom w:w="100" w:type="dxa"/>
              <w:right w:w="100" w:type="dxa"/>
            </w:tcMar>
          </w:tcPr>
          <w:p w14:paraId="082C48EB" w14:textId="77777777" w:rsidR="007569A2" w:rsidDel="00C043ED" w:rsidRDefault="007569A2">
            <w:pPr>
              <w:spacing w:line="240" w:lineRule="auto"/>
              <w:rPr>
                <w:del w:id="5504" w:author="Kiên Lê Trung" w:date="2024-12-25T12:49:00Z" w16du:dateUtc="2024-12-25T05:49:00Z"/>
              </w:rPr>
            </w:pPr>
          </w:p>
        </w:tc>
      </w:tr>
      <w:tr w:rsidR="007569A2" w:rsidDel="00C043ED" w14:paraId="7851194D" w14:textId="77777777">
        <w:trPr>
          <w:trHeight w:val="480"/>
          <w:del w:id="5505" w:author="Kiên Lê Trung" w:date="2024-12-25T12:49:00Z" w16du:dateUtc="2024-12-25T05:49:00Z"/>
        </w:trPr>
        <w:tc>
          <w:tcPr>
            <w:tcW w:w="8280" w:type="dxa"/>
            <w:gridSpan w:val="2"/>
            <w:shd w:val="clear" w:color="auto" w:fill="auto"/>
            <w:tcMar>
              <w:top w:w="100" w:type="dxa"/>
              <w:left w:w="100" w:type="dxa"/>
              <w:bottom w:w="100" w:type="dxa"/>
              <w:right w:w="100" w:type="dxa"/>
            </w:tcMar>
          </w:tcPr>
          <w:p w14:paraId="08506277" w14:textId="77777777" w:rsidR="007569A2" w:rsidDel="00C043ED" w:rsidRDefault="00CE686F">
            <w:pPr>
              <w:widowControl w:val="0"/>
              <w:spacing w:line="240" w:lineRule="auto"/>
              <w:ind w:left="94"/>
              <w:rPr>
                <w:del w:id="5506" w:author="Kiên Lê Trung" w:date="2024-12-25T12:49:00Z" w16du:dateUtc="2024-12-25T05:49:00Z"/>
                <w:rFonts w:ascii="Times New Roman" w:eastAsia="Times New Roman" w:hAnsi="Times New Roman" w:cs="Times New Roman"/>
                <w:sz w:val="26"/>
                <w:szCs w:val="26"/>
              </w:rPr>
            </w:pPr>
            <w:del w:id="5507" w:author="Kiên Lê Trung" w:date="2024-12-25T12:49:00Z" w16du:dateUtc="2024-12-25T05:49:00Z">
              <w:r w:rsidDel="00C043ED">
                <w:rPr>
                  <w:rFonts w:ascii="Times New Roman" w:eastAsia="Times New Roman" w:hAnsi="Times New Roman" w:cs="Times New Roman"/>
                  <w:sz w:val="26"/>
                  <w:szCs w:val="26"/>
                </w:rPr>
                <w:delText>Chuỗi sự kiện chính</w:delText>
              </w:r>
            </w:del>
          </w:p>
          <w:p w14:paraId="2677290C" w14:textId="77777777" w:rsidR="007569A2" w:rsidDel="00C043ED" w:rsidRDefault="007569A2">
            <w:pPr>
              <w:widowControl w:val="0"/>
              <w:spacing w:line="240" w:lineRule="auto"/>
              <w:ind w:left="94"/>
              <w:rPr>
                <w:del w:id="5508" w:author="Kiên Lê Trung" w:date="2024-12-25T12:49:00Z" w16du:dateUtc="2024-12-25T05:49:00Z"/>
                <w:rFonts w:ascii="Times New Roman" w:eastAsia="Times New Roman" w:hAnsi="Times New Roman" w:cs="Times New Roman"/>
                <w:sz w:val="26"/>
                <w:szCs w:val="26"/>
              </w:rPr>
            </w:pPr>
          </w:p>
          <w:p w14:paraId="249BF8C6" w14:textId="77777777" w:rsidR="007569A2" w:rsidDel="00C043ED" w:rsidRDefault="007569A2">
            <w:pPr>
              <w:widowControl w:val="0"/>
              <w:spacing w:line="240" w:lineRule="auto"/>
              <w:ind w:left="720"/>
              <w:rPr>
                <w:del w:id="5509" w:author="Kiên Lê Trung" w:date="2024-12-25T12:49:00Z" w16du:dateUtc="2024-12-25T05:49:00Z"/>
                <w:rFonts w:ascii="Times New Roman" w:eastAsia="Times New Roman" w:hAnsi="Times New Roman" w:cs="Times New Roman"/>
                <w:sz w:val="26"/>
                <w:szCs w:val="26"/>
              </w:rPr>
            </w:pPr>
          </w:p>
          <w:p w14:paraId="0EF46479" w14:textId="77777777" w:rsidR="007569A2" w:rsidDel="00C043ED" w:rsidRDefault="007569A2">
            <w:pPr>
              <w:widowControl w:val="0"/>
              <w:spacing w:line="240" w:lineRule="auto"/>
              <w:ind w:left="720"/>
              <w:rPr>
                <w:del w:id="5510" w:author="Kiên Lê Trung" w:date="2024-12-25T12:49:00Z" w16du:dateUtc="2024-12-25T05:49:00Z"/>
                <w:rFonts w:ascii="Times New Roman" w:eastAsia="Times New Roman" w:hAnsi="Times New Roman" w:cs="Times New Roman"/>
                <w:sz w:val="26"/>
                <w:szCs w:val="26"/>
              </w:rPr>
            </w:pPr>
          </w:p>
        </w:tc>
      </w:tr>
      <w:tr w:rsidR="007569A2" w:rsidDel="00C043ED" w14:paraId="5D83011D" w14:textId="77777777">
        <w:trPr>
          <w:trHeight w:val="480"/>
          <w:del w:id="5511" w:author="Kiên Lê Trung" w:date="2024-12-25T12:49:00Z" w16du:dateUtc="2024-12-25T05:49:00Z"/>
        </w:trPr>
        <w:tc>
          <w:tcPr>
            <w:tcW w:w="8280" w:type="dxa"/>
            <w:gridSpan w:val="2"/>
            <w:shd w:val="clear" w:color="auto" w:fill="auto"/>
            <w:tcMar>
              <w:top w:w="100" w:type="dxa"/>
              <w:left w:w="100" w:type="dxa"/>
              <w:bottom w:w="100" w:type="dxa"/>
              <w:right w:w="100" w:type="dxa"/>
            </w:tcMar>
          </w:tcPr>
          <w:p w14:paraId="11093D90" w14:textId="77777777" w:rsidR="007569A2" w:rsidDel="00C043ED" w:rsidRDefault="00CE686F">
            <w:pPr>
              <w:widowControl w:val="0"/>
              <w:spacing w:line="240" w:lineRule="auto"/>
              <w:ind w:left="94"/>
              <w:rPr>
                <w:del w:id="5512" w:author="Kiên Lê Trung" w:date="2024-12-25T12:49:00Z" w16du:dateUtc="2024-12-25T05:49:00Z"/>
                <w:rFonts w:ascii="Times New Roman" w:eastAsia="Times New Roman" w:hAnsi="Times New Roman" w:cs="Times New Roman"/>
                <w:sz w:val="26"/>
                <w:szCs w:val="26"/>
              </w:rPr>
            </w:pPr>
            <w:del w:id="5513" w:author="Kiên Lê Trung" w:date="2024-12-25T12:49:00Z" w16du:dateUtc="2024-12-25T05:49:00Z">
              <w:r w:rsidDel="00C043ED">
                <w:rPr>
                  <w:rFonts w:ascii="Times New Roman" w:eastAsia="Times New Roman" w:hAnsi="Times New Roman" w:cs="Times New Roman"/>
                  <w:sz w:val="26"/>
                  <w:szCs w:val="26"/>
                </w:rPr>
                <w:delText>Ngoại lệ:</w:delText>
              </w:r>
            </w:del>
          </w:p>
          <w:p w14:paraId="27B8F768" w14:textId="77777777" w:rsidR="007569A2" w:rsidDel="00C043ED" w:rsidRDefault="00CE686F">
            <w:pPr>
              <w:widowControl w:val="0"/>
              <w:spacing w:line="240" w:lineRule="auto"/>
              <w:ind w:left="94"/>
              <w:rPr>
                <w:del w:id="5514" w:author="Kiên Lê Trung" w:date="2024-12-25T12:49:00Z" w16du:dateUtc="2024-12-25T05:49:00Z"/>
                <w:rFonts w:ascii="Times New Roman" w:eastAsia="Times New Roman" w:hAnsi="Times New Roman" w:cs="Times New Roman"/>
                <w:sz w:val="26"/>
                <w:szCs w:val="26"/>
              </w:rPr>
            </w:pPr>
            <w:del w:id="5515" w:author="Kiên Lê Trung" w:date="2024-12-25T12:49:00Z" w16du:dateUtc="2024-12-25T05:49:00Z">
              <w:r w:rsidDel="00C043ED">
                <w:rPr>
                  <w:rFonts w:ascii="Times New Roman" w:eastAsia="Times New Roman" w:hAnsi="Times New Roman" w:cs="Times New Roman"/>
                  <w:sz w:val="26"/>
                  <w:szCs w:val="26"/>
                </w:rPr>
                <w:delText xml:space="preserve">  </w:delText>
              </w:r>
            </w:del>
          </w:p>
        </w:tc>
      </w:tr>
    </w:tbl>
    <w:p w14:paraId="3AB58C42" w14:textId="22C4CA96" w:rsidR="007569A2" w:rsidRPr="00476848" w:rsidRDefault="1CAEAE39" w:rsidP="00C043ED">
      <w:pPr>
        <w:pStyle w:val="ListParagraph"/>
        <w:numPr>
          <w:ilvl w:val="0"/>
          <w:numId w:val="214"/>
        </w:numPr>
        <w:spacing w:after="160" w:line="259" w:lineRule="auto"/>
        <w:rPr>
          <w:rFonts w:ascii="Times New Roman" w:hAnsi="Times New Roman" w:cs="Times New Roman"/>
          <w:b/>
          <w:sz w:val="24"/>
          <w:szCs w:val="24"/>
          <w:rPrChange w:id="5516" w:author="Kiên Lê Trung" w:date="2024-12-25T13:53:00Z" w16du:dateUtc="2024-12-25T06:53:00Z">
            <w:rPr>
              <w:rFonts w:ascii="Times New Roman" w:hAnsi="Times New Roman" w:cs="Times New Roman"/>
              <w:b/>
              <w:sz w:val="26"/>
              <w:szCs w:val="26"/>
            </w:rPr>
          </w:rPrChange>
        </w:rPr>
        <w:pPrChange w:id="5517" w:author="Kiên Lê Trung" w:date="2024-12-25T12:49:00Z" w16du:dateUtc="2024-12-25T05:49:00Z">
          <w:pPr>
            <w:pStyle w:val="ListParagraph"/>
            <w:numPr>
              <w:numId w:val="103"/>
            </w:numPr>
            <w:spacing w:after="160" w:line="259" w:lineRule="auto"/>
            <w:ind w:hanging="360"/>
          </w:pPr>
        </w:pPrChange>
      </w:pPr>
      <w:r w:rsidRPr="00476848">
        <w:rPr>
          <w:rFonts w:ascii="Times New Roman" w:hAnsi="Times New Roman" w:cs="Times New Roman"/>
          <w:b/>
          <w:sz w:val="24"/>
          <w:szCs w:val="24"/>
          <w:rPrChange w:id="5518" w:author="Kiên Lê Trung" w:date="2024-12-25T13:53:00Z" w16du:dateUtc="2024-12-25T06:53:00Z">
            <w:rPr>
              <w:rFonts w:ascii="Times New Roman" w:hAnsi="Times New Roman" w:cs="Times New Roman"/>
              <w:b/>
              <w:sz w:val="26"/>
              <w:szCs w:val="26"/>
            </w:rPr>
          </w:rPrChange>
        </w:rPr>
        <w:t>Chức năng đánh giá sản phẩm</w:t>
      </w:r>
    </w:p>
    <w:p w14:paraId="47E22916" w14:textId="77777777" w:rsidR="008954BD" w:rsidRPr="00476848" w:rsidRDefault="008954BD" w:rsidP="00034C0F">
      <w:pPr>
        <w:pStyle w:val="ListParagraph"/>
        <w:spacing w:after="160" w:line="259" w:lineRule="auto"/>
        <w:rPr>
          <w:rFonts w:ascii="Times New Roman" w:hAnsi="Times New Roman" w:cs="Times New Roman"/>
          <w:sz w:val="24"/>
          <w:szCs w:val="24"/>
          <w:rPrChange w:id="5519" w:author="Kiên Lê Trung" w:date="2024-12-25T13:53:00Z" w16du:dateUtc="2024-12-25T06:53:00Z">
            <w:rPr>
              <w:rFonts w:ascii="Times New Roman" w:hAnsi="Times New Roman" w:cs="Times New Roman"/>
              <w:sz w:val="26"/>
              <w:szCs w:val="26"/>
            </w:rPr>
          </w:rPrChange>
        </w:rPr>
      </w:pP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9001287" w:rsidRPr="00476848" w14:paraId="73E25700" w14:textId="77777777" w:rsidTr="740FB05A">
        <w:trPr>
          <w:trHeight w:val="300"/>
        </w:trPr>
        <w:tc>
          <w:tcPr>
            <w:tcW w:w="2655" w:type="dxa"/>
            <w:shd w:val="clear" w:color="auto" w:fill="auto"/>
            <w:tcMar>
              <w:top w:w="100" w:type="dxa"/>
              <w:left w:w="100" w:type="dxa"/>
              <w:bottom w:w="100" w:type="dxa"/>
              <w:right w:w="100" w:type="dxa"/>
            </w:tcMar>
          </w:tcPr>
          <w:p w14:paraId="40F16657" w14:textId="668B85F9" w:rsidR="59001287" w:rsidRPr="00476848" w:rsidRDefault="00983677" w:rsidP="59001287">
            <w:pPr>
              <w:widowControl w:val="0"/>
              <w:spacing w:line="240" w:lineRule="auto"/>
              <w:ind w:left="94"/>
              <w:rPr>
                <w:rFonts w:ascii="Times New Roman" w:eastAsia="Times New Roman" w:hAnsi="Times New Roman" w:cs="Times New Roman"/>
                <w:sz w:val="24"/>
                <w:szCs w:val="24"/>
                <w:rPrChange w:id="5520"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521" w:author="Kiên Lê Trung" w:date="2024-12-25T13:53:00Z" w16du:dateUtc="2024-12-25T06:53:00Z">
                  <w:rPr>
                    <w:rFonts w:ascii="Times New Roman" w:eastAsia="Times New Roman" w:hAnsi="Times New Roman" w:cs="Times New Roman"/>
                    <w:sz w:val="26"/>
                    <w:szCs w:val="26"/>
                  </w:rPr>
                </w:rPrChange>
              </w:rPr>
              <w:t>Usecase</w:t>
            </w:r>
          </w:p>
        </w:tc>
        <w:tc>
          <w:tcPr>
            <w:tcW w:w="5625" w:type="dxa"/>
            <w:shd w:val="clear" w:color="auto" w:fill="auto"/>
            <w:tcMar>
              <w:top w:w="100" w:type="dxa"/>
              <w:left w:w="100" w:type="dxa"/>
              <w:bottom w:w="100" w:type="dxa"/>
              <w:right w:w="100" w:type="dxa"/>
            </w:tcMar>
          </w:tcPr>
          <w:p w14:paraId="24235A8D" w14:textId="11D6A129" w:rsidR="3220F319" w:rsidRPr="00476848" w:rsidRDefault="3220F319" w:rsidP="59001287">
            <w:pPr>
              <w:widowControl w:val="0"/>
              <w:spacing w:line="240" w:lineRule="auto"/>
              <w:rPr>
                <w:rFonts w:ascii="Times New Roman" w:eastAsia="Times New Roman" w:hAnsi="Times New Roman" w:cs="Times New Roman"/>
                <w:sz w:val="24"/>
                <w:szCs w:val="24"/>
                <w:rPrChange w:id="5522"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523" w:author="Kiên Lê Trung" w:date="2024-12-25T13:53:00Z" w16du:dateUtc="2024-12-25T06:53:00Z">
                  <w:rPr>
                    <w:rFonts w:ascii="Times New Roman" w:eastAsia="Times New Roman" w:hAnsi="Times New Roman" w:cs="Times New Roman"/>
                    <w:sz w:val="26"/>
                    <w:szCs w:val="26"/>
                  </w:rPr>
                </w:rPrChange>
              </w:rPr>
              <w:t xml:space="preserve">Đánh giá sản phẩm </w:t>
            </w:r>
          </w:p>
        </w:tc>
      </w:tr>
      <w:tr w:rsidR="59001287" w:rsidRPr="00476848" w14:paraId="5A5305DC" w14:textId="77777777" w:rsidTr="740FB05A">
        <w:trPr>
          <w:trHeight w:val="300"/>
        </w:trPr>
        <w:tc>
          <w:tcPr>
            <w:tcW w:w="2655" w:type="dxa"/>
            <w:shd w:val="clear" w:color="auto" w:fill="auto"/>
            <w:tcMar>
              <w:top w:w="100" w:type="dxa"/>
              <w:left w:w="100" w:type="dxa"/>
              <w:bottom w:w="100" w:type="dxa"/>
              <w:right w:w="100" w:type="dxa"/>
            </w:tcMar>
          </w:tcPr>
          <w:p w14:paraId="2C058F36" w14:textId="77777777" w:rsidR="59001287" w:rsidRPr="00476848" w:rsidRDefault="59001287" w:rsidP="59001287">
            <w:pPr>
              <w:widowControl w:val="0"/>
              <w:spacing w:line="240" w:lineRule="auto"/>
              <w:ind w:left="94"/>
              <w:rPr>
                <w:rFonts w:ascii="Times New Roman" w:eastAsia="Times New Roman" w:hAnsi="Times New Roman" w:cs="Times New Roman"/>
                <w:sz w:val="24"/>
                <w:szCs w:val="24"/>
                <w:rPrChange w:id="5524"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525" w:author="Kiên Lê Trung" w:date="2024-12-25T13:53:00Z" w16du:dateUtc="2024-12-25T06:53:00Z">
                  <w:rPr>
                    <w:rFonts w:ascii="Times New Roman" w:eastAsia="Times New Roman" w:hAnsi="Times New Roman" w:cs="Times New Roman"/>
                    <w:sz w:val="26"/>
                    <w:szCs w:val="26"/>
                  </w:rPr>
                </w:rPrChange>
              </w:rPr>
              <w:t>Actor</w:t>
            </w:r>
          </w:p>
        </w:tc>
        <w:tc>
          <w:tcPr>
            <w:tcW w:w="5625" w:type="dxa"/>
            <w:shd w:val="clear" w:color="auto" w:fill="auto"/>
            <w:tcMar>
              <w:top w:w="100" w:type="dxa"/>
              <w:left w:w="100" w:type="dxa"/>
              <w:bottom w:w="100" w:type="dxa"/>
              <w:right w:w="100" w:type="dxa"/>
            </w:tcMar>
          </w:tcPr>
          <w:p w14:paraId="057E8E48" w14:textId="1712E1BB" w:rsidR="79A10037" w:rsidRPr="00476848" w:rsidRDefault="79A10037" w:rsidP="59001287">
            <w:pPr>
              <w:widowControl w:val="0"/>
              <w:spacing w:line="240" w:lineRule="auto"/>
              <w:rPr>
                <w:rFonts w:ascii="Times New Roman" w:eastAsia="Times New Roman" w:hAnsi="Times New Roman" w:cs="Times New Roman"/>
                <w:sz w:val="24"/>
                <w:szCs w:val="24"/>
                <w:rPrChange w:id="5526"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527" w:author="Kiên Lê Trung" w:date="2024-12-25T13:53:00Z" w16du:dateUtc="2024-12-25T06:53:00Z">
                  <w:rPr>
                    <w:rFonts w:ascii="Times New Roman" w:eastAsia="Times New Roman" w:hAnsi="Times New Roman" w:cs="Times New Roman"/>
                    <w:sz w:val="26"/>
                    <w:szCs w:val="26"/>
                  </w:rPr>
                </w:rPrChange>
              </w:rPr>
              <w:t xml:space="preserve">Khách hàng </w:t>
            </w:r>
            <w:r w:rsidR="59001287" w:rsidRPr="00476848">
              <w:rPr>
                <w:rFonts w:ascii="Times New Roman" w:eastAsia="Times New Roman" w:hAnsi="Times New Roman" w:cs="Times New Roman"/>
                <w:sz w:val="24"/>
                <w:szCs w:val="24"/>
                <w:rPrChange w:id="5528" w:author="Kiên Lê Trung" w:date="2024-12-25T13:53:00Z" w16du:dateUtc="2024-12-25T06:53:00Z">
                  <w:rPr>
                    <w:rFonts w:ascii="Times New Roman" w:eastAsia="Times New Roman" w:hAnsi="Times New Roman" w:cs="Times New Roman"/>
                    <w:sz w:val="26"/>
                    <w:szCs w:val="26"/>
                  </w:rPr>
                </w:rPrChange>
              </w:rPr>
              <w:t xml:space="preserve"> </w:t>
            </w:r>
          </w:p>
        </w:tc>
      </w:tr>
      <w:tr w:rsidR="59001287" w:rsidRPr="00476848" w14:paraId="3CDC23F6" w14:textId="77777777" w:rsidTr="740FB05A">
        <w:trPr>
          <w:trHeight w:val="300"/>
        </w:trPr>
        <w:tc>
          <w:tcPr>
            <w:tcW w:w="2655" w:type="dxa"/>
            <w:shd w:val="clear" w:color="auto" w:fill="auto"/>
            <w:tcMar>
              <w:top w:w="100" w:type="dxa"/>
              <w:left w:w="100" w:type="dxa"/>
              <w:bottom w:w="100" w:type="dxa"/>
              <w:right w:w="100" w:type="dxa"/>
            </w:tcMar>
          </w:tcPr>
          <w:p w14:paraId="6C088A9E" w14:textId="77777777" w:rsidR="59001287" w:rsidRPr="00476848" w:rsidRDefault="59001287" w:rsidP="59001287">
            <w:pPr>
              <w:widowControl w:val="0"/>
              <w:spacing w:line="240" w:lineRule="auto"/>
              <w:ind w:left="94"/>
              <w:rPr>
                <w:rFonts w:ascii="Times New Roman" w:eastAsia="Times New Roman" w:hAnsi="Times New Roman" w:cs="Times New Roman"/>
                <w:sz w:val="24"/>
                <w:szCs w:val="24"/>
                <w:rPrChange w:id="5529"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530" w:author="Kiên Lê Trung" w:date="2024-12-25T13:53:00Z" w16du:dateUtc="2024-12-25T06:53:00Z">
                  <w:rPr>
                    <w:rFonts w:ascii="Times New Roman" w:eastAsia="Times New Roman" w:hAnsi="Times New Roman" w:cs="Times New Roman"/>
                    <w:sz w:val="26"/>
                    <w:szCs w:val="26"/>
                  </w:rPr>
                </w:rPrChange>
              </w:rPr>
              <w:t>Tiền điều kiện</w:t>
            </w:r>
          </w:p>
        </w:tc>
        <w:tc>
          <w:tcPr>
            <w:tcW w:w="5625" w:type="dxa"/>
            <w:shd w:val="clear" w:color="auto" w:fill="auto"/>
            <w:tcMar>
              <w:top w:w="100" w:type="dxa"/>
              <w:left w:w="100" w:type="dxa"/>
              <w:bottom w:w="100" w:type="dxa"/>
              <w:right w:w="100" w:type="dxa"/>
            </w:tcMar>
          </w:tcPr>
          <w:p w14:paraId="59C539A0" w14:textId="77777777" w:rsidR="2C8C8D61" w:rsidRPr="00476848" w:rsidRDefault="2C8C8D61" w:rsidP="59001287">
            <w:pPr>
              <w:widowControl w:val="0"/>
              <w:spacing w:line="240" w:lineRule="auto"/>
              <w:rPr>
                <w:rFonts w:ascii="Times New Roman" w:eastAsia="Times New Roman" w:hAnsi="Times New Roman" w:cs="Times New Roman"/>
                <w:sz w:val="24"/>
                <w:szCs w:val="24"/>
                <w:lang w:val="en-US"/>
                <w:rPrChange w:id="5531" w:author="Kiên Lê Trung" w:date="2024-12-25T13:53:00Z" w16du:dateUtc="2024-12-25T06:53:00Z">
                  <w:rPr>
                    <w:rFonts w:ascii="Times New Roman" w:eastAsia="Times New Roman" w:hAnsi="Times New Roman" w:cs="Times New Roman"/>
                    <w:sz w:val="26"/>
                    <w:szCs w:val="26"/>
                    <w:lang w:val="en-US"/>
                  </w:rPr>
                </w:rPrChange>
              </w:rPr>
            </w:pPr>
            <w:r w:rsidRPr="00476848">
              <w:rPr>
                <w:rFonts w:ascii="Times New Roman" w:eastAsia="Times New Roman" w:hAnsi="Times New Roman" w:cs="Times New Roman"/>
                <w:sz w:val="24"/>
                <w:szCs w:val="24"/>
                <w:rPrChange w:id="5532" w:author="Kiên Lê Trung" w:date="2024-12-25T13:53:00Z" w16du:dateUtc="2024-12-25T06:53:00Z">
                  <w:rPr>
                    <w:rFonts w:ascii="Times New Roman" w:eastAsia="Times New Roman" w:hAnsi="Times New Roman" w:cs="Times New Roman"/>
                    <w:sz w:val="26"/>
                    <w:szCs w:val="26"/>
                  </w:rPr>
                </w:rPrChange>
              </w:rPr>
              <w:t>Khách hàng</w:t>
            </w:r>
            <w:r w:rsidR="59001287" w:rsidRPr="00476848">
              <w:rPr>
                <w:rFonts w:ascii="Times New Roman" w:eastAsia="Times New Roman" w:hAnsi="Times New Roman" w:cs="Times New Roman"/>
                <w:sz w:val="24"/>
                <w:szCs w:val="24"/>
                <w:rPrChange w:id="5533" w:author="Kiên Lê Trung" w:date="2024-12-25T13:53:00Z" w16du:dateUtc="2024-12-25T06:53:00Z">
                  <w:rPr>
                    <w:rFonts w:ascii="Times New Roman" w:eastAsia="Times New Roman" w:hAnsi="Times New Roman" w:cs="Times New Roman"/>
                    <w:sz w:val="26"/>
                    <w:szCs w:val="26"/>
                  </w:rPr>
                </w:rPrChange>
              </w:rPr>
              <w:t xml:space="preserve"> đã đăng nhập vào hệ thống</w:t>
            </w:r>
          </w:p>
          <w:p w14:paraId="6ACABB20" w14:textId="37439128" w:rsidR="2C8C8D61" w:rsidRPr="00476848" w:rsidRDefault="00322EE6" w:rsidP="59001287">
            <w:pPr>
              <w:widowControl w:val="0"/>
              <w:spacing w:line="240" w:lineRule="auto"/>
              <w:rPr>
                <w:rFonts w:ascii="Times New Roman" w:eastAsia="Times New Roman" w:hAnsi="Times New Roman" w:cs="Times New Roman"/>
                <w:sz w:val="24"/>
                <w:szCs w:val="24"/>
                <w:lang w:val="en-US"/>
                <w:rPrChange w:id="5534" w:author="Kiên Lê Trung" w:date="2024-12-25T13:53:00Z" w16du:dateUtc="2024-12-25T06:53:00Z">
                  <w:rPr>
                    <w:rFonts w:ascii="Times New Roman" w:eastAsia="Times New Roman" w:hAnsi="Times New Roman" w:cs="Times New Roman"/>
                    <w:sz w:val="26"/>
                    <w:szCs w:val="26"/>
                    <w:lang w:val="en-US"/>
                  </w:rPr>
                </w:rPrChange>
              </w:rPr>
            </w:pPr>
            <w:r w:rsidRPr="00476848">
              <w:rPr>
                <w:rFonts w:ascii="Times New Roman" w:eastAsia="Times New Roman" w:hAnsi="Times New Roman" w:cs="Times New Roman"/>
                <w:sz w:val="24"/>
                <w:szCs w:val="24"/>
                <w:lang w:val="en-US"/>
                <w:rPrChange w:id="5535" w:author="Kiên Lê Trung" w:date="2024-12-25T13:53:00Z" w16du:dateUtc="2024-12-25T06:53:00Z">
                  <w:rPr>
                    <w:rFonts w:ascii="Times New Roman" w:eastAsia="Times New Roman" w:hAnsi="Times New Roman" w:cs="Times New Roman"/>
                    <w:sz w:val="26"/>
                    <w:szCs w:val="26"/>
                    <w:lang w:val="en-US"/>
                  </w:rPr>
                </w:rPrChange>
              </w:rPr>
              <w:t>Khách hàng đã mua sản phẩm</w:t>
            </w:r>
          </w:p>
        </w:tc>
      </w:tr>
      <w:tr w:rsidR="59001287" w:rsidRPr="00476848" w14:paraId="08FAED39" w14:textId="77777777" w:rsidTr="740FB05A">
        <w:trPr>
          <w:trHeight w:val="300"/>
        </w:trPr>
        <w:tc>
          <w:tcPr>
            <w:tcW w:w="2655" w:type="dxa"/>
            <w:shd w:val="clear" w:color="auto" w:fill="auto"/>
            <w:tcMar>
              <w:top w:w="100" w:type="dxa"/>
              <w:left w:w="100" w:type="dxa"/>
              <w:bottom w:w="100" w:type="dxa"/>
              <w:right w:w="100" w:type="dxa"/>
            </w:tcMar>
          </w:tcPr>
          <w:p w14:paraId="09E366AC" w14:textId="77777777" w:rsidR="59001287" w:rsidRPr="00476848" w:rsidRDefault="59001287" w:rsidP="59001287">
            <w:pPr>
              <w:widowControl w:val="0"/>
              <w:spacing w:before="3" w:line="240" w:lineRule="auto"/>
              <w:ind w:left="141"/>
              <w:rPr>
                <w:rFonts w:ascii="Times New Roman" w:eastAsia="Times New Roman" w:hAnsi="Times New Roman" w:cs="Times New Roman"/>
                <w:sz w:val="24"/>
                <w:szCs w:val="24"/>
                <w:rPrChange w:id="5536"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537" w:author="Kiên Lê Trung" w:date="2024-12-25T13:53:00Z" w16du:dateUtc="2024-12-25T06:53:00Z">
                  <w:rPr>
                    <w:rFonts w:ascii="Times New Roman" w:eastAsia="Times New Roman" w:hAnsi="Times New Roman" w:cs="Times New Roman"/>
                    <w:sz w:val="26"/>
                    <w:szCs w:val="26"/>
                  </w:rPr>
                </w:rPrChange>
              </w:rPr>
              <w:t>Hậu điều kiện</w:t>
            </w:r>
          </w:p>
        </w:tc>
        <w:tc>
          <w:tcPr>
            <w:tcW w:w="5625" w:type="dxa"/>
            <w:shd w:val="clear" w:color="auto" w:fill="auto"/>
            <w:tcMar>
              <w:top w:w="100" w:type="dxa"/>
              <w:left w:w="100" w:type="dxa"/>
              <w:bottom w:w="100" w:type="dxa"/>
              <w:right w:w="100" w:type="dxa"/>
            </w:tcMar>
          </w:tcPr>
          <w:p w14:paraId="7E88A3FD" w14:textId="50142ACE" w:rsidR="765A7166" w:rsidRPr="00476848" w:rsidRDefault="00322EE6" w:rsidP="59001287">
            <w:pPr>
              <w:spacing w:line="240" w:lineRule="auto"/>
              <w:rPr>
                <w:rFonts w:ascii="Times New Roman" w:hAnsi="Times New Roman" w:cs="Times New Roman"/>
                <w:sz w:val="24"/>
                <w:szCs w:val="24"/>
                <w:lang w:val="en-US"/>
                <w:rPrChange w:id="5538" w:author="Kiên Lê Trung" w:date="2024-12-25T13:53:00Z" w16du:dateUtc="2024-12-25T06:53:00Z">
                  <w:rPr>
                    <w:lang w:val="en-US"/>
                  </w:rPr>
                </w:rPrChange>
              </w:rPr>
            </w:pPr>
            <w:r w:rsidRPr="00476848">
              <w:rPr>
                <w:rFonts w:ascii="Times New Roman" w:hAnsi="Times New Roman" w:cs="Times New Roman"/>
                <w:sz w:val="24"/>
                <w:szCs w:val="24"/>
                <w:rPrChange w:id="5539" w:author="Kiên Lê Trung" w:date="2024-12-25T13:53:00Z" w16du:dateUtc="2024-12-25T06:53:00Z">
                  <w:rPr/>
                </w:rPrChange>
              </w:rPr>
              <w:t>Đ</w:t>
            </w:r>
            <w:r w:rsidRPr="00476848">
              <w:rPr>
                <w:rFonts w:ascii="Times New Roman" w:hAnsi="Times New Roman" w:cs="Times New Roman"/>
                <w:sz w:val="24"/>
                <w:szCs w:val="24"/>
                <w:lang w:val="en-US"/>
                <w:rPrChange w:id="5540" w:author="Kiên Lê Trung" w:date="2024-12-25T13:53:00Z" w16du:dateUtc="2024-12-25T06:53:00Z">
                  <w:rPr>
                    <w:lang w:val="en-US"/>
                  </w:rPr>
                </w:rPrChange>
              </w:rPr>
              <w:t>ánh giá của khách hàng được hiển thị</w:t>
            </w:r>
          </w:p>
        </w:tc>
      </w:tr>
      <w:tr w:rsidR="59001287" w:rsidRPr="00476848" w14:paraId="089B5D43" w14:textId="77777777" w:rsidTr="740FB05A">
        <w:trPr>
          <w:trHeight w:val="480"/>
        </w:trPr>
        <w:tc>
          <w:tcPr>
            <w:tcW w:w="8280" w:type="dxa"/>
            <w:gridSpan w:val="2"/>
            <w:shd w:val="clear" w:color="auto" w:fill="auto"/>
            <w:tcMar>
              <w:top w:w="100" w:type="dxa"/>
              <w:left w:w="100" w:type="dxa"/>
              <w:bottom w:w="100" w:type="dxa"/>
              <w:right w:w="100" w:type="dxa"/>
            </w:tcMar>
          </w:tcPr>
          <w:p w14:paraId="02730548" w14:textId="77777777" w:rsidR="59001287" w:rsidRPr="00476848" w:rsidRDefault="59001287" w:rsidP="00034C0F">
            <w:pPr>
              <w:widowControl w:val="0"/>
              <w:ind w:left="94"/>
              <w:rPr>
                <w:rFonts w:ascii="Times New Roman" w:eastAsia="Times New Roman" w:hAnsi="Times New Roman" w:cs="Times New Roman"/>
                <w:sz w:val="24"/>
                <w:szCs w:val="24"/>
                <w:rPrChange w:id="5541"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542" w:author="Kiên Lê Trung" w:date="2024-12-25T13:53:00Z" w16du:dateUtc="2024-12-25T06:53:00Z">
                  <w:rPr>
                    <w:rFonts w:ascii="Times New Roman" w:eastAsia="Times New Roman" w:hAnsi="Times New Roman" w:cs="Times New Roman"/>
                    <w:sz w:val="26"/>
                    <w:szCs w:val="26"/>
                  </w:rPr>
                </w:rPrChange>
              </w:rPr>
              <w:t>Chuỗi sự kiện chính</w:t>
            </w:r>
          </w:p>
          <w:p w14:paraId="176DC2CB" w14:textId="37409523" w:rsidR="00362983" w:rsidRPr="002256E2" w:rsidRDefault="00362983" w:rsidP="00362983">
            <w:pPr>
              <w:widowControl w:val="0"/>
              <w:numPr>
                <w:ilvl w:val="0"/>
                <w:numId w:val="22"/>
              </w:numPr>
              <w:rPr>
                <w:ins w:id="5543" w:author="Kiên Lê Trung" w:date="2024-12-25T14:35:00Z" w16du:dateUtc="2024-12-25T07:35:00Z"/>
                <w:rFonts w:ascii="Times New Roman" w:eastAsia="Times New Roman" w:hAnsi="Times New Roman" w:cs="Times New Roman"/>
                <w:sz w:val="24"/>
                <w:szCs w:val="24"/>
              </w:rPr>
            </w:pPr>
            <w:ins w:id="5544" w:author="Kiên Lê Trung" w:date="2024-12-25T14:35:00Z" w16du:dateUtc="2024-12-25T07:35:00Z">
              <w:r w:rsidRPr="002256E2">
                <w:rPr>
                  <w:rFonts w:ascii="Times New Roman" w:eastAsia="Times New Roman" w:hAnsi="Times New Roman" w:cs="Times New Roman"/>
                  <w:sz w:val="24"/>
                  <w:szCs w:val="24"/>
                </w:rPr>
                <w:t xml:space="preserve">Khách hàng </w:t>
              </w:r>
              <w:r w:rsidRPr="002256E2">
                <w:rPr>
                  <w:rFonts w:ascii="Times New Roman" w:eastAsia="Times New Roman" w:hAnsi="Times New Roman" w:cs="Times New Roman"/>
                  <w:sz w:val="24"/>
                  <w:szCs w:val="24"/>
                  <w:lang w:val="en-US"/>
                </w:rPr>
                <w:t xml:space="preserve">vào hệ thống để </w:t>
              </w:r>
              <w:r>
                <w:rPr>
                  <w:rFonts w:ascii="Times New Roman" w:eastAsia="Times New Roman" w:hAnsi="Times New Roman" w:cs="Times New Roman"/>
                  <w:sz w:val="24"/>
                  <w:szCs w:val="24"/>
                  <w:lang w:val="en-US"/>
                </w:rPr>
                <w:t>đánh giá sản phẩm</w:t>
              </w:r>
            </w:ins>
          </w:p>
          <w:p w14:paraId="68D69D57" w14:textId="77777777" w:rsidR="00362983" w:rsidRPr="002256E2" w:rsidRDefault="00362983" w:rsidP="00362983">
            <w:pPr>
              <w:widowControl w:val="0"/>
              <w:numPr>
                <w:ilvl w:val="0"/>
                <w:numId w:val="22"/>
              </w:numPr>
              <w:rPr>
                <w:ins w:id="5545" w:author="Kiên Lê Trung" w:date="2024-12-25T14:35:00Z" w16du:dateUtc="2024-12-25T07:35:00Z"/>
                <w:rFonts w:ascii="Times New Roman" w:eastAsia="Times New Roman" w:hAnsi="Times New Roman" w:cs="Times New Roman"/>
                <w:sz w:val="24"/>
                <w:szCs w:val="24"/>
              </w:rPr>
            </w:pPr>
            <w:commentRangeStart w:id="5546"/>
            <w:ins w:id="5547" w:author="Kiên Lê Trung" w:date="2024-12-25T14:35:00Z" w16du:dateUtc="2024-12-25T07:35:00Z">
              <w:r w:rsidRPr="002256E2">
                <w:rPr>
                  <w:rFonts w:ascii="Times New Roman" w:eastAsia="Times New Roman" w:hAnsi="Times New Roman" w:cs="Times New Roman"/>
                  <w:sz w:val="24"/>
                  <w:szCs w:val="24"/>
                </w:rPr>
                <w:t>Hệ thống trả về giao diện cho người dùng đăng nhập</w:t>
              </w:r>
              <w:commentRangeEnd w:id="5546"/>
              <w:r w:rsidRPr="002256E2">
                <w:rPr>
                  <w:rStyle w:val="CommentReference"/>
                  <w:sz w:val="24"/>
                  <w:szCs w:val="24"/>
                </w:rPr>
                <w:commentReference w:id="5546"/>
              </w:r>
              <w:r w:rsidRPr="002256E2">
                <w:rPr>
                  <w:rFonts w:ascii="Times New Roman" w:eastAsia="Times New Roman" w:hAnsi="Times New Roman" w:cs="Times New Roman"/>
                  <w:sz w:val="24"/>
                  <w:szCs w:val="24"/>
                  <w:lang w:val="en-US"/>
                </w:rPr>
                <w:t xml:space="preserve"> gồm các trường Email, Mật khẩu, các nút ghi nhớ mật khẩu, quên mật khẩu, kênh người bán, Đăng ký và Đăng nhập </w:t>
              </w:r>
            </w:ins>
          </w:p>
          <w:p w14:paraId="0C5F0A45" w14:textId="77777777" w:rsidR="00362983" w:rsidRPr="002256E2" w:rsidRDefault="00362983" w:rsidP="00362983">
            <w:pPr>
              <w:widowControl w:val="0"/>
              <w:numPr>
                <w:ilvl w:val="0"/>
                <w:numId w:val="22"/>
              </w:numPr>
              <w:rPr>
                <w:ins w:id="5548" w:author="Kiên Lê Trung" w:date="2024-12-25T14:35:00Z" w16du:dateUtc="2024-12-25T07:35:00Z"/>
                <w:rFonts w:ascii="Times New Roman" w:eastAsia="Times New Roman" w:hAnsi="Times New Roman" w:cs="Times New Roman"/>
                <w:sz w:val="24"/>
                <w:szCs w:val="24"/>
              </w:rPr>
            </w:pPr>
            <w:ins w:id="5549" w:author="Kiên Lê Trung" w:date="2024-12-25T14:35:00Z" w16du:dateUtc="2024-12-25T07:35:00Z">
              <w:r w:rsidRPr="002256E2">
                <w:rPr>
                  <w:rFonts w:ascii="Times New Roman" w:eastAsia="Times New Roman" w:hAnsi="Times New Roman" w:cs="Times New Roman"/>
                  <w:sz w:val="24"/>
                  <w:szCs w:val="24"/>
                </w:rPr>
                <w:t xml:space="preserve">Người dùng điền </w:t>
              </w:r>
              <w:r w:rsidRPr="002256E2">
                <w:rPr>
                  <w:rFonts w:ascii="Times New Roman" w:eastAsia="Times New Roman" w:hAnsi="Times New Roman" w:cs="Times New Roman"/>
                  <w:sz w:val="24"/>
                  <w:szCs w:val="24"/>
                  <w:lang w:val="en-US"/>
                </w:rPr>
                <w:t>Email = kinltrung72@gmail.com</w:t>
              </w:r>
              <w:r w:rsidRPr="002256E2">
                <w:rPr>
                  <w:rFonts w:ascii="Times New Roman" w:eastAsia="Times New Roman" w:hAnsi="Times New Roman" w:cs="Times New Roman"/>
                  <w:sz w:val="24"/>
                  <w:szCs w:val="24"/>
                </w:rPr>
                <w:t xml:space="preserve"> và mật khẩu </w:t>
              </w:r>
              <w:r w:rsidRPr="002256E2">
                <w:rPr>
                  <w:rFonts w:ascii="Times New Roman" w:eastAsia="Times New Roman" w:hAnsi="Times New Roman" w:cs="Times New Roman"/>
                  <w:sz w:val="24"/>
                  <w:szCs w:val="24"/>
                  <w:lang w:val="en-US"/>
                </w:rPr>
                <w:t>= 12345</w:t>
              </w:r>
              <w:r w:rsidRPr="002256E2">
                <w:rPr>
                  <w:rFonts w:ascii="Times New Roman" w:eastAsia="Times New Roman" w:hAnsi="Times New Roman" w:cs="Times New Roman"/>
                  <w:sz w:val="24"/>
                  <w:szCs w:val="24"/>
                </w:rPr>
                <w:t xml:space="preserve"> </w:t>
              </w:r>
              <w:r w:rsidRPr="002256E2">
                <w:rPr>
                  <w:rFonts w:ascii="Times New Roman" w:eastAsia="Times New Roman" w:hAnsi="Times New Roman" w:cs="Times New Roman"/>
                  <w:sz w:val="24"/>
                  <w:szCs w:val="24"/>
                  <w:lang w:val="en-US"/>
                </w:rPr>
                <w:t>và bấm Đăng nhập</w:t>
              </w:r>
            </w:ins>
          </w:p>
          <w:p w14:paraId="3519AF9D" w14:textId="77777777" w:rsidR="00362983" w:rsidRPr="002256E2" w:rsidRDefault="00362983" w:rsidP="00362983">
            <w:pPr>
              <w:widowControl w:val="0"/>
              <w:numPr>
                <w:ilvl w:val="0"/>
                <w:numId w:val="22"/>
              </w:numPr>
              <w:rPr>
                <w:ins w:id="5550" w:author="Kiên Lê Trung" w:date="2024-12-25T14:35:00Z" w16du:dateUtc="2024-12-25T07:35:00Z"/>
                <w:rFonts w:ascii="Times New Roman" w:eastAsia="Times New Roman" w:hAnsi="Times New Roman" w:cs="Times New Roman"/>
                <w:sz w:val="24"/>
                <w:szCs w:val="24"/>
              </w:rPr>
            </w:pPr>
            <w:ins w:id="5551" w:author="Kiên Lê Trung" w:date="2024-12-25T14:35:00Z" w16du:dateUtc="2024-12-25T07:35:00Z">
              <w:r w:rsidRPr="002256E2">
                <w:rPr>
                  <w:rFonts w:ascii="Times New Roman" w:eastAsia="Times New Roman" w:hAnsi="Times New Roman" w:cs="Times New Roman"/>
                  <w:sz w:val="24"/>
                  <w:szCs w:val="24"/>
                </w:rPr>
                <w:t>Hệ thống hiển thị danh sách các sản phẩm, đồng thời hiển thị thanh tìm kiếm sản phẩm</w:t>
              </w:r>
              <w:r w:rsidRPr="002256E2">
                <w:rPr>
                  <w:rFonts w:ascii="Times New Roman" w:eastAsia="Times New Roman" w:hAnsi="Times New Roman" w:cs="Times New Roman"/>
                  <w:sz w:val="24"/>
                  <w:szCs w:val="24"/>
                  <w:lang w:val="en-US"/>
                </w:rPr>
                <w:t xml:space="preserve"> bằng cách nhập từ khóa hoặc bằng giọng nói, các bộ lọc như là : Danh mục, Thương hiệu, Đánh giá, Khoảng giá, Sắp xếp theo: Mặc định, Giá tăng dần, Giá giảm dần, Giỏ hàng và Theo dõi đơn hàng</w:t>
              </w:r>
            </w:ins>
          </w:p>
          <w:p w14:paraId="768FB029" w14:textId="5F9EED0D" w:rsidR="59001287" w:rsidRPr="00476848" w:rsidDel="00362983" w:rsidRDefault="000E0FD7" w:rsidP="00362983">
            <w:pPr>
              <w:pStyle w:val="ListParagraph"/>
              <w:widowControl w:val="0"/>
              <w:numPr>
                <w:ilvl w:val="0"/>
                <w:numId w:val="22"/>
              </w:numPr>
              <w:rPr>
                <w:del w:id="5552" w:author="Kiên Lê Trung" w:date="2024-12-25T14:35:00Z" w16du:dateUtc="2024-12-25T07:35:00Z"/>
                <w:rFonts w:ascii="Times New Roman" w:eastAsia="Times New Roman" w:hAnsi="Times New Roman" w:cs="Times New Roman"/>
                <w:sz w:val="24"/>
                <w:szCs w:val="24"/>
                <w:rPrChange w:id="5553" w:author="Kiên Lê Trung" w:date="2024-12-25T13:53:00Z" w16du:dateUtc="2024-12-25T06:53:00Z">
                  <w:rPr>
                    <w:del w:id="5554" w:author="Kiên Lê Trung" w:date="2024-12-25T14:35:00Z" w16du:dateUtc="2024-12-25T07:35:00Z"/>
                    <w:rFonts w:ascii="Times New Roman" w:eastAsia="Times New Roman" w:hAnsi="Times New Roman" w:cs="Times New Roman"/>
                    <w:sz w:val="26"/>
                    <w:szCs w:val="26"/>
                  </w:rPr>
                </w:rPrChange>
              </w:rPr>
            </w:pPr>
            <w:del w:id="5555" w:author="Kiên Lê Trung" w:date="2024-12-25T14:35:00Z" w16du:dateUtc="2024-12-25T07:35:00Z">
              <w:r w:rsidRPr="00476848" w:rsidDel="00362983">
                <w:rPr>
                  <w:rFonts w:ascii="Times New Roman" w:eastAsia="Times New Roman" w:hAnsi="Times New Roman" w:cs="Times New Roman"/>
                  <w:sz w:val="24"/>
                  <w:szCs w:val="24"/>
                  <w:lang w:val="en-US"/>
                  <w:rPrChange w:id="5556" w:author="Kiên Lê Trung" w:date="2024-12-25T13:53:00Z" w16du:dateUtc="2024-12-25T06:53:00Z">
                    <w:rPr>
                      <w:rFonts w:ascii="Times New Roman" w:eastAsia="Times New Roman" w:hAnsi="Times New Roman" w:cs="Times New Roman"/>
                      <w:sz w:val="26"/>
                      <w:szCs w:val="26"/>
                      <w:lang w:val="en-US"/>
                    </w:rPr>
                  </w:rPrChange>
                </w:rPr>
                <w:delText>Khách hàng đăng nhập thành công</w:delText>
              </w:r>
            </w:del>
          </w:p>
          <w:p w14:paraId="2987AD28" w14:textId="5BA7DC4D" w:rsidR="000E0FD7" w:rsidRPr="00476848" w:rsidRDefault="000E0FD7" w:rsidP="00362983">
            <w:pPr>
              <w:pStyle w:val="ListParagraph"/>
              <w:widowControl w:val="0"/>
              <w:numPr>
                <w:ilvl w:val="0"/>
                <w:numId w:val="22"/>
              </w:numPr>
              <w:rPr>
                <w:rFonts w:ascii="Times New Roman" w:eastAsia="Times New Roman" w:hAnsi="Times New Roman" w:cs="Times New Roman"/>
                <w:sz w:val="24"/>
                <w:szCs w:val="24"/>
                <w:rPrChange w:id="5557"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558" w:author="Kiên Lê Trung" w:date="2024-12-25T13:53:00Z" w16du:dateUtc="2024-12-25T06:53:00Z">
                  <w:rPr>
                    <w:rFonts w:ascii="Times New Roman" w:eastAsia="Times New Roman" w:hAnsi="Times New Roman" w:cs="Times New Roman"/>
                    <w:sz w:val="26"/>
                    <w:szCs w:val="26"/>
                  </w:rPr>
                </w:rPrChange>
              </w:rPr>
              <w:t>Kh</w:t>
            </w:r>
            <w:r w:rsidRPr="00476848">
              <w:rPr>
                <w:rFonts w:ascii="Times New Roman" w:eastAsia="Times New Roman" w:hAnsi="Times New Roman" w:cs="Times New Roman"/>
                <w:sz w:val="24"/>
                <w:szCs w:val="24"/>
                <w:lang w:val="en-US"/>
                <w:rPrChange w:id="5559" w:author="Kiên Lê Trung" w:date="2024-12-25T13:53:00Z" w16du:dateUtc="2024-12-25T06:53:00Z">
                  <w:rPr>
                    <w:rFonts w:ascii="Times New Roman" w:eastAsia="Times New Roman" w:hAnsi="Times New Roman" w:cs="Times New Roman"/>
                    <w:sz w:val="26"/>
                    <w:szCs w:val="26"/>
                    <w:lang w:val="en-US"/>
                  </w:rPr>
                </w:rPrChange>
              </w:rPr>
              <w:t xml:space="preserve">ách hàng chọn </w:t>
            </w:r>
            <w:r w:rsidR="00D639AC" w:rsidRPr="00476848">
              <w:rPr>
                <w:rFonts w:ascii="Times New Roman" w:eastAsia="Times New Roman" w:hAnsi="Times New Roman" w:cs="Times New Roman"/>
                <w:sz w:val="24"/>
                <w:szCs w:val="24"/>
                <w:lang w:val="en-US"/>
                <w:rPrChange w:id="5560" w:author="Kiên Lê Trung" w:date="2024-12-25T13:53:00Z" w16du:dateUtc="2024-12-25T06:53:00Z">
                  <w:rPr>
                    <w:rFonts w:ascii="Times New Roman" w:eastAsia="Times New Roman" w:hAnsi="Times New Roman" w:cs="Times New Roman"/>
                    <w:sz w:val="26"/>
                    <w:szCs w:val="26"/>
                    <w:lang w:val="en-US"/>
                  </w:rPr>
                </w:rPrChange>
              </w:rPr>
              <w:t xml:space="preserve">xem chi tiết </w:t>
            </w:r>
            <w:r w:rsidRPr="00476848">
              <w:rPr>
                <w:rFonts w:ascii="Times New Roman" w:eastAsia="Times New Roman" w:hAnsi="Times New Roman" w:cs="Times New Roman"/>
                <w:sz w:val="24"/>
                <w:szCs w:val="24"/>
                <w:lang w:val="en-US"/>
                <w:rPrChange w:id="5561" w:author="Kiên Lê Trung" w:date="2024-12-25T13:53:00Z" w16du:dateUtc="2024-12-25T06:53:00Z">
                  <w:rPr>
                    <w:rFonts w:ascii="Times New Roman" w:eastAsia="Times New Roman" w:hAnsi="Times New Roman" w:cs="Times New Roman"/>
                    <w:sz w:val="26"/>
                    <w:szCs w:val="26"/>
                    <w:lang w:val="en-US"/>
                  </w:rPr>
                </w:rPrChange>
              </w:rPr>
              <w:t xml:space="preserve">sản </w:t>
            </w:r>
            <w:r w:rsidR="00D639AC" w:rsidRPr="00476848">
              <w:rPr>
                <w:rFonts w:ascii="Times New Roman" w:eastAsia="Times New Roman" w:hAnsi="Times New Roman" w:cs="Times New Roman"/>
                <w:sz w:val="24"/>
                <w:szCs w:val="24"/>
                <w:lang w:val="en-US"/>
                <w:rPrChange w:id="5562" w:author="Kiên Lê Trung" w:date="2024-12-25T13:53:00Z" w16du:dateUtc="2024-12-25T06:53:00Z">
                  <w:rPr>
                    <w:rFonts w:ascii="Times New Roman" w:eastAsia="Times New Roman" w:hAnsi="Times New Roman" w:cs="Times New Roman"/>
                    <w:sz w:val="26"/>
                    <w:szCs w:val="26"/>
                    <w:lang w:val="en-US"/>
                  </w:rPr>
                </w:rPrChange>
              </w:rPr>
              <w:t>phẩm cần đánh giá</w:t>
            </w:r>
          </w:p>
          <w:p w14:paraId="31D9CCEB" w14:textId="00E7B0F9" w:rsidR="00D639AC" w:rsidRPr="00476848" w:rsidRDefault="00A44519" w:rsidP="00362983">
            <w:pPr>
              <w:pStyle w:val="ListParagraph"/>
              <w:widowControl w:val="0"/>
              <w:numPr>
                <w:ilvl w:val="0"/>
                <w:numId w:val="22"/>
              </w:numPr>
              <w:rPr>
                <w:rFonts w:ascii="Times New Roman" w:eastAsia="Times New Roman" w:hAnsi="Times New Roman" w:cs="Times New Roman"/>
                <w:sz w:val="24"/>
                <w:szCs w:val="24"/>
                <w:rPrChange w:id="5563"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564" w:author="Kiên Lê Trung" w:date="2024-12-25T13:53:00Z" w16du:dateUtc="2024-12-25T06:53:00Z">
                  <w:rPr>
                    <w:rFonts w:ascii="Times New Roman" w:eastAsia="Times New Roman" w:hAnsi="Times New Roman" w:cs="Times New Roman"/>
                    <w:sz w:val="26"/>
                    <w:szCs w:val="26"/>
                  </w:rPr>
                </w:rPrChange>
              </w:rPr>
              <w:t>Hệ thống hiển th</w:t>
            </w:r>
            <w:r w:rsidRPr="00476848">
              <w:rPr>
                <w:rFonts w:ascii="Times New Roman" w:eastAsia="Times New Roman" w:hAnsi="Times New Roman" w:cs="Times New Roman"/>
                <w:sz w:val="24"/>
                <w:szCs w:val="24"/>
                <w:lang w:val="en-US"/>
                <w:rPrChange w:id="5565" w:author="Kiên Lê Trung" w:date="2024-12-25T13:53:00Z" w16du:dateUtc="2024-12-25T06:53:00Z">
                  <w:rPr>
                    <w:rFonts w:ascii="Times New Roman" w:eastAsia="Times New Roman" w:hAnsi="Times New Roman" w:cs="Times New Roman"/>
                    <w:sz w:val="26"/>
                    <w:szCs w:val="26"/>
                    <w:lang w:val="en-US"/>
                  </w:rPr>
                </w:rPrChange>
              </w:rPr>
              <w:t>ị chi tiết thông tin sản phẩm</w:t>
            </w:r>
          </w:p>
          <w:p w14:paraId="15C25EFB" w14:textId="7B01D3AA" w:rsidR="00A44519" w:rsidRPr="00476848" w:rsidRDefault="00A44519" w:rsidP="00362983">
            <w:pPr>
              <w:pStyle w:val="ListParagraph"/>
              <w:widowControl w:val="0"/>
              <w:numPr>
                <w:ilvl w:val="0"/>
                <w:numId w:val="22"/>
              </w:numPr>
              <w:rPr>
                <w:rFonts w:ascii="Times New Roman" w:eastAsia="Times New Roman" w:hAnsi="Times New Roman" w:cs="Times New Roman"/>
                <w:sz w:val="24"/>
                <w:szCs w:val="24"/>
                <w:rPrChange w:id="5566"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567" w:author="Kiên Lê Trung" w:date="2024-12-25T13:53:00Z" w16du:dateUtc="2024-12-25T06:53:00Z">
                  <w:rPr>
                    <w:rFonts w:ascii="Times New Roman" w:eastAsia="Times New Roman" w:hAnsi="Times New Roman" w:cs="Times New Roman"/>
                    <w:sz w:val="26"/>
                    <w:szCs w:val="26"/>
                  </w:rPr>
                </w:rPrChange>
              </w:rPr>
              <w:t>Kh</w:t>
            </w:r>
            <w:r w:rsidRPr="00476848">
              <w:rPr>
                <w:rFonts w:ascii="Times New Roman" w:eastAsia="Times New Roman" w:hAnsi="Times New Roman" w:cs="Times New Roman"/>
                <w:sz w:val="24"/>
                <w:szCs w:val="24"/>
                <w:lang w:val="en-US"/>
                <w:rPrChange w:id="5568" w:author="Kiên Lê Trung" w:date="2024-12-25T13:53:00Z" w16du:dateUtc="2024-12-25T06:53:00Z">
                  <w:rPr>
                    <w:rFonts w:ascii="Times New Roman" w:eastAsia="Times New Roman" w:hAnsi="Times New Roman" w:cs="Times New Roman"/>
                    <w:sz w:val="26"/>
                    <w:szCs w:val="26"/>
                    <w:lang w:val="en-US"/>
                  </w:rPr>
                </w:rPrChange>
              </w:rPr>
              <w:t>ách hàng chọn “Đánh giá”</w:t>
            </w:r>
          </w:p>
          <w:p w14:paraId="525E5EFE" w14:textId="7D8DABE0" w:rsidR="00A44519" w:rsidRPr="00476848" w:rsidRDefault="00A44519" w:rsidP="00362983">
            <w:pPr>
              <w:pStyle w:val="ListParagraph"/>
              <w:widowControl w:val="0"/>
              <w:numPr>
                <w:ilvl w:val="0"/>
                <w:numId w:val="22"/>
              </w:numPr>
              <w:rPr>
                <w:rFonts w:ascii="Times New Roman" w:eastAsia="Times New Roman" w:hAnsi="Times New Roman" w:cs="Times New Roman"/>
                <w:sz w:val="24"/>
                <w:szCs w:val="24"/>
                <w:rPrChange w:id="5569"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570" w:author="Kiên Lê Trung" w:date="2024-12-25T13:53:00Z" w16du:dateUtc="2024-12-25T06:53:00Z">
                  <w:rPr>
                    <w:rFonts w:ascii="Times New Roman" w:eastAsia="Times New Roman" w:hAnsi="Times New Roman" w:cs="Times New Roman"/>
                    <w:sz w:val="26"/>
                    <w:szCs w:val="26"/>
                  </w:rPr>
                </w:rPrChange>
              </w:rPr>
              <w:t>Hệ thống tr</w:t>
            </w:r>
            <w:r w:rsidRPr="00476848">
              <w:rPr>
                <w:rFonts w:ascii="Times New Roman" w:eastAsia="Times New Roman" w:hAnsi="Times New Roman" w:cs="Times New Roman"/>
                <w:sz w:val="24"/>
                <w:szCs w:val="24"/>
                <w:lang w:val="en-US"/>
                <w:rPrChange w:id="5571" w:author="Kiên Lê Trung" w:date="2024-12-25T13:53:00Z" w16du:dateUtc="2024-12-25T06:53:00Z">
                  <w:rPr>
                    <w:rFonts w:ascii="Times New Roman" w:eastAsia="Times New Roman" w:hAnsi="Times New Roman" w:cs="Times New Roman"/>
                    <w:sz w:val="26"/>
                    <w:szCs w:val="26"/>
                    <w:lang w:val="en-US"/>
                  </w:rPr>
                </w:rPrChange>
              </w:rPr>
              <w:t>ả về form đánh giá</w:t>
            </w:r>
          </w:p>
          <w:p w14:paraId="0F8BA11E" w14:textId="76617151" w:rsidR="00A44519" w:rsidRPr="00476848" w:rsidRDefault="00754FE0" w:rsidP="00362983">
            <w:pPr>
              <w:pStyle w:val="ListParagraph"/>
              <w:widowControl w:val="0"/>
              <w:numPr>
                <w:ilvl w:val="0"/>
                <w:numId w:val="22"/>
              </w:numPr>
              <w:rPr>
                <w:rFonts w:ascii="Times New Roman" w:eastAsia="Times New Roman" w:hAnsi="Times New Roman" w:cs="Times New Roman"/>
                <w:sz w:val="24"/>
                <w:szCs w:val="24"/>
                <w:rPrChange w:id="5572"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lang w:val="en-US"/>
                <w:rPrChange w:id="5573" w:author="Kiên Lê Trung" w:date="2024-12-25T13:53:00Z" w16du:dateUtc="2024-12-25T06:53:00Z">
                  <w:rPr>
                    <w:rFonts w:ascii="Times New Roman" w:eastAsia="Times New Roman" w:hAnsi="Times New Roman" w:cs="Times New Roman"/>
                    <w:sz w:val="26"/>
                    <w:szCs w:val="26"/>
                    <w:lang w:val="en-US"/>
                  </w:rPr>
                </w:rPrChange>
              </w:rPr>
              <w:t>Khách hàng nhập bình luận và chọn số sao rồi ấn gửi</w:t>
            </w:r>
          </w:p>
          <w:p w14:paraId="25B47EAF" w14:textId="682E40F7" w:rsidR="00754FE0" w:rsidRPr="00476848" w:rsidRDefault="00754FE0" w:rsidP="00362983">
            <w:pPr>
              <w:pStyle w:val="ListParagraph"/>
              <w:widowControl w:val="0"/>
              <w:numPr>
                <w:ilvl w:val="0"/>
                <w:numId w:val="22"/>
              </w:numPr>
              <w:rPr>
                <w:rFonts w:ascii="Times New Roman" w:eastAsia="Times New Roman" w:hAnsi="Times New Roman" w:cs="Times New Roman"/>
                <w:sz w:val="24"/>
                <w:szCs w:val="24"/>
                <w:rPrChange w:id="5574"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575" w:author="Kiên Lê Trung" w:date="2024-12-25T13:53:00Z" w16du:dateUtc="2024-12-25T06:53:00Z">
                  <w:rPr>
                    <w:rFonts w:ascii="Times New Roman" w:eastAsia="Times New Roman" w:hAnsi="Times New Roman" w:cs="Times New Roman"/>
                    <w:sz w:val="26"/>
                    <w:szCs w:val="26"/>
                  </w:rPr>
                </w:rPrChange>
              </w:rPr>
              <w:t>Hệ thống th</w:t>
            </w:r>
            <w:r w:rsidRPr="00476848">
              <w:rPr>
                <w:rFonts w:ascii="Times New Roman" w:eastAsia="Times New Roman" w:hAnsi="Times New Roman" w:cs="Times New Roman"/>
                <w:sz w:val="24"/>
                <w:szCs w:val="24"/>
                <w:lang w:val="en-US"/>
                <w:rPrChange w:id="5576" w:author="Kiên Lê Trung" w:date="2024-12-25T13:53:00Z" w16du:dateUtc="2024-12-25T06:53:00Z">
                  <w:rPr>
                    <w:rFonts w:ascii="Times New Roman" w:eastAsia="Times New Roman" w:hAnsi="Times New Roman" w:cs="Times New Roman"/>
                    <w:sz w:val="26"/>
                    <w:szCs w:val="26"/>
                    <w:lang w:val="en-US"/>
                  </w:rPr>
                </w:rPrChange>
              </w:rPr>
              <w:t>ông báo cập nhật thành công</w:t>
            </w:r>
          </w:p>
          <w:p w14:paraId="4A3DAF71" w14:textId="77777777" w:rsidR="59001287" w:rsidRPr="00476848" w:rsidRDefault="59001287" w:rsidP="00034C0F">
            <w:pPr>
              <w:widowControl w:val="0"/>
              <w:ind w:left="720"/>
              <w:rPr>
                <w:rFonts w:ascii="Times New Roman" w:eastAsia="Times New Roman" w:hAnsi="Times New Roman" w:cs="Times New Roman"/>
                <w:sz w:val="24"/>
                <w:szCs w:val="24"/>
                <w:rPrChange w:id="5577" w:author="Kiên Lê Trung" w:date="2024-12-25T13:53:00Z" w16du:dateUtc="2024-12-25T06:53:00Z">
                  <w:rPr>
                    <w:rFonts w:ascii="Times New Roman" w:eastAsia="Times New Roman" w:hAnsi="Times New Roman" w:cs="Times New Roman"/>
                    <w:sz w:val="26"/>
                    <w:szCs w:val="26"/>
                  </w:rPr>
                </w:rPrChange>
              </w:rPr>
            </w:pPr>
          </w:p>
          <w:p w14:paraId="2832BAEA" w14:textId="77777777" w:rsidR="59001287" w:rsidRPr="00476848" w:rsidRDefault="59001287" w:rsidP="59001287">
            <w:pPr>
              <w:widowControl w:val="0"/>
              <w:spacing w:line="240" w:lineRule="auto"/>
              <w:ind w:left="720"/>
              <w:rPr>
                <w:rFonts w:ascii="Times New Roman" w:eastAsia="Times New Roman" w:hAnsi="Times New Roman" w:cs="Times New Roman"/>
                <w:sz w:val="24"/>
                <w:szCs w:val="24"/>
                <w:rPrChange w:id="5578" w:author="Kiên Lê Trung" w:date="2024-12-25T13:53:00Z" w16du:dateUtc="2024-12-25T06:53:00Z">
                  <w:rPr>
                    <w:rFonts w:ascii="Times New Roman" w:eastAsia="Times New Roman" w:hAnsi="Times New Roman" w:cs="Times New Roman"/>
                    <w:sz w:val="26"/>
                    <w:szCs w:val="26"/>
                  </w:rPr>
                </w:rPrChange>
              </w:rPr>
            </w:pPr>
          </w:p>
        </w:tc>
      </w:tr>
      <w:tr w:rsidR="59001287" w:rsidRPr="00476848" w14:paraId="7C245103" w14:textId="77777777" w:rsidTr="740FB05A">
        <w:trPr>
          <w:trHeight w:val="480"/>
        </w:trPr>
        <w:tc>
          <w:tcPr>
            <w:tcW w:w="8280" w:type="dxa"/>
            <w:gridSpan w:val="2"/>
            <w:shd w:val="clear" w:color="auto" w:fill="auto"/>
            <w:tcMar>
              <w:top w:w="100" w:type="dxa"/>
              <w:left w:w="100" w:type="dxa"/>
              <w:bottom w:w="100" w:type="dxa"/>
              <w:right w:w="100" w:type="dxa"/>
            </w:tcMar>
          </w:tcPr>
          <w:p w14:paraId="61EAEC40" w14:textId="77777777" w:rsidR="59001287" w:rsidRPr="00476848" w:rsidRDefault="59001287" w:rsidP="00034C0F">
            <w:pPr>
              <w:widowControl w:val="0"/>
              <w:ind w:left="94"/>
              <w:rPr>
                <w:rFonts w:ascii="Times New Roman" w:eastAsia="Times New Roman" w:hAnsi="Times New Roman" w:cs="Times New Roman"/>
                <w:sz w:val="24"/>
                <w:szCs w:val="24"/>
                <w:rPrChange w:id="5579"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580" w:author="Kiên Lê Trung" w:date="2024-12-25T13:53:00Z" w16du:dateUtc="2024-12-25T06:53:00Z">
                  <w:rPr>
                    <w:rFonts w:ascii="Times New Roman" w:eastAsia="Times New Roman" w:hAnsi="Times New Roman" w:cs="Times New Roman"/>
                    <w:sz w:val="26"/>
                    <w:szCs w:val="26"/>
                  </w:rPr>
                </w:rPrChange>
              </w:rPr>
              <w:t>Ngoại lệ:</w:t>
            </w:r>
          </w:p>
          <w:p w14:paraId="5199F6D1" w14:textId="7034F33F" w:rsidR="59001287" w:rsidRPr="00476848" w:rsidRDefault="59001287" w:rsidP="00034C0F">
            <w:pPr>
              <w:widowControl w:val="0"/>
              <w:ind w:left="94"/>
              <w:rPr>
                <w:rFonts w:ascii="Times New Roman" w:eastAsia="Times New Roman" w:hAnsi="Times New Roman" w:cs="Times New Roman"/>
                <w:sz w:val="24"/>
                <w:szCs w:val="24"/>
                <w:lang w:val="en-US"/>
                <w:rPrChange w:id="5581" w:author="Kiên Lê Trung" w:date="2024-12-25T13:53:00Z" w16du:dateUtc="2024-12-25T06:53:00Z">
                  <w:rPr>
                    <w:rFonts w:ascii="Times New Roman" w:eastAsia="Times New Roman" w:hAnsi="Times New Roman" w:cs="Times New Roman"/>
                    <w:sz w:val="26"/>
                    <w:szCs w:val="26"/>
                    <w:lang w:val="en-US"/>
                  </w:rPr>
                </w:rPrChange>
              </w:rPr>
            </w:pPr>
            <w:r w:rsidRPr="00476848">
              <w:rPr>
                <w:rFonts w:ascii="Times New Roman" w:eastAsia="Times New Roman" w:hAnsi="Times New Roman" w:cs="Times New Roman"/>
                <w:sz w:val="24"/>
                <w:szCs w:val="24"/>
                <w:rPrChange w:id="5582" w:author="Kiên Lê Trung" w:date="2024-12-25T13:53:00Z" w16du:dateUtc="2024-12-25T06:53:00Z">
                  <w:rPr>
                    <w:rFonts w:ascii="Times New Roman" w:eastAsia="Times New Roman" w:hAnsi="Times New Roman" w:cs="Times New Roman"/>
                    <w:sz w:val="26"/>
                    <w:szCs w:val="26"/>
                  </w:rPr>
                </w:rPrChange>
              </w:rPr>
              <w:t xml:space="preserve">  </w:t>
            </w:r>
            <w:r w:rsidR="00754FE0" w:rsidRPr="00476848">
              <w:rPr>
                <w:rFonts w:ascii="Times New Roman" w:eastAsia="Times New Roman" w:hAnsi="Times New Roman" w:cs="Times New Roman"/>
                <w:sz w:val="24"/>
                <w:szCs w:val="24"/>
                <w:lang w:val="en-US"/>
                <w:rPrChange w:id="5583" w:author="Kiên Lê Trung" w:date="2024-12-25T13:53:00Z" w16du:dateUtc="2024-12-25T06:53:00Z">
                  <w:rPr>
                    <w:rFonts w:ascii="Times New Roman" w:eastAsia="Times New Roman" w:hAnsi="Times New Roman" w:cs="Times New Roman"/>
                    <w:sz w:val="26"/>
                    <w:szCs w:val="26"/>
                    <w:lang w:val="en-US"/>
                  </w:rPr>
                </w:rPrChange>
              </w:rPr>
              <w:t xml:space="preserve">5.1 </w:t>
            </w:r>
            <w:r w:rsidR="002B7AF4" w:rsidRPr="00476848">
              <w:rPr>
                <w:rFonts w:ascii="Times New Roman" w:eastAsia="Times New Roman" w:hAnsi="Times New Roman" w:cs="Times New Roman"/>
                <w:sz w:val="24"/>
                <w:szCs w:val="24"/>
                <w:lang w:val="en-US"/>
                <w:rPrChange w:id="5584" w:author="Kiên Lê Trung" w:date="2024-12-25T13:53:00Z" w16du:dateUtc="2024-12-25T06:53:00Z">
                  <w:rPr>
                    <w:rFonts w:ascii="Times New Roman" w:eastAsia="Times New Roman" w:hAnsi="Times New Roman" w:cs="Times New Roman"/>
                    <w:sz w:val="26"/>
                    <w:szCs w:val="26"/>
                    <w:lang w:val="en-US"/>
                  </w:rPr>
                </w:rPrChange>
              </w:rPr>
              <w:t>H</w:t>
            </w:r>
            <w:r w:rsidR="00754FE0" w:rsidRPr="00476848">
              <w:rPr>
                <w:rFonts w:ascii="Times New Roman" w:eastAsia="Times New Roman" w:hAnsi="Times New Roman" w:cs="Times New Roman"/>
                <w:sz w:val="24"/>
                <w:szCs w:val="24"/>
                <w:lang w:val="en-US"/>
                <w:rPrChange w:id="5585" w:author="Kiên Lê Trung" w:date="2024-12-25T13:53:00Z" w16du:dateUtc="2024-12-25T06:53:00Z">
                  <w:rPr>
                    <w:rFonts w:ascii="Times New Roman" w:eastAsia="Times New Roman" w:hAnsi="Times New Roman" w:cs="Times New Roman"/>
                    <w:sz w:val="26"/>
                    <w:szCs w:val="26"/>
                    <w:lang w:val="en-US"/>
                  </w:rPr>
                </w:rPrChange>
              </w:rPr>
              <w:t xml:space="preserve">ệ thống trả về thông báo lỗi </w:t>
            </w:r>
            <w:r w:rsidR="002B7AF4" w:rsidRPr="00476848">
              <w:rPr>
                <w:rFonts w:ascii="Times New Roman" w:eastAsia="Times New Roman" w:hAnsi="Times New Roman" w:cs="Times New Roman"/>
                <w:sz w:val="24"/>
                <w:szCs w:val="24"/>
                <w:lang w:val="en-US"/>
                <w:rPrChange w:id="5586" w:author="Kiên Lê Trung" w:date="2024-12-25T13:53:00Z" w16du:dateUtc="2024-12-25T06:53:00Z">
                  <w:rPr>
                    <w:rFonts w:ascii="Times New Roman" w:eastAsia="Times New Roman" w:hAnsi="Times New Roman" w:cs="Times New Roman"/>
                    <w:sz w:val="26"/>
                    <w:szCs w:val="26"/>
                    <w:lang w:val="en-US"/>
                  </w:rPr>
                </w:rPrChange>
              </w:rPr>
              <w:t>nếu người dùng chưa mua sản phẩm này</w:t>
            </w:r>
          </w:p>
        </w:tc>
      </w:tr>
    </w:tbl>
    <w:p w14:paraId="091CF48A" w14:textId="4176DAB1" w:rsidR="59001287" w:rsidRPr="00C043ED" w:rsidRDefault="00C043ED" w:rsidP="00C36412">
      <w:pPr>
        <w:pStyle w:val="Caption"/>
        <w:spacing w:before="240"/>
        <w:rPr>
          <w:sz w:val="28"/>
          <w:szCs w:val="28"/>
          <w:lang w:val="en-US"/>
          <w:rPrChange w:id="5587" w:author="Kiên Lê Trung" w:date="2024-12-25T12:50:00Z" w16du:dateUtc="2024-12-25T05:50:00Z">
            <w:rPr>
              <w:sz w:val="28"/>
              <w:szCs w:val="28"/>
            </w:rPr>
          </w:rPrChange>
        </w:rPr>
        <w:pPrChange w:id="5588" w:author="Kiên Lê Trung" w:date="2024-12-25T14:36:00Z" w16du:dateUtc="2024-12-25T07:36:00Z">
          <w:pPr>
            <w:spacing w:after="160" w:line="259" w:lineRule="auto"/>
          </w:pPr>
        </w:pPrChange>
      </w:pPr>
      <w:bookmarkStart w:id="5589" w:name="_Toc186028241"/>
      <w:ins w:id="5590" w:author="Kiên Lê Trung" w:date="2024-12-25T12:50:00Z" w16du:dateUtc="2024-12-25T05:50:00Z">
        <w:r>
          <w:t xml:space="preserve">Bảng </w:t>
        </w:r>
      </w:ins>
      <w:ins w:id="5591" w:author="Kiên Lê Trung" w:date="2024-12-25T12:56:00Z" w16du:dateUtc="2024-12-25T05:56:00Z">
        <w:r w:rsidR="00115DF8">
          <w:fldChar w:fldCharType="begin"/>
        </w:r>
        <w:r w:rsidR="00115DF8">
          <w:instrText xml:space="preserve"> STYLEREF 1 \s </w:instrText>
        </w:r>
      </w:ins>
      <w:r w:rsidR="00115DF8">
        <w:fldChar w:fldCharType="separate"/>
      </w:r>
      <w:r w:rsidR="00115DF8">
        <w:rPr>
          <w:noProof/>
        </w:rPr>
        <w:t>2</w:t>
      </w:r>
      <w:ins w:id="5592" w:author="Kiên Lê Trung" w:date="2024-12-25T12:56:00Z" w16du:dateUtc="2024-12-25T05:56:00Z">
        <w:r w:rsidR="00115DF8">
          <w:fldChar w:fldCharType="end"/>
        </w:r>
        <w:r w:rsidR="00115DF8">
          <w:t>.</w:t>
        </w:r>
        <w:r w:rsidR="00115DF8">
          <w:fldChar w:fldCharType="begin"/>
        </w:r>
        <w:r w:rsidR="00115DF8">
          <w:instrText xml:space="preserve"> SEQ Bảng \* ARABIC \s 1 </w:instrText>
        </w:r>
      </w:ins>
      <w:r w:rsidR="00115DF8">
        <w:fldChar w:fldCharType="separate"/>
      </w:r>
      <w:ins w:id="5593" w:author="Kiên Lê Trung" w:date="2024-12-25T12:56:00Z" w16du:dateUtc="2024-12-25T05:56:00Z">
        <w:r w:rsidR="00115DF8">
          <w:rPr>
            <w:noProof/>
          </w:rPr>
          <w:t>16</w:t>
        </w:r>
        <w:r w:rsidR="00115DF8">
          <w:fldChar w:fldCharType="end"/>
        </w:r>
      </w:ins>
      <w:ins w:id="5594" w:author="Kiên Lê Trung" w:date="2024-12-25T12:50:00Z" w16du:dateUtc="2024-12-25T05:50:00Z">
        <w:r>
          <w:rPr>
            <w:lang w:val="en-US"/>
          </w:rPr>
          <w:t xml:space="preserve"> Kịch bản khách hàng đánh giá sản phẩm</w:t>
        </w:r>
      </w:ins>
      <w:bookmarkEnd w:id="5589"/>
    </w:p>
    <w:p w14:paraId="6A82F353" w14:textId="30BAF009" w:rsidR="007569A2" w:rsidRPr="00476848" w:rsidRDefault="00CE686F" w:rsidP="00C60A20">
      <w:pPr>
        <w:pStyle w:val="ListParagraph"/>
        <w:numPr>
          <w:ilvl w:val="0"/>
          <w:numId w:val="186"/>
        </w:numPr>
        <w:ind w:left="709"/>
        <w:rPr>
          <w:rFonts w:ascii="Times New Roman" w:hAnsi="Times New Roman" w:cs="Times New Roman"/>
          <w:b/>
          <w:sz w:val="24"/>
          <w:szCs w:val="24"/>
          <w:rPrChange w:id="5595" w:author="Kiên Lê Trung" w:date="2024-12-25T13:53:00Z" w16du:dateUtc="2024-12-25T06:53:00Z">
            <w:rPr>
              <w:rFonts w:ascii="Times New Roman" w:hAnsi="Times New Roman" w:cs="Times New Roman"/>
              <w:b/>
              <w:sz w:val="26"/>
              <w:szCs w:val="26"/>
            </w:rPr>
          </w:rPrChange>
        </w:rPr>
      </w:pPr>
      <w:r w:rsidRPr="00476848">
        <w:rPr>
          <w:rFonts w:ascii="Times New Roman" w:hAnsi="Times New Roman" w:cs="Times New Roman"/>
          <w:b/>
          <w:sz w:val="24"/>
          <w:szCs w:val="24"/>
          <w:rPrChange w:id="5596" w:author="Kiên Lê Trung" w:date="2024-12-25T13:53:00Z" w16du:dateUtc="2024-12-25T06:53:00Z">
            <w:rPr>
              <w:rFonts w:ascii="Times New Roman" w:hAnsi="Times New Roman" w:cs="Times New Roman"/>
              <w:b/>
              <w:sz w:val="26"/>
              <w:szCs w:val="26"/>
            </w:rPr>
          </w:rPrChange>
        </w:rPr>
        <w:t xml:space="preserve">Chức năng quản lý người dùng </w:t>
      </w:r>
    </w:p>
    <w:p w14:paraId="7FABFAFF" w14:textId="77777777" w:rsidR="007569A2" w:rsidRPr="00476848" w:rsidRDefault="00CE686F" w:rsidP="00034C0F">
      <w:pPr>
        <w:numPr>
          <w:ilvl w:val="0"/>
          <w:numId w:val="106"/>
        </w:numPr>
        <w:spacing w:after="160" w:line="259" w:lineRule="auto"/>
        <w:rPr>
          <w:rFonts w:ascii="Times New Roman" w:eastAsia="Times New Roman" w:hAnsi="Times New Roman" w:cs="Times New Roman"/>
          <w:sz w:val="24"/>
          <w:szCs w:val="24"/>
          <w:rPrChange w:id="5597"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598" w:author="Kiên Lê Trung" w:date="2024-12-25T13:53:00Z" w16du:dateUtc="2024-12-25T06:53:00Z">
            <w:rPr>
              <w:rFonts w:ascii="Times New Roman" w:eastAsia="Times New Roman" w:hAnsi="Times New Roman" w:cs="Times New Roman"/>
              <w:sz w:val="26"/>
              <w:szCs w:val="26"/>
            </w:rPr>
          </w:rPrChange>
        </w:rPr>
        <w:t xml:space="preserve">Xem chi tiết người dùng </w:t>
      </w:r>
    </w:p>
    <w:tbl>
      <w:tblPr>
        <w:tblStyle w:val="ae"/>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1C047AF7" w14:textId="77777777">
        <w:tc>
          <w:tcPr>
            <w:tcW w:w="2655" w:type="dxa"/>
            <w:shd w:val="clear" w:color="auto" w:fill="auto"/>
            <w:tcMar>
              <w:top w:w="100" w:type="dxa"/>
              <w:left w:w="100" w:type="dxa"/>
              <w:bottom w:w="100" w:type="dxa"/>
              <w:right w:w="100" w:type="dxa"/>
            </w:tcMar>
          </w:tcPr>
          <w:p w14:paraId="40385105" w14:textId="119F7C80" w:rsidR="007569A2" w:rsidRPr="00476848" w:rsidRDefault="00983677">
            <w:pPr>
              <w:widowControl w:val="0"/>
              <w:spacing w:line="240" w:lineRule="auto"/>
              <w:ind w:left="94"/>
              <w:rPr>
                <w:rFonts w:ascii="Times New Roman" w:eastAsia="Times New Roman" w:hAnsi="Times New Roman" w:cs="Times New Roman"/>
                <w:sz w:val="24"/>
                <w:szCs w:val="24"/>
                <w:rPrChange w:id="5599"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600" w:author="Kiên Lê Trung" w:date="2024-12-25T13:53:00Z" w16du:dateUtc="2024-12-25T06:53:00Z">
                  <w:rPr>
                    <w:rFonts w:ascii="Times New Roman" w:eastAsia="Times New Roman" w:hAnsi="Times New Roman" w:cs="Times New Roman"/>
                    <w:sz w:val="26"/>
                    <w:szCs w:val="26"/>
                  </w:rPr>
                </w:rPrChange>
              </w:rPr>
              <w:t>Usecase</w:t>
            </w:r>
          </w:p>
        </w:tc>
        <w:tc>
          <w:tcPr>
            <w:tcW w:w="5625" w:type="dxa"/>
            <w:shd w:val="clear" w:color="auto" w:fill="auto"/>
            <w:tcMar>
              <w:top w:w="100" w:type="dxa"/>
              <w:left w:w="100" w:type="dxa"/>
              <w:bottom w:w="100" w:type="dxa"/>
              <w:right w:w="100" w:type="dxa"/>
            </w:tcMar>
          </w:tcPr>
          <w:p w14:paraId="06B450A6" w14:textId="77777777" w:rsidR="007569A2" w:rsidRPr="00476848" w:rsidRDefault="00CE686F">
            <w:pPr>
              <w:widowControl w:val="0"/>
              <w:spacing w:line="240" w:lineRule="auto"/>
              <w:rPr>
                <w:rFonts w:ascii="Times New Roman" w:eastAsia="Times New Roman" w:hAnsi="Times New Roman" w:cs="Times New Roman"/>
                <w:sz w:val="24"/>
                <w:szCs w:val="24"/>
                <w:rPrChange w:id="5601"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602" w:author="Kiên Lê Trung" w:date="2024-12-25T13:53:00Z" w16du:dateUtc="2024-12-25T06:53:00Z">
                  <w:rPr>
                    <w:rFonts w:ascii="Times New Roman" w:eastAsia="Times New Roman" w:hAnsi="Times New Roman" w:cs="Times New Roman"/>
                    <w:sz w:val="26"/>
                    <w:szCs w:val="26"/>
                  </w:rPr>
                </w:rPrChange>
              </w:rPr>
              <w:t>Xem chi tiết người dùng</w:t>
            </w:r>
          </w:p>
        </w:tc>
      </w:tr>
      <w:tr w:rsidR="007569A2" w:rsidRPr="00476848" w14:paraId="56487E96" w14:textId="77777777">
        <w:tc>
          <w:tcPr>
            <w:tcW w:w="2655" w:type="dxa"/>
            <w:shd w:val="clear" w:color="auto" w:fill="auto"/>
            <w:tcMar>
              <w:top w:w="100" w:type="dxa"/>
              <w:left w:w="100" w:type="dxa"/>
              <w:bottom w:w="100" w:type="dxa"/>
              <w:right w:w="100" w:type="dxa"/>
            </w:tcMar>
          </w:tcPr>
          <w:p w14:paraId="2A35295F"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603"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604" w:author="Kiên Lê Trung" w:date="2024-12-25T13:53:00Z" w16du:dateUtc="2024-12-25T06:53:00Z">
                  <w:rPr>
                    <w:rFonts w:ascii="Times New Roman" w:eastAsia="Times New Roman" w:hAnsi="Times New Roman" w:cs="Times New Roman"/>
                    <w:sz w:val="26"/>
                    <w:szCs w:val="26"/>
                  </w:rPr>
                </w:rPrChange>
              </w:rPr>
              <w:t>Actor</w:t>
            </w:r>
          </w:p>
        </w:tc>
        <w:tc>
          <w:tcPr>
            <w:tcW w:w="5625" w:type="dxa"/>
            <w:shd w:val="clear" w:color="auto" w:fill="auto"/>
            <w:tcMar>
              <w:top w:w="100" w:type="dxa"/>
              <w:left w:w="100" w:type="dxa"/>
              <w:bottom w:w="100" w:type="dxa"/>
              <w:right w:w="100" w:type="dxa"/>
            </w:tcMar>
          </w:tcPr>
          <w:p w14:paraId="00CA6516" w14:textId="77777777" w:rsidR="007569A2" w:rsidRPr="00476848" w:rsidRDefault="00CE686F">
            <w:pPr>
              <w:widowControl w:val="0"/>
              <w:spacing w:line="240" w:lineRule="auto"/>
              <w:rPr>
                <w:rFonts w:ascii="Times New Roman" w:eastAsia="Times New Roman" w:hAnsi="Times New Roman" w:cs="Times New Roman"/>
                <w:sz w:val="24"/>
                <w:szCs w:val="24"/>
                <w:rPrChange w:id="5605"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606" w:author="Kiên Lê Trung" w:date="2024-12-25T13:53:00Z" w16du:dateUtc="2024-12-25T06:53:00Z">
                  <w:rPr>
                    <w:rFonts w:ascii="Times New Roman" w:eastAsia="Times New Roman" w:hAnsi="Times New Roman" w:cs="Times New Roman"/>
                    <w:sz w:val="26"/>
                    <w:szCs w:val="26"/>
                  </w:rPr>
                </w:rPrChange>
              </w:rPr>
              <w:t xml:space="preserve">Người quản trị </w:t>
            </w:r>
          </w:p>
        </w:tc>
      </w:tr>
      <w:tr w:rsidR="007569A2" w:rsidRPr="00476848" w14:paraId="14ADBCC4" w14:textId="77777777">
        <w:tc>
          <w:tcPr>
            <w:tcW w:w="2655" w:type="dxa"/>
            <w:shd w:val="clear" w:color="auto" w:fill="auto"/>
            <w:tcMar>
              <w:top w:w="100" w:type="dxa"/>
              <w:left w:w="100" w:type="dxa"/>
              <w:bottom w:w="100" w:type="dxa"/>
              <w:right w:w="100" w:type="dxa"/>
            </w:tcMar>
          </w:tcPr>
          <w:p w14:paraId="18C9C0F2"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607"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608" w:author="Kiên Lê Trung" w:date="2024-12-25T13:53:00Z" w16du:dateUtc="2024-12-25T06:53:00Z">
                  <w:rPr>
                    <w:rFonts w:ascii="Times New Roman" w:eastAsia="Times New Roman" w:hAnsi="Times New Roman" w:cs="Times New Roman"/>
                    <w:sz w:val="26"/>
                    <w:szCs w:val="26"/>
                  </w:rPr>
                </w:rPrChange>
              </w:rPr>
              <w:t>Tiền điều kiện</w:t>
            </w:r>
          </w:p>
        </w:tc>
        <w:tc>
          <w:tcPr>
            <w:tcW w:w="5625" w:type="dxa"/>
            <w:shd w:val="clear" w:color="auto" w:fill="auto"/>
            <w:tcMar>
              <w:top w:w="100" w:type="dxa"/>
              <w:left w:w="100" w:type="dxa"/>
              <w:bottom w:w="100" w:type="dxa"/>
              <w:right w:w="100" w:type="dxa"/>
            </w:tcMar>
          </w:tcPr>
          <w:p w14:paraId="6BF80546" w14:textId="77777777" w:rsidR="007569A2" w:rsidRPr="00476848" w:rsidRDefault="00CE686F">
            <w:pPr>
              <w:widowControl w:val="0"/>
              <w:spacing w:line="240" w:lineRule="auto"/>
              <w:rPr>
                <w:rFonts w:ascii="Times New Roman" w:eastAsia="Times New Roman" w:hAnsi="Times New Roman" w:cs="Times New Roman"/>
                <w:sz w:val="24"/>
                <w:szCs w:val="24"/>
                <w:rPrChange w:id="5609"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610" w:author="Kiên Lê Trung" w:date="2024-12-25T13:53:00Z" w16du:dateUtc="2024-12-25T06:53:00Z">
                  <w:rPr>
                    <w:rFonts w:ascii="Times New Roman" w:eastAsia="Times New Roman" w:hAnsi="Times New Roman" w:cs="Times New Roman"/>
                    <w:sz w:val="26"/>
                    <w:szCs w:val="26"/>
                  </w:rPr>
                </w:rPrChange>
              </w:rPr>
              <w:t>Người quản trị  đã đăng nhập thành công vào hệ thống</w:t>
            </w:r>
          </w:p>
        </w:tc>
      </w:tr>
      <w:tr w:rsidR="007569A2" w:rsidRPr="00476848" w14:paraId="346E2DB8" w14:textId="77777777">
        <w:tc>
          <w:tcPr>
            <w:tcW w:w="2655" w:type="dxa"/>
            <w:shd w:val="clear" w:color="auto" w:fill="auto"/>
            <w:tcMar>
              <w:top w:w="100" w:type="dxa"/>
              <w:left w:w="100" w:type="dxa"/>
              <w:bottom w:w="100" w:type="dxa"/>
              <w:right w:w="100" w:type="dxa"/>
            </w:tcMar>
          </w:tcPr>
          <w:p w14:paraId="7E8828F8" w14:textId="77777777" w:rsidR="007569A2" w:rsidRPr="00476848" w:rsidRDefault="00CE686F">
            <w:pPr>
              <w:widowControl w:val="0"/>
              <w:spacing w:before="3" w:line="240" w:lineRule="auto"/>
              <w:ind w:left="141"/>
              <w:rPr>
                <w:rFonts w:ascii="Times New Roman" w:eastAsia="Times New Roman" w:hAnsi="Times New Roman" w:cs="Times New Roman"/>
                <w:sz w:val="24"/>
                <w:szCs w:val="24"/>
                <w:rPrChange w:id="5611"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612" w:author="Kiên Lê Trung" w:date="2024-12-25T13:53:00Z" w16du:dateUtc="2024-12-25T06:53:00Z">
                  <w:rPr>
                    <w:rFonts w:ascii="Times New Roman" w:eastAsia="Times New Roman" w:hAnsi="Times New Roman" w:cs="Times New Roman"/>
                    <w:sz w:val="26"/>
                    <w:szCs w:val="26"/>
                  </w:rPr>
                </w:rPrChange>
              </w:rPr>
              <w:t>Hậu điều kiện</w:t>
            </w:r>
          </w:p>
        </w:tc>
        <w:tc>
          <w:tcPr>
            <w:tcW w:w="5625" w:type="dxa"/>
            <w:shd w:val="clear" w:color="auto" w:fill="auto"/>
            <w:tcMar>
              <w:top w:w="100" w:type="dxa"/>
              <w:left w:w="100" w:type="dxa"/>
              <w:bottom w:w="100" w:type="dxa"/>
              <w:right w:w="100" w:type="dxa"/>
            </w:tcMar>
          </w:tcPr>
          <w:p w14:paraId="5C80B41F" w14:textId="77777777" w:rsidR="007569A2" w:rsidRPr="00476848" w:rsidRDefault="00CE686F">
            <w:pPr>
              <w:spacing w:line="240" w:lineRule="auto"/>
              <w:rPr>
                <w:rFonts w:ascii="Times New Roman" w:eastAsia="Times New Roman" w:hAnsi="Times New Roman" w:cs="Times New Roman"/>
                <w:sz w:val="24"/>
                <w:szCs w:val="24"/>
                <w:rPrChange w:id="5613"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614" w:author="Kiên Lê Trung" w:date="2024-12-25T13:53:00Z" w16du:dateUtc="2024-12-25T06:53:00Z">
                  <w:rPr>
                    <w:rFonts w:ascii="Times New Roman" w:eastAsia="Times New Roman" w:hAnsi="Times New Roman" w:cs="Times New Roman"/>
                    <w:sz w:val="26"/>
                    <w:szCs w:val="26"/>
                  </w:rPr>
                </w:rPrChange>
              </w:rPr>
              <w:t>Xem được chi tiết thông tin của người dùng</w:t>
            </w:r>
          </w:p>
        </w:tc>
      </w:tr>
      <w:tr w:rsidR="007569A2" w:rsidRPr="00476848" w14:paraId="7DC64F18" w14:textId="77777777">
        <w:trPr>
          <w:trHeight w:val="480"/>
        </w:trPr>
        <w:tc>
          <w:tcPr>
            <w:tcW w:w="8280" w:type="dxa"/>
            <w:gridSpan w:val="2"/>
            <w:shd w:val="clear" w:color="auto" w:fill="auto"/>
            <w:tcMar>
              <w:top w:w="100" w:type="dxa"/>
              <w:left w:w="100" w:type="dxa"/>
              <w:bottom w:w="100" w:type="dxa"/>
              <w:right w:w="100" w:type="dxa"/>
            </w:tcMar>
          </w:tcPr>
          <w:p w14:paraId="193CDDE5" w14:textId="77777777" w:rsidR="007569A2" w:rsidRPr="00476848" w:rsidRDefault="00CE686F" w:rsidP="00E93FF1">
            <w:pPr>
              <w:widowControl w:val="0"/>
              <w:ind w:left="94"/>
              <w:rPr>
                <w:rFonts w:ascii="Times New Roman" w:eastAsia="Times New Roman" w:hAnsi="Times New Roman" w:cs="Times New Roman"/>
                <w:sz w:val="24"/>
                <w:szCs w:val="24"/>
                <w:rPrChange w:id="5615" w:author="Kiên Lê Trung" w:date="2024-12-25T13:53:00Z" w16du:dateUtc="2024-12-25T06:53:00Z">
                  <w:rPr>
                    <w:rFonts w:ascii="Times New Roman" w:eastAsia="Times New Roman" w:hAnsi="Times New Roman" w:cs="Times New Roman"/>
                    <w:sz w:val="26"/>
                    <w:szCs w:val="26"/>
                  </w:rPr>
                </w:rPrChange>
              </w:rPr>
              <w:pPrChange w:id="5616" w:author="Kiên Lê Trung" w:date="2024-12-25T14:37:00Z" w16du:dateUtc="2024-12-25T07:37:00Z">
                <w:pPr>
                  <w:widowControl w:val="0"/>
                  <w:spacing w:line="240" w:lineRule="auto"/>
                  <w:ind w:left="94"/>
                </w:pPr>
              </w:pPrChange>
            </w:pPr>
            <w:r w:rsidRPr="00476848">
              <w:rPr>
                <w:rFonts w:ascii="Times New Roman" w:eastAsia="Times New Roman" w:hAnsi="Times New Roman" w:cs="Times New Roman"/>
                <w:sz w:val="24"/>
                <w:szCs w:val="24"/>
                <w:rPrChange w:id="5617" w:author="Kiên Lê Trung" w:date="2024-12-25T13:53:00Z" w16du:dateUtc="2024-12-25T06:53:00Z">
                  <w:rPr>
                    <w:rFonts w:ascii="Times New Roman" w:eastAsia="Times New Roman" w:hAnsi="Times New Roman" w:cs="Times New Roman"/>
                    <w:sz w:val="26"/>
                    <w:szCs w:val="26"/>
                  </w:rPr>
                </w:rPrChange>
              </w:rPr>
              <w:t>Chuỗi sự kiện chính</w:t>
            </w:r>
          </w:p>
          <w:p w14:paraId="520A5D37" w14:textId="77777777" w:rsidR="007569A2" w:rsidRPr="00476848" w:rsidRDefault="00CE686F" w:rsidP="00E93FF1">
            <w:pPr>
              <w:widowControl w:val="0"/>
              <w:numPr>
                <w:ilvl w:val="0"/>
                <w:numId w:val="45"/>
              </w:numPr>
              <w:rPr>
                <w:rFonts w:ascii="Times New Roman" w:eastAsia="Times New Roman" w:hAnsi="Times New Roman" w:cs="Times New Roman"/>
                <w:sz w:val="24"/>
                <w:szCs w:val="24"/>
                <w:rPrChange w:id="5618" w:author="Kiên Lê Trung" w:date="2024-12-25T13:53:00Z" w16du:dateUtc="2024-12-25T06:53:00Z">
                  <w:rPr>
                    <w:rFonts w:ascii="Times New Roman" w:eastAsia="Times New Roman" w:hAnsi="Times New Roman" w:cs="Times New Roman"/>
                    <w:sz w:val="26"/>
                    <w:szCs w:val="26"/>
                  </w:rPr>
                </w:rPrChange>
              </w:rPr>
              <w:pPrChange w:id="5619" w:author="Kiên Lê Trung" w:date="2024-12-25T14:37:00Z" w16du:dateUtc="2024-12-25T07:37:00Z">
                <w:pPr>
                  <w:widowControl w:val="0"/>
                  <w:numPr>
                    <w:numId w:val="45"/>
                  </w:numPr>
                  <w:spacing w:line="240" w:lineRule="auto"/>
                  <w:ind w:left="720" w:hanging="360"/>
                </w:pPr>
              </w:pPrChange>
            </w:pPr>
            <w:r w:rsidRPr="00476848">
              <w:rPr>
                <w:rFonts w:ascii="Times New Roman" w:eastAsia="Times New Roman" w:hAnsi="Times New Roman" w:cs="Times New Roman"/>
                <w:sz w:val="24"/>
                <w:szCs w:val="24"/>
                <w:rPrChange w:id="5620" w:author="Kiên Lê Trung" w:date="2024-12-25T13:53:00Z" w16du:dateUtc="2024-12-25T06:53:00Z">
                  <w:rPr>
                    <w:rFonts w:ascii="Times New Roman" w:eastAsia="Times New Roman" w:hAnsi="Times New Roman" w:cs="Times New Roman"/>
                    <w:sz w:val="26"/>
                    <w:szCs w:val="26"/>
                  </w:rPr>
                </w:rPrChange>
              </w:rPr>
              <w:t>Người quản trị  đăng nhập thành công vào hệ thống với tài khoản và mật khẩu cấp trước đó</w:t>
            </w:r>
          </w:p>
          <w:p w14:paraId="4EA0A8F1" w14:textId="77777777" w:rsidR="007569A2" w:rsidRPr="00476848" w:rsidRDefault="00CE686F" w:rsidP="00E93FF1">
            <w:pPr>
              <w:widowControl w:val="0"/>
              <w:numPr>
                <w:ilvl w:val="0"/>
                <w:numId w:val="45"/>
              </w:numPr>
              <w:rPr>
                <w:rFonts w:ascii="Times New Roman" w:eastAsia="Times New Roman" w:hAnsi="Times New Roman" w:cs="Times New Roman"/>
                <w:sz w:val="24"/>
                <w:szCs w:val="24"/>
                <w:rPrChange w:id="5621" w:author="Kiên Lê Trung" w:date="2024-12-25T13:53:00Z" w16du:dateUtc="2024-12-25T06:53:00Z">
                  <w:rPr>
                    <w:rFonts w:ascii="Times New Roman" w:eastAsia="Times New Roman" w:hAnsi="Times New Roman" w:cs="Times New Roman"/>
                    <w:sz w:val="26"/>
                    <w:szCs w:val="26"/>
                  </w:rPr>
                </w:rPrChange>
              </w:rPr>
              <w:pPrChange w:id="5622" w:author="Kiên Lê Trung" w:date="2024-12-25T14:37:00Z" w16du:dateUtc="2024-12-25T07:37:00Z">
                <w:pPr>
                  <w:widowControl w:val="0"/>
                  <w:numPr>
                    <w:numId w:val="45"/>
                  </w:numPr>
                  <w:spacing w:line="240" w:lineRule="auto"/>
                  <w:ind w:left="720" w:hanging="360"/>
                </w:pPr>
              </w:pPrChange>
            </w:pPr>
            <w:r w:rsidRPr="00476848">
              <w:rPr>
                <w:rFonts w:ascii="Times New Roman" w:eastAsia="Times New Roman" w:hAnsi="Times New Roman" w:cs="Times New Roman"/>
                <w:sz w:val="24"/>
                <w:szCs w:val="24"/>
                <w:rPrChange w:id="5623" w:author="Kiên Lê Trung" w:date="2024-12-25T13:53:00Z" w16du:dateUtc="2024-12-25T06:53:00Z">
                  <w:rPr>
                    <w:rFonts w:ascii="Times New Roman" w:eastAsia="Times New Roman" w:hAnsi="Times New Roman" w:cs="Times New Roman"/>
                    <w:sz w:val="26"/>
                    <w:szCs w:val="26"/>
                  </w:rPr>
                </w:rPrChange>
              </w:rPr>
              <w:t>Giao diện quản lý hiện ra với các chức năng quản lý danh mục, quản lý nhãn hiệu, quản lý người bán, quản lý người mua, quản lý đơn hàng</w:t>
            </w:r>
          </w:p>
          <w:p w14:paraId="45439BD2" w14:textId="77777777" w:rsidR="007569A2" w:rsidRPr="00476848" w:rsidRDefault="00CE686F" w:rsidP="00E93FF1">
            <w:pPr>
              <w:widowControl w:val="0"/>
              <w:numPr>
                <w:ilvl w:val="0"/>
                <w:numId w:val="45"/>
              </w:numPr>
              <w:rPr>
                <w:rFonts w:ascii="Times New Roman" w:eastAsia="Times New Roman" w:hAnsi="Times New Roman" w:cs="Times New Roman"/>
                <w:sz w:val="24"/>
                <w:szCs w:val="24"/>
                <w:rPrChange w:id="5624" w:author="Kiên Lê Trung" w:date="2024-12-25T13:53:00Z" w16du:dateUtc="2024-12-25T06:53:00Z">
                  <w:rPr>
                    <w:rFonts w:ascii="Times New Roman" w:eastAsia="Times New Roman" w:hAnsi="Times New Roman" w:cs="Times New Roman"/>
                    <w:sz w:val="26"/>
                    <w:szCs w:val="26"/>
                  </w:rPr>
                </w:rPrChange>
              </w:rPr>
              <w:pPrChange w:id="5625" w:author="Kiên Lê Trung" w:date="2024-12-25T14:37:00Z" w16du:dateUtc="2024-12-25T07:37:00Z">
                <w:pPr>
                  <w:widowControl w:val="0"/>
                  <w:numPr>
                    <w:numId w:val="45"/>
                  </w:numPr>
                  <w:spacing w:line="240" w:lineRule="auto"/>
                  <w:ind w:left="720" w:hanging="360"/>
                </w:pPr>
              </w:pPrChange>
            </w:pPr>
            <w:r w:rsidRPr="00476848">
              <w:rPr>
                <w:rFonts w:ascii="Times New Roman" w:eastAsia="Times New Roman" w:hAnsi="Times New Roman" w:cs="Times New Roman"/>
                <w:sz w:val="24"/>
                <w:szCs w:val="24"/>
                <w:rPrChange w:id="5626" w:author="Kiên Lê Trung" w:date="2024-12-25T13:53:00Z" w16du:dateUtc="2024-12-25T06:53:00Z">
                  <w:rPr>
                    <w:rFonts w:ascii="Times New Roman" w:eastAsia="Times New Roman" w:hAnsi="Times New Roman" w:cs="Times New Roman"/>
                    <w:sz w:val="26"/>
                    <w:szCs w:val="26"/>
                  </w:rPr>
                </w:rPrChange>
              </w:rPr>
              <w:t xml:space="preserve">Người quản trị  chọn quản lý người bán hoặc quản lý người mua </w:t>
            </w:r>
          </w:p>
          <w:p w14:paraId="614E567C" w14:textId="77777777" w:rsidR="007569A2" w:rsidRPr="00476848" w:rsidRDefault="00CE686F" w:rsidP="00E93FF1">
            <w:pPr>
              <w:widowControl w:val="0"/>
              <w:numPr>
                <w:ilvl w:val="0"/>
                <w:numId w:val="45"/>
              </w:numPr>
              <w:rPr>
                <w:rFonts w:ascii="Times New Roman" w:eastAsia="Times New Roman" w:hAnsi="Times New Roman" w:cs="Times New Roman"/>
                <w:sz w:val="24"/>
                <w:szCs w:val="24"/>
                <w:rPrChange w:id="5627" w:author="Kiên Lê Trung" w:date="2024-12-25T13:53:00Z" w16du:dateUtc="2024-12-25T06:53:00Z">
                  <w:rPr>
                    <w:rFonts w:ascii="Times New Roman" w:eastAsia="Times New Roman" w:hAnsi="Times New Roman" w:cs="Times New Roman"/>
                    <w:sz w:val="26"/>
                    <w:szCs w:val="26"/>
                  </w:rPr>
                </w:rPrChange>
              </w:rPr>
              <w:pPrChange w:id="5628" w:author="Kiên Lê Trung" w:date="2024-12-25T14:37:00Z" w16du:dateUtc="2024-12-25T07:37:00Z">
                <w:pPr>
                  <w:widowControl w:val="0"/>
                  <w:numPr>
                    <w:numId w:val="45"/>
                  </w:numPr>
                  <w:spacing w:line="240" w:lineRule="auto"/>
                  <w:ind w:left="720" w:hanging="360"/>
                </w:pPr>
              </w:pPrChange>
            </w:pPr>
            <w:r w:rsidRPr="00476848">
              <w:rPr>
                <w:rFonts w:ascii="Times New Roman" w:eastAsia="Times New Roman" w:hAnsi="Times New Roman" w:cs="Times New Roman"/>
                <w:sz w:val="24"/>
                <w:szCs w:val="24"/>
                <w:rPrChange w:id="5629" w:author="Kiên Lê Trung" w:date="2024-12-25T13:53:00Z" w16du:dateUtc="2024-12-25T06:53:00Z">
                  <w:rPr>
                    <w:rFonts w:ascii="Times New Roman" w:eastAsia="Times New Roman" w:hAnsi="Times New Roman" w:cs="Times New Roman"/>
                    <w:sz w:val="26"/>
                    <w:szCs w:val="26"/>
                  </w:rPr>
                </w:rPrChange>
              </w:rPr>
              <w:t xml:space="preserve">Giao diện hiện ra với 1 ô input tìm kiếm và 1 danh sách các người dùng </w:t>
            </w:r>
          </w:p>
          <w:p w14:paraId="243BBA04" w14:textId="77777777" w:rsidR="007569A2" w:rsidRPr="00476848" w:rsidRDefault="00CE686F" w:rsidP="00E93FF1">
            <w:pPr>
              <w:widowControl w:val="0"/>
              <w:numPr>
                <w:ilvl w:val="0"/>
                <w:numId w:val="45"/>
              </w:numPr>
              <w:rPr>
                <w:rFonts w:ascii="Times New Roman" w:eastAsia="Times New Roman" w:hAnsi="Times New Roman" w:cs="Times New Roman"/>
                <w:sz w:val="24"/>
                <w:szCs w:val="24"/>
                <w:rPrChange w:id="5630" w:author="Kiên Lê Trung" w:date="2024-12-25T13:53:00Z" w16du:dateUtc="2024-12-25T06:53:00Z">
                  <w:rPr>
                    <w:rFonts w:ascii="Times New Roman" w:eastAsia="Times New Roman" w:hAnsi="Times New Roman" w:cs="Times New Roman"/>
                    <w:sz w:val="26"/>
                    <w:szCs w:val="26"/>
                  </w:rPr>
                </w:rPrChange>
              </w:rPr>
              <w:pPrChange w:id="5631" w:author="Kiên Lê Trung" w:date="2024-12-25T14:37:00Z" w16du:dateUtc="2024-12-25T07:37:00Z">
                <w:pPr>
                  <w:widowControl w:val="0"/>
                  <w:numPr>
                    <w:numId w:val="45"/>
                  </w:numPr>
                  <w:spacing w:line="240" w:lineRule="auto"/>
                  <w:ind w:left="720" w:hanging="360"/>
                </w:pPr>
              </w:pPrChange>
            </w:pPr>
            <w:r w:rsidRPr="00476848">
              <w:rPr>
                <w:rFonts w:ascii="Times New Roman" w:eastAsia="Times New Roman" w:hAnsi="Times New Roman" w:cs="Times New Roman"/>
                <w:sz w:val="24"/>
                <w:szCs w:val="24"/>
                <w:rPrChange w:id="5632" w:author="Kiên Lê Trung" w:date="2024-12-25T13:53:00Z" w16du:dateUtc="2024-12-25T06:53:00Z">
                  <w:rPr>
                    <w:rFonts w:ascii="Times New Roman" w:eastAsia="Times New Roman" w:hAnsi="Times New Roman" w:cs="Times New Roman"/>
                    <w:sz w:val="26"/>
                    <w:szCs w:val="26"/>
                  </w:rPr>
                </w:rPrChange>
              </w:rPr>
              <w:t xml:space="preserve">Người quản trị  có thể tìm kiếm Tên hoặc email của khách hàng </w:t>
            </w:r>
          </w:p>
          <w:p w14:paraId="756D6D30" w14:textId="77777777" w:rsidR="007569A2" w:rsidRPr="00476848" w:rsidRDefault="00CE686F" w:rsidP="00E93FF1">
            <w:pPr>
              <w:widowControl w:val="0"/>
              <w:numPr>
                <w:ilvl w:val="0"/>
                <w:numId w:val="45"/>
              </w:numPr>
              <w:rPr>
                <w:rFonts w:ascii="Times New Roman" w:eastAsia="Times New Roman" w:hAnsi="Times New Roman" w:cs="Times New Roman"/>
                <w:sz w:val="24"/>
                <w:szCs w:val="24"/>
                <w:rPrChange w:id="5633" w:author="Kiên Lê Trung" w:date="2024-12-25T13:53:00Z" w16du:dateUtc="2024-12-25T06:53:00Z">
                  <w:rPr>
                    <w:rFonts w:ascii="Times New Roman" w:eastAsia="Times New Roman" w:hAnsi="Times New Roman" w:cs="Times New Roman"/>
                    <w:sz w:val="26"/>
                    <w:szCs w:val="26"/>
                  </w:rPr>
                </w:rPrChange>
              </w:rPr>
              <w:pPrChange w:id="5634" w:author="Kiên Lê Trung" w:date="2024-12-25T14:37:00Z" w16du:dateUtc="2024-12-25T07:37:00Z">
                <w:pPr>
                  <w:widowControl w:val="0"/>
                  <w:numPr>
                    <w:numId w:val="45"/>
                  </w:numPr>
                  <w:spacing w:line="240" w:lineRule="auto"/>
                  <w:ind w:left="720" w:hanging="360"/>
                </w:pPr>
              </w:pPrChange>
            </w:pPr>
            <w:r w:rsidRPr="00476848">
              <w:rPr>
                <w:rFonts w:ascii="Times New Roman" w:eastAsia="Times New Roman" w:hAnsi="Times New Roman" w:cs="Times New Roman"/>
                <w:sz w:val="24"/>
                <w:szCs w:val="24"/>
                <w:rPrChange w:id="5635" w:author="Kiên Lê Trung" w:date="2024-12-25T13:53:00Z" w16du:dateUtc="2024-12-25T06:53:00Z">
                  <w:rPr>
                    <w:rFonts w:ascii="Times New Roman" w:eastAsia="Times New Roman" w:hAnsi="Times New Roman" w:cs="Times New Roman"/>
                    <w:sz w:val="26"/>
                    <w:szCs w:val="26"/>
                  </w:rPr>
                </w:rPrChange>
              </w:rPr>
              <w:t>Giao diện sẽ hiển thị các kết quả tương ứng</w:t>
            </w:r>
          </w:p>
          <w:p w14:paraId="52FFA61A" w14:textId="77777777" w:rsidR="007569A2" w:rsidRPr="00476848" w:rsidRDefault="00CE686F" w:rsidP="00E93FF1">
            <w:pPr>
              <w:widowControl w:val="0"/>
              <w:numPr>
                <w:ilvl w:val="0"/>
                <w:numId w:val="45"/>
              </w:numPr>
              <w:rPr>
                <w:rFonts w:ascii="Times New Roman" w:eastAsia="Times New Roman" w:hAnsi="Times New Roman" w:cs="Times New Roman"/>
                <w:sz w:val="24"/>
                <w:szCs w:val="24"/>
                <w:rPrChange w:id="5636" w:author="Kiên Lê Trung" w:date="2024-12-25T13:53:00Z" w16du:dateUtc="2024-12-25T06:53:00Z">
                  <w:rPr>
                    <w:rFonts w:ascii="Times New Roman" w:eastAsia="Times New Roman" w:hAnsi="Times New Roman" w:cs="Times New Roman"/>
                    <w:sz w:val="26"/>
                    <w:szCs w:val="26"/>
                  </w:rPr>
                </w:rPrChange>
              </w:rPr>
              <w:pPrChange w:id="5637" w:author="Kiên Lê Trung" w:date="2024-12-25T14:37:00Z" w16du:dateUtc="2024-12-25T07:37:00Z">
                <w:pPr>
                  <w:widowControl w:val="0"/>
                  <w:numPr>
                    <w:numId w:val="45"/>
                  </w:numPr>
                  <w:spacing w:line="240" w:lineRule="auto"/>
                  <w:ind w:left="720" w:hanging="360"/>
                </w:pPr>
              </w:pPrChange>
            </w:pPr>
            <w:r w:rsidRPr="00476848">
              <w:rPr>
                <w:rFonts w:ascii="Times New Roman" w:eastAsia="Times New Roman" w:hAnsi="Times New Roman" w:cs="Times New Roman"/>
                <w:sz w:val="24"/>
                <w:szCs w:val="24"/>
                <w:rPrChange w:id="5638" w:author="Kiên Lê Trung" w:date="2024-12-25T13:53:00Z" w16du:dateUtc="2024-12-25T06:53:00Z">
                  <w:rPr>
                    <w:rFonts w:ascii="Times New Roman" w:eastAsia="Times New Roman" w:hAnsi="Times New Roman" w:cs="Times New Roman"/>
                    <w:sz w:val="26"/>
                    <w:szCs w:val="26"/>
                  </w:rPr>
                </w:rPrChange>
              </w:rPr>
              <w:t xml:space="preserve">Người quản trị  có thể xem thông tin người dùng hoặc là chỉnh trạng thái của người dùng đó </w:t>
            </w:r>
          </w:p>
          <w:p w14:paraId="4EA9BA15" w14:textId="77777777" w:rsidR="007569A2" w:rsidRPr="00476848" w:rsidRDefault="007569A2">
            <w:pPr>
              <w:widowControl w:val="0"/>
              <w:spacing w:line="240" w:lineRule="auto"/>
              <w:ind w:left="720"/>
              <w:rPr>
                <w:rFonts w:ascii="Times New Roman" w:eastAsia="Times New Roman" w:hAnsi="Times New Roman" w:cs="Times New Roman"/>
                <w:sz w:val="24"/>
                <w:szCs w:val="24"/>
                <w:rPrChange w:id="5639" w:author="Kiên Lê Trung" w:date="2024-12-25T13:53:00Z" w16du:dateUtc="2024-12-25T06:53:00Z">
                  <w:rPr>
                    <w:rFonts w:ascii="Times New Roman" w:eastAsia="Times New Roman" w:hAnsi="Times New Roman" w:cs="Times New Roman"/>
                    <w:sz w:val="26"/>
                    <w:szCs w:val="26"/>
                  </w:rPr>
                </w:rPrChange>
              </w:rPr>
            </w:pPr>
          </w:p>
        </w:tc>
      </w:tr>
      <w:tr w:rsidR="007569A2" w:rsidRPr="00476848" w14:paraId="0349AFDF" w14:textId="77777777">
        <w:trPr>
          <w:trHeight w:val="480"/>
        </w:trPr>
        <w:tc>
          <w:tcPr>
            <w:tcW w:w="8280" w:type="dxa"/>
            <w:gridSpan w:val="2"/>
            <w:shd w:val="clear" w:color="auto" w:fill="auto"/>
            <w:tcMar>
              <w:top w:w="100" w:type="dxa"/>
              <w:left w:w="100" w:type="dxa"/>
              <w:bottom w:w="100" w:type="dxa"/>
              <w:right w:w="100" w:type="dxa"/>
            </w:tcMar>
          </w:tcPr>
          <w:p w14:paraId="6A25E1CB"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640"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641" w:author="Kiên Lê Trung" w:date="2024-12-25T13:53:00Z" w16du:dateUtc="2024-12-25T06:53:00Z">
                  <w:rPr>
                    <w:rFonts w:ascii="Times New Roman" w:eastAsia="Times New Roman" w:hAnsi="Times New Roman" w:cs="Times New Roman"/>
                    <w:sz w:val="26"/>
                    <w:szCs w:val="26"/>
                  </w:rPr>
                </w:rPrChange>
              </w:rPr>
              <w:t>Ngoại lệ:</w:t>
            </w:r>
          </w:p>
        </w:tc>
      </w:tr>
    </w:tbl>
    <w:p w14:paraId="60EDCC55" w14:textId="77777777" w:rsidR="007569A2" w:rsidRPr="00034C0F" w:rsidRDefault="007569A2" w:rsidP="00C60A20">
      <w:pPr>
        <w:pStyle w:val="ListParagraph"/>
        <w:rPr>
          <w:lang w:val="en-US"/>
        </w:rPr>
      </w:pPr>
    </w:p>
    <w:p w14:paraId="19B7C8A4" w14:textId="00B57778" w:rsidR="00B45B2A" w:rsidRPr="00B45B2A" w:rsidRDefault="00B45B2A" w:rsidP="00B45B2A">
      <w:pPr>
        <w:pStyle w:val="Caption"/>
        <w:rPr>
          <w:ins w:id="5642" w:author="Kiên Lê Trung" w:date="2024-12-25T12:50:00Z" w16du:dateUtc="2024-12-25T05:50:00Z"/>
          <w:b/>
          <w:sz w:val="14"/>
          <w:szCs w:val="14"/>
          <w:lang w:val="en-US"/>
        </w:rPr>
        <w:pPrChange w:id="5643" w:author="Kiên Lê Trung" w:date="2024-12-25T12:50:00Z" w16du:dateUtc="2024-12-25T05:50:00Z">
          <w:pPr>
            <w:pStyle w:val="ListParagraph"/>
          </w:pPr>
        </w:pPrChange>
      </w:pPr>
      <w:bookmarkStart w:id="5644" w:name="_Toc186028242"/>
      <w:ins w:id="5645" w:author="Kiên Lê Trung" w:date="2024-12-25T12:50:00Z" w16du:dateUtc="2024-12-25T05:50:00Z">
        <w:r>
          <w:t xml:space="preserve">Bảng </w:t>
        </w:r>
      </w:ins>
      <w:ins w:id="5646" w:author="Kiên Lê Trung" w:date="2024-12-25T12:56:00Z" w16du:dateUtc="2024-12-25T05:56:00Z">
        <w:r w:rsidR="00115DF8">
          <w:fldChar w:fldCharType="begin"/>
        </w:r>
        <w:r w:rsidR="00115DF8">
          <w:instrText xml:space="preserve"> STYLEREF 1 \s </w:instrText>
        </w:r>
      </w:ins>
      <w:r w:rsidR="00115DF8">
        <w:fldChar w:fldCharType="separate"/>
      </w:r>
      <w:r w:rsidR="00115DF8">
        <w:rPr>
          <w:noProof/>
        </w:rPr>
        <w:t>2</w:t>
      </w:r>
      <w:ins w:id="5647" w:author="Kiên Lê Trung" w:date="2024-12-25T12:56:00Z" w16du:dateUtc="2024-12-25T05:56:00Z">
        <w:r w:rsidR="00115DF8">
          <w:fldChar w:fldCharType="end"/>
        </w:r>
        <w:r w:rsidR="00115DF8">
          <w:t>.</w:t>
        </w:r>
        <w:r w:rsidR="00115DF8">
          <w:fldChar w:fldCharType="begin"/>
        </w:r>
        <w:r w:rsidR="00115DF8">
          <w:instrText xml:space="preserve"> SEQ Bảng \* ARABIC \s 1 </w:instrText>
        </w:r>
      </w:ins>
      <w:r w:rsidR="00115DF8">
        <w:fldChar w:fldCharType="separate"/>
      </w:r>
      <w:ins w:id="5648" w:author="Kiên Lê Trung" w:date="2024-12-25T12:56:00Z" w16du:dateUtc="2024-12-25T05:56:00Z">
        <w:r w:rsidR="00115DF8">
          <w:rPr>
            <w:noProof/>
          </w:rPr>
          <w:t>17</w:t>
        </w:r>
        <w:r w:rsidR="00115DF8">
          <w:fldChar w:fldCharType="end"/>
        </w:r>
      </w:ins>
      <w:ins w:id="5649" w:author="Kiên Lê Trung" w:date="2024-12-25T12:50:00Z" w16du:dateUtc="2024-12-25T05:50:00Z">
        <w:r>
          <w:rPr>
            <w:lang w:val="en-US"/>
          </w:rPr>
          <w:t xml:space="preserve"> Kịch bản người quản trị quản lý người dùng</w:t>
        </w:r>
        <w:bookmarkEnd w:id="5644"/>
      </w:ins>
    </w:p>
    <w:p w14:paraId="3BBB8815" w14:textId="71BDCEEA" w:rsidR="007569A2" w:rsidRPr="00A341F1" w:rsidRDefault="00CE686F" w:rsidP="00B45B2A">
      <w:pPr>
        <w:pStyle w:val="ListParagraph"/>
        <w:numPr>
          <w:ilvl w:val="0"/>
          <w:numId w:val="215"/>
        </w:numPr>
        <w:ind w:left="709"/>
        <w:rPr>
          <w:ins w:id="5650" w:author="Kiên Lê Trung" w:date="2024-12-25T15:56:00Z" w16du:dateUtc="2024-12-25T08:56:00Z"/>
          <w:sz w:val="24"/>
          <w:szCs w:val="24"/>
          <w:lang w:val="vi-VN"/>
          <w:rPrChange w:id="5651" w:author="Kiên Lê Trung" w:date="2024-12-25T15:56:00Z" w16du:dateUtc="2024-12-25T08:56:00Z">
            <w:rPr>
              <w:ins w:id="5652" w:author="Kiên Lê Trung" w:date="2024-12-25T15:56:00Z" w16du:dateUtc="2024-12-25T08:56:00Z"/>
              <w:rFonts w:ascii="Times New Roman" w:eastAsia="Times New Roman" w:hAnsi="Times New Roman" w:cs="Times New Roman"/>
              <w:b/>
              <w:sz w:val="24"/>
              <w:szCs w:val="24"/>
              <w:lang w:val="en-US"/>
            </w:rPr>
          </w:rPrChange>
        </w:rPr>
      </w:pPr>
      <w:del w:id="5653" w:author="Kiên Lê Trung" w:date="2024-12-25T12:50:00Z" w16du:dateUtc="2024-12-25T05:50:00Z">
        <w:r w:rsidRPr="00476848" w:rsidDel="00B45B2A">
          <w:rPr>
            <w:b/>
            <w:sz w:val="24"/>
            <w:szCs w:val="24"/>
            <w:rPrChange w:id="5654" w:author="Kiên Lê Trung" w:date="2024-12-25T13:53:00Z" w16du:dateUtc="2024-12-25T06:53:00Z">
              <w:rPr>
                <w:b/>
                <w:sz w:val="14"/>
                <w:szCs w:val="14"/>
              </w:rPr>
            </w:rPrChange>
          </w:rPr>
          <w:delText xml:space="preserve"> </w:delText>
        </w:r>
      </w:del>
      <w:r w:rsidRPr="00476848">
        <w:rPr>
          <w:rFonts w:ascii="Times New Roman" w:eastAsia="Times New Roman" w:hAnsi="Times New Roman" w:cs="Times New Roman"/>
          <w:b/>
          <w:sz w:val="24"/>
          <w:szCs w:val="24"/>
          <w:rPrChange w:id="5655" w:author="Kiên Lê Trung" w:date="2024-12-25T13:53:00Z" w16du:dateUtc="2024-12-25T06:53:00Z">
            <w:rPr>
              <w:rFonts w:ascii="Times New Roman" w:eastAsia="Times New Roman" w:hAnsi="Times New Roman" w:cs="Times New Roman"/>
              <w:b/>
              <w:sz w:val="26"/>
              <w:szCs w:val="26"/>
            </w:rPr>
          </w:rPrChange>
        </w:rPr>
        <w:t xml:space="preserve">Chức năng </w:t>
      </w:r>
      <w:r w:rsidR="00A4162E" w:rsidRPr="00476848">
        <w:rPr>
          <w:rFonts w:ascii="Times New Roman" w:eastAsia="Times New Roman" w:hAnsi="Times New Roman" w:cs="Times New Roman"/>
          <w:b/>
          <w:sz w:val="24"/>
          <w:szCs w:val="24"/>
          <w:lang w:val="en-US"/>
          <w:rPrChange w:id="5656" w:author="Kiên Lê Trung" w:date="2024-12-25T13:53:00Z" w16du:dateUtc="2024-12-25T06:53:00Z">
            <w:rPr>
              <w:rFonts w:ascii="Times New Roman" w:eastAsia="Times New Roman" w:hAnsi="Times New Roman" w:cs="Times New Roman"/>
              <w:b/>
              <w:sz w:val="26"/>
              <w:szCs w:val="26"/>
              <w:lang w:val="en-US"/>
            </w:rPr>
          </w:rPrChange>
        </w:rPr>
        <w:t>Chỉnh sửa thông tin</w:t>
      </w:r>
    </w:p>
    <w:p w14:paraId="27B76CBA" w14:textId="77777777" w:rsidR="00A341F1" w:rsidRPr="00476848" w:rsidRDefault="00A341F1" w:rsidP="00A341F1">
      <w:pPr>
        <w:pStyle w:val="ListParagraph"/>
        <w:ind w:left="709"/>
        <w:rPr>
          <w:sz w:val="24"/>
          <w:szCs w:val="24"/>
          <w:lang w:val="vi-VN"/>
          <w:rPrChange w:id="5657" w:author="Kiên Lê Trung" w:date="2024-12-25T13:53:00Z" w16du:dateUtc="2024-12-25T06:53:00Z">
            <w:rPr>
              <w:lang w:val="vi-VN"/>
            </w:rPr>
          </w:rPrChange>
        </w:rPr>
        <w:pPrChange w:id="5658" w:author="Kiên Lê Trung" w:date="2024-12-25T15:56:00Z" w16du:dateUtc="2024-12-25T08:56:00Z">
          <w:pPr>
            <w:pStyle w:val="ListParagraph"/>
          </w:pPr>
        </w:pPrChange>
      </w:pPr>
    </w:p>
    <w:tbl>
      <w:tblPr>
        <w:tblStyle w:val="af0"/>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6EA72B8E" w14:textId="77777777">
        <w:tc>
          <w:tcPr>
            <w:tcW w:w="2655" w:type="dxa"/>
            <w:shd w:val="clear" w:color="auto" w:fill="auto"/>
            <w:tcMar>
              <w:top w:w="100" w:type="dxa"/>
              <w:left w:w="100" w:type="dxa"/>
              <w:bottom w:w="100" w:type="dxa"/>
              <w:right w:w="100" w:type="dxa"/>
            </w:tcMar>
          </w:tcPr>
          <w:p w14:paraId="39C81447" w14:textId="47B101A6" w:rsidR="007569A2" w:rsidRPr="00476848" w:rsidRDefault="00983677">
            <w:pPr>
              <w:widowControl w:val="0"/>
              <w:spacing w:line="240" w:lineRule="auto"/>
              <w:ind w:left="94"/>
              <w:rPr>
                <w:rFonts w:ascii="Times New Roman" w:eastAsia="Times New Roman" w:hAnsi="Times New Roman" w:cs="Times New Roman"/>
                <w:sz w:val="24"/>
                <w:szCs w:val="24"/>
                <w:rPrChange w:id="5659"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660" w:author="Kiên Lê Trung" w:date="2024-12-25T13:53:00Z" w16du:dateUtc="2024-12-25T06:53:00Z">
                  <w:rPr>
                    <w:rFonts w:ascii="Times New Roman" w:eastAsia="Times New Roman" w:hAnsi="Times New Roman" w:cs="Times New Roman"/>
                    <w:sz w:val="26"/>
                    <w:szCs w:val="26"/>
                  </w:rPr>
                </w:rPrChange>
              </w:rPr>
              <w:t>Usecase</w:t>
            </w:r>
          </w:p>
        </w:tc>
        <w:tc>
          <w:tcPr>
            <w:tcW w:w="5625" w:type="dxa"/>
            <w:shd w:val="clear" w:color="auto" w:fill="auto"/>
            <w:tcMar>
              <w:top w:w="100" w:type="dxa"/>
              <w:left w:w="100" w:type="dxa"/>
              <w:bottom w:w="100" w:type="dxa"/>
              <w:right w:w="100" w:type="dxa"/>
            </w:tcMar>
          </w:tcPr>
          <w:p w14:paraId="263063EA" w14:textId="6CC4CBCD" w:rsidR="007569A2" w:rsidRPr="00476848" w:rsidRDefault="00A4162E">
            <w:pPr>
              <w:widowControl w:val="0"/>
              <w:spacing w:line="240" w:lineRule="auto"/>
              <w:rPr>
                <w:rFonts w:ascii="Times New Roman" w:eastAsia="Times New Roman" w:hAnsi="Times New Roman" w:cs="Times New Roman"/>
                <w:sz w:val="24"/>
                <w:szCs w:val="24"/>
                <w:lang w:val="en-US"/>
                <w:rPrChange w:id="5661" w:author="Kiên Lê Trung" w:date="2024-12-25T13:53:00Z" w16du:dateUtc="2024-12-25T06:53:00Z">
                  <w:rPr>
                    <w:rFonts w:ascii="Times New Roman" w:eastAsia="Times New Roman" w:hAnsi="Times New Roman" w:cs="Times New Roman"/>
                    <w:sz w:val="26"/>
                    <w:szCs w:val="26"/>
                    <w:lang w:val="en-US"/>
                  </w:rPr>
                </w:rPrChange>
              </w:rPr>
            </w:pPr>
            <w:r w:rsidRPr="00476848">
              <w:rPr>
                <w:rFonts w:ascii="Times New Roman" w:eastAsia="Times New Roman" w:hAnsi="Times New Roman" w:cs="Times New Roman"/>
                <w:sz w:val="24"/>
                <w:szCs w:val="24"/>
                <w:lang w:val="en-US"/>
                <w:rPrChange w:id="5662" w:author="Kiên Lê Trung" w:date="2024-12-25T13:53:00Z" w16du:dateUtc="2024-12-25T06:53:00Z">
                  <w:rPr>
                    <w:rFonts w:ascii="Times New Roman" w:eastAsia="Times New Roman" w:hAnsi="Times New Roman" w:cs="Times New Roman"/>
                    <w:sz w:val="26"/>
                    <w:szCs w:val="26"/>
                    <w:lang w:val="en-US"/>
                  </w:rPr>
                </w:rPrChange>
              </w:rPr>
              <w:t>Chỉnh sửa thông tin</w:t>
            </w:r>
          </w:p>
        </w:tc>
      </w:tr>
      <w:tr w:rsidR="007569A2" w:rsidRPr="00476848" w14:paraId="38BDBF73" w14:textId="77777777">
        <w:tc>
          <w:tcPr>
            <w:tcW w:w="2655" w:type="dxa"/>
            <w:shd w:val="clear" w:color="auto" w:fill="auto"/>
            <w:tcMar>
              <w:top w:w="100" w:type="dxa"/>
              <w:left w:w="100" w:type="dxa"/>
              <w:bottom w:w="100" w:type="dxa"/>
              <w:right w:w="100" w:type="dxa"/>
            </w:tcMar>
          </w:tcPr>
          <w:p w14:paraId="2E7422E0"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663"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664" w:author="Kiên Lê Trung" w:date="2024-12-25T13:53:00Z" w16du:dateUtc="2024-12-25T06:53:00Z">
                  <w:rPr>
                    <w:rFonts w:ascii="Times New Roman" w:eastAsia="Times New Roman" w:hAnsi="Times New Roman" w:cs="Times New Roman"/>
                    <w:sz w:val="26"/>
                    <w:szCs w:val="26"/>
                  </w:rPr>
                </w:rPrChange>
              </w:rPr>
              <w:t>Actor</w:t>
            </w:r>
          </w:p>
        </w:tc>
        <w:tc>
          <w:tcPr>
            <w:tcW w:w="5625" w:type="dxa"/>
            <w:shd w:val="clear" w:color="auto" w:fill="auto"/>
            <w:tcMar>
              <w:top w:w="100" w:type="dxa"/>
              <w:left w:w="100" w:type="dxa"/>
              <w:bottom w:w="100" w:type="dxa"/>
              <w:right w:w="100" w:type="dxa"/>
            </w:tcMar>
          </w:tcPr>
          <w:p w14:paraId="76343094" w14:textId="77777777" w:rsidR="007569A2" w:rsidRPr="00476848" w:rsidRDefault="00CE686F">
            <w:pPr>
              <w:widowControl w:val="0"/>
              <w:spacing w:line="240" w:lineRule="auto"/>
              <w:rPr>
                <w:rFonts w:ascii="Times New Roman" w:eastAsia="Times New Roman" w:hAnsi="Times New Roman" w:cs="Times New Roman"/>
                <w:sz w:val="24"/>
                <w:szCs w:val="24"/>
                <w:rPrChange w:id="5665"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666" w:author="Kiên Lê Trung" w:date="2024-12-25T13:53:00Z" w16du:dateUtc="2024-12-25T06:53:00Z">
                  <w:rPr>
                    <w:rFonts w:ascii="Times New Roman" w:eastAsia="Times New Roman" w:hAnsi="Times New Roman" w:cs="Times New Roman"/>
                    <w:sz w:val="26"/>
                    <w:szCs w:val="26"/>
                  </w:rPr>
                </w:rPrChange>
              </w:rPr>
              <w:t>Khách hàng</w:t>
            </w:r>
          </w:p>
        </w:tc>
      </w:tr>
      <w:tr w:rsidR="007569A2" w:rsidRPr="00476848" w14:paraId="3060FE46" w14:textId="77777777">
        <w:tc>
          <w:tcPr>
            <w:tcW w:w="2655" w:type="dxa"/>
            <w:shd w:val="clear" w:color="auto" w:fill="auto"/>
            <w:tcMar>
              <w:top w:w="100" w:type="dxa"/>
              <w:left w:w="100" w:type="dxa"/>
              <w:bottom w:w="100" w:type="dxa"/>
              <w:right w:w="100" w:type="dxa"/>
            </w:tcMar>
          </w:tcPr>
          <w:p w14:paraId="74E73EF7"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667"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668" w:author="Kiên Lê Trung" w:date="2024-12-25T13:53:00Z" w16du:dateUtc="2024-12-25T06:53:00Z">
                  <w:rPr>
                    <w:rFonts w:ascii="Times New Roman" w:eastAsia="Times New Roman" w:hAnsi="Times New Roman" w:cs="Times New Roman"/>
                    <w:sz w:val="26"/>
                    <w:szCs w:val="26"/>
                  </w:rPr>
                </w:rPrChange>
              </w:rPr>
              <w:t>Tiền điều kiện</w:t>
            </w:r>
          </w:p>
        </w:tc>
        <w:tc>
          <w:tcPr>
            <w:tcW w:w="5625" w:type="dxa"/>
            <w:shd w:val="clear" w:color="auto" w:fill="auto"/>
            <w:tcMar>
              <w:top w:w="100" w:type="dxa"/>
              <w:left w:w="100" w:type="dxa"/>
              <w:bottom w:w="100" w:type="dxa"/>
              <w:right w:w="100" w:type="dxa"/>
            </w:tcMar>
          </w:tcPr>
          <w:p w14:paraId="70AB90D4" w14:textId="77777777" w:rsidR="007569A2" w:rsidRPr="00476848" w:rsidRDefault="00CE686F">
            <w:pPr>
              <w:widowControl w:val="0"/>
              <w:spacing w:line="240" w:lineRule="auto"/>
              <w:rPr>
                <w:rFonts w:ascii="Times New Roman" w:eastAsia="Times New Roman" w:hAnsi="Times New Roman" w:cs="Times New Roman"/>
                <w:sz w:val="24"/>
                <w:szCs w:val="24"/>
                <w:rPrChange w:id="5669"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670" w:author="Kiên Lê Trung" w:date="2024-12-25T13:53:00Z" w16du:dateUtc="2024-12-25T06:53:00Z">
                  <w:rPr>
                    <w:rFonts w:ascii="Times New Roman" w:eastAsia="Times New Roman" w:hAnsi="Times New Roman" w:cs="Times New Roman"/>
                    <w:sz w:val="26"/>
                    <w:szCs w:val="26"/>
                  </w:rPr>
                </w:rPrChange>
              </w:rPr>
              <w:t>Khách hàng đã đăng nhập thành công vào hệ thống</w:t>
            </w:r>
          </w:p>
        </w:tc>
      </w:tr>
      <w:tr w:rsidR="007569A2" w:rsidRPr="00476848" w14:paraId="001C655E" w14:textId="77777777">
        <w:tc>
          <w:tcPr>
            <w:tcW w:w="2655" w:type="dxa"/>
            <w:shd w:val="clear" w:color="auto" w:fill="auto"/>
            <w:tcMar>
              <w:top w:w="100" w:type="dxa"/>
              <w:left w:w="100" w:type="dxa"/>
              <w:bottom w:w="100" w:type="dxa"/>
              <w:right w:w="100" w:type="dxa"/>
            </w:tcMar>
          </w:tcPr>
          <w:p w14:paraId="1B68F8F6" w14:textId="77777777" w:rsidR="007569A2" w:rsidRPr="00476848" w:rsidRDefault="00CE686F">
            <w:pPr>
              <w:widowControl w:val="0"/>
              <w:spacing w:before="3" w:line="240" w:lineRule="auto"/>
              <w:ind w:left="141"/>
              <w:rPr>
                <w:rFonts w:ascii="Times New Roman" w:eastAsia="Times New Roman" w:hAnsi="Times New Roman" w:cs="Times New Roman"/>
                <w:sz w:val="24"/>
                <w:szCs w:val="24"/>
                <w:rPrChange w:id="5671"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672" w:author="Kiên Lê Trung" w:date="2024-12-25T13:53:00Z" w16du:dateUtc="2024-12-25T06:53:00Z">
                  <w:rPr>
                    <w:rFonts w:ascii="Times New Roman" w:eastAsia="Times New Roman" w:hAnsi="Times New Roman" w:cs="Times New Roman"/>
                    <w:sz w:val="26"/>
                    <w:szCs w:val="26"/>
                  </w:rPr>
                </w:rPrChange>
              </w:rPr>
              <w:t>Hậu điều kiện</w:t>
            </w:r>
          </w:p>
        </w:tc>
        <w:tc>
          <w:tcPr>
            <w:tcW w:w="5625" w:type="dxa"/>
            <w:shd w:val="clear" w:color="auto" w:fill="auto"/>
            <w:tcMar>
              <w:top w:w="100" w:type="dxa"/>
              <w:left w:w="100" w:type="dxa"/>
              <w:bottom w:w="100" w:type="dxa"/>
              <w:right w:w="100" w:type="dxa"/>
            </w:tcMar>
          </w:tcPr>
          <w:p w14:paraId="1DA82F1E" w14:textId="77777777" w:rsidR="007569A2" w:rsidRPr="00476848" w:rsidRDefault="00CE686F">
            <w:pPr>
              <w:spacing w:line="240" w:lineRule="auto"/>
              <w:rPr>
                <w:rFonts w:ascii="Times New Roman" w:eastAsia="Times New Roman" w:hAnsi="Times New Roman" w:cs="Times New Roman"/>
                <w:sz w:val="24"/>
                <w:szCs w:val="24"/>
                <w:rPrChange w:id="5673"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674" w:author="Kiên Lê Trung" w:date="2024-12-25T13:53:00Z" w16du:dateUtc="2024-12-25T06:53:00Z">
                  <w:rPr>
                    <w:rFonts w:ascii="Times New Roman" w:eastAsia="Times New Roman" w:hAnsi="Times New Roman" w:cs="Times New Roman"/>
                    <w:sz w:val="26"/>
                    <w:szCs w:val="26"/>
                  </w:rPr>
                </w:rPrChange>
              </w:rPr>
              <w:t>Khách hàng thay đổi được thông tin thành công</w:t>
            </w:r>
          </w:p>
        </w:tc>
      </w:tr>
      <w:tr w:rsidR="007569A2" w:rsidRPr="00476848" w14:paraId="2A6A15B9" w14:textId="77777777">
        <w:trPr>
          <w:trHeight w:val="480"/>
        </w:trPr>
        <w:tc>
          <w:tcPr>
            <w:tcW w:w="8280" w:type="dxa"/>
            <w:gridSpan w:val="2"/>
            <w:shd w:val="clear" w:color="auto" w:fill="auto"/>
            <w:tcMar>
              <w:top w:w="100" w:type="dxa"/>
              <w:left w:w="100" w:type="dxa"/>
              <w:bottom w:w="100" w:type="dxa"/>
              <w:right w:w="100" w:type="dxa"/>
            </w:tcMar>
          </w:tcPr>
          <w:p w14:paraId="39467473" w14:textId="77777777" w:rsidR="007569A2" w:rsidRPr="00476848" w:rsidRDefault="00CE686F" w:rsidP="00970CD3">
            <w:pPr>
              <w:widowControl w:val="0"/>
              <w:ind w:left="94"/>
              <w:rPr>
                <w:rFonts w:ascii="Times New Roman" w:eastAsia="Times New Roman" w:hAnsi="Times New Roman" w:cs="Times New Roman"/>
                <w:sz w:val="24"/>
                <w:szCs w:val="24"/>
                <w:rPrChange w:id="5675" w:author="Kiên Lê Trung" w:date="2024-12-25T13:53:00Z" w16du:dateUtc="2024-12-25T06:53:00Z">
                  <w:rPr>
                    <w:rFonts w:ascii="Times New Roman" w:eastAsia="Times New Roman" w:hAnsi="Times New Roman" w:cs="Times New Roman"/>
                    <w:sz w:val="26"/>
                    <w:szCs w:val="26"/>
                  </w:rPr>
                </w:rPrChange>
              </w:rPr>
              <w:pPrChange w:id="5676" w:author="Kiên Lê Trung" w:date="2024-12-25T14:45:00Z" w16du:dateUtc="2024-12-25T07:45:00Z">
                <w:pPr>
                  <w:widowControl w:val="0"/>
                  <w:spacing w:line="240" w:lineRule="auto"/>
                  <w:ind w:left="94"/>
                </w:pPr>
              </w:pPrChange>
            </w:pPr>
            <w:r w:rsidRPr="00476848">
              <w:rPr>
                <w:rFonts w:ascii="Times New Roman" w:eastAsia="Times New Roman" w:hAnsi="Times New Roman" w:cs="Times New Roman"/>
                <w:sz w:val="24"/>
                <w:szCs w:val="24"/>
                <w:rPrChange w:id="5677" w:author="Kiên Lê Trung" w:date="2024-12-25T13:53:00Z" w16du:dateUtc="2024-12-25T06:53:00Z">
                  <w:rPr>
                    <w:rFonts w:ascii="Times New Roman" w:eastAsia="Times New Roman" w:hAnsi="Times New Roman" w:cs="Times New Roman"/>
                    <w:sz w:val="26"/>
                    <w:szCs w:val="26"/>
                  </w:rPr>
                </w:rPrChange>
              </w:rPr>
              <w:t>Chuỗi sự kiện chính</w:t>
            </w:r>
          </w:p>
          <w:p w14:paraId="629FEAD9" w14:textId="5CEFB6D1" w:rsidR="00970E73" w:rsidRPr="002256E2" w:rsidRDefault="00970E73" w:rsidP="00970E73">
            <w:pPr>
              <w:widowControl w:val="0"/>
              <w:numPr>
                <w:ilvl w:val="0"/>
                <w:numId w:val="61"/>
              </w:numPr>
              <w:rPr>
                <w:ins w:id="5678" w:author="Kiên Lê Trung" w:date="2024-12-25T14:46:00Z" w16du:dateUtc="2024-12-25T07:46:00Z"/>
                <w:rFonts w:ascii="Times New Roman" w:eastAsia="Times New Roman" w:hAnsi="Times New Roman" w:cs="Times New Roman"/>
                <w:sz w:val="24"/>
                <w:szCs w:val="24"/>
              </w:rPr>
            </w:pPr>
            <w:ins w:id="5679" w:author="Kiên Lê Trung" w:date="2024-12-25T14:46:00Z" w16du:dateUtc="2024-12-25T07:46:00Z">
              <w:r w:rsidRPr="002256E2">
                <w:rPr>
                  <w:rFonts w:ascii="Times New Roman" w:eastAsia="Times New Roman" w:hAnsi="Times New Roman" w:cs="Times New Roman"/>
                  <w:sz w:val="24"/>
                  <w:szCs w:val="24"/>
                </w:rPr>
                <w:t xml:space="preserve">Khách hàng </w:t>
              </w:r>
              <w:r w:rsidRPr="002256E2">
                <w:rPr>
                  <w:rFonts w:ascii="Times New Roman" w:eastAsia="Times New Roman" w:hAnsi="Times New Roman" w:cs="Times New Roman"/>
                  <w:sz w:val="24"/>
                  <w:szCs w:val="24"/>
                  <w:lang w:val="en-US"/>
                </w:rPr>
                <w:t xml:space="preserve">vào hệ thống để </w:t>
              </w:r>
              <w:del w:id="5680" w:author="khanh pham" w:date="2024-12-25T21:38:00Z" w16du:dateUtc="2024-12-25T14:38:00Z">
                <w:r>
                  <w:rPr>
                    <w:rFonts w:ascii="Times New Roman" w:eastAsia="Times New Roman" w:hAnsi="Times New Roman" w:cs="Times New Roman"/>
                    <w:sz w:val="24"/>
                    <w:szCs w:val="24"/>
                    <w:lang w:val="en-US"/>
                  </w:rPr>
                  <w:delText>đánh giá sản phẩm</w:delText>
                </w:r>
              </w:del>
            </w:ins>
            <w:ins w:id="5681" w:author="khanh pham" w:date="2024-12-25T21:38:00Z" w16du:dateUtc="2024-12-25T14:38:00Z">
              <w:r w:rsidR="0080516E">
                <w:rPr>
                  <w:rFonts w:ascii="Times New Roman" w:eastAsia="Times New Roman" w:hAnsi="Times New Roman" w:cs="Times New Roman"/>
                  <w:sz w:val="24"/>
                  <w:szCs w:val="24"/>
                  <w:lang w:val="en-US"/>
                </w:rPr>
                <w:t>chỉnh sửa thông tin</w:t>
              </w:r>
            </w:ins>
          </w:p>
          <w:p w14:paraId="2C0174FA" w14:textId="77777777" w:rsidR="00970E73" w:rsidRPr="002256E2" w:rsidRDefault="00970E73" w:rsidP="00970E73">
            <w:pPr>
              <w:widowControl w:val="0"/>
              <w:numPr>
                <w:ilvl w:val="0"/>
                <w:numId w:val="61"/>
              </w:numPr>
              <w:rPr>
                <w:ins w:id="5682" w:author="Kiên Lê Trung" w:date="2024-12-25T14:46:00Z" w16du:dateUtc="2024-12-25T07:46:00Z"/>
                <w:rFonts w:ascii="Times New Roman" w:eastAsia="Times New Roman" w:hAnsi="Times New Roman" w:cs="Times New Roman"/>
                <w:sz w:val="24"/>
                <w:szCs w:val="24"/>
              </w:rPr>
            </w:pPr>
            <w:commentRangeStart w:id="5683"/>
            <w:ins w:id="5684" w:author="Kiên Lê Trung" w:date="2024-12-25T14:46:00Z" w16du:dateUtc="2024-12-25T07:46:00Z">
              <w:r w:rsidRPr="002256E2">
                <w:rPr>
                  <w:rFonts w:ascii="Times New Roman" w:eastAsia="Times New Roman" w:hAnsi="Times New Roman" w:cs="Times New Roman"/>
                  <w:sz w:val="24"/>
                  <w:szCs w:val="24"/>
                </w:rPr>
                <w:t>Hệ thống trả về giao diện cho người dùng đăng nhập</w:t>
              </w:r>
              <w:commentRangeEnd w:id="5683"/>
              <w:r w:rsidRPr="002256E2">
                <w:rPr>
                  <w:rStyle w:val="CommentReference"/>
                  <w:sz w:val="24"/>
                  <w:szCs w:val="24"/>
                </w:rPr>
                <w:commentReference w:id="5683"/>
              </w:r>
              <w:r w:rsidRPr="002256E2">
                <w:rPr>
                  <w:rFonts w:ascii="Times New Roman" w:eastAsia="Times New Roman" w:hAnsi="Times New Roman" w:cs="Times New Roman"/>
                  <w:sz w:val="24"/>
                  <w:szCs w:val="24"/>
                  <w:lang w:val="en-US"/>
                </w:rPr>
                <w:t xml:space="preserve"> gồm các trường Email, Mật khẩu, các nút ghi nhớ mật khẩu, quên mật khẩu, kênh người bán, Đăng ký và Đăng nhập </w:t>
              </w:r>
            </w:ins>
          </w:p>
          <w:p w14:paraId="4EF1751C" w14:textId="77777777" w:rsidR="00970E73" w:rsidRPr="002256E2" w:rsidRDefault="00970E73" w:rsidP="00970E73">
            <w:pPr>
              <w:widowControl w:val="0"/>
              <w:numPr>
                <w:ilvl w:val="0"/>
                <w:numId w:val="61"/>
              </w:numPr>
              <w:rPr>
                <w:ins w:id="5685" w:author="Kiên Lê Trung" w:date="2024-12-25T14:46:00Z" w16du:dateUtc="2024-12-25T07:46:00Z"/>
                <w:rFonts w:ascii="Times New Roman" w:eastAsia="Times New Roman" w:hAnsi="Times New Roman" w:cs="Times New Roman"/>
                <w:sz w:val="24"/>
                <w:szCs w:val="24"/>
              </w:rPr>
            </w:pPr>
            <w:ins w:id="5686" w:author="Kiên Lê Trung" w:date="2024-12-25T14:46:00Z" w16du:dateUtc="2024-12-25T07:46:00Z">
              <w:r w:rsidRPr="002256E2">
                <w:rPr>
                  <w:rFonts w:ascii="Times New Roman" w:eastAsia="Times New Roman" w:hAnsi="Times New Roman" w:cs="Times New Roman"/>
                  <w:sz w:val="24"/>
                  <w:szCs w:val="24"/>
                </w:rPr>
                <w:t xml:space="preserve">Người dùng điền </w:t>
              </w:r>
              <w:r w:rsidRPr="002256E2">
                <w:rPr>
                  <w:rFonts w:ascii="Times New Roman" w:eastAsia="Times New Roman" w:hAnsi="Times New Roman" w:cs="Times New Roman"/>
                  <w:sz w:val="24"/>
                  <w:szCs w:val="24"/>
                  <w:lang w:val="en-US"/>
                </w:rPr>
                <w:t>Email = kinltrung72@gmail.com</w:t>
              </w:r>
              <w:r w:rsidRPr="002256E2">
                <w:rPr>
                  <w:rFonts w:ascii="Times New Roman" w:eastAsia="Times New Roman" w:hAnsi="Times New Roman" w:cs="Times New Roman"/>
                  <w:sz w:val="24"/>
                  <w:szCs w:val="24"/>
                </w:rPr>
                <w:t xml:space="preserve"> và mật khẩu </w:t>
              </w:r>
              <w:r w:rsidRPr="002256E2">
                <w:rPr>
                  <w:rFonts w:ascii="Times New Roman" w:eastAsia="Times New Roman" w:hAnsi="Times New Roman" w:cs="Times New Roman"/>
                  <w:sz w:val="24"/>
                  <w:szCs w:val="24"/>
                  <w:lang w:val="en-US"/>
                </w:rPr>
                <w:t>= 12345</w:t>
              </w:r>
              <w:r w:rsidRPr="002256E2">
                <w:rPr>
                  <w:rFonts w:ascii="Times New Roman" w:eastAsia="Times New Roman" w:hAnsi="Times New Roman" w:cs="Times New Roman"/>
                  <w:sz w:val="24"/>
                  <w:szCs w:val="24"/>
                </w:rPr>
                <w:t xml:space="preserve"> </w:t>
              </w:r>
              <w:r w:rsidRPr="002256E2">
                <w:rPr>
                  <w:rFonts w:ascii="Times New Roman" w:eastAsia="Times New Roman" w:hAnsi="Times New Roman" w:cs="Times New Roman"/>
                  <w:sz w:val="24"/>
                  <w:szCs w:val="24"/>
                  <w:lang w:val="en-US"/>
                </w:rPr>
                <w:t>và bấm Đăng nhập</w:t>
              </w:r>
            </w:ins>
          </w:p>
          <w:p w14:paraId="2026884B" w14:textId="77777777" w:rsidR="00970E73" w:rsidRPr="002256E2" w:rsidRDefault="00970E73" w:rsidP="00970E73">
            <w:pPr>
              <w:widowControl w:val="0"/>
              <w:numPr>
                <w:ilvl w:val="0"/>
                <w:numId w:val="61"/>
              </w:numPr>
              <w:rPr>
                <w:ins w:id="5687" w:author="Kiên Lê Trung" w:date="2024-12-25T14:46:00Z" w16du:dateUtc="2024-12-25T07:46:00Z"/>
                <w:rFonts w:ascii="Times New Roman" w:eastAsia="Times New Roman" w:hAnsi="Times New Roman" w:cs="Times New Roman"/>
                <w:sz w:val="24"/>
                <w:szCs w:val="24"/>
              </w:rPr>
            </w:pPr>
            <w:ins w:id="5688" w:author="Kiên Lê Trung" w:date="2024-12-25T14:46:00Z" w16du:dateUtc="2024-12-25T07:46:00Z">
              <w:r w:rsidRPr="002256E2">
                <w:rPr>
                  <w:rFonts w:ascii="Times New Roman" w:eastAsia="Times New Roman" w:hAnsi="Times New Roman" w:cs="Times New Roman"/>
                  <w:sz w:val="24"/>
                  <w:szCs w:val="24"/>
                </w:rPr>
                <w:t>Hệ thống hiển thị danh sách các sản phẩm, đồng thời hiển thị thanh tìm kiếm sản phẩm</w:t>
              </w:r>
              <w:r w:rsidRPr="002256E2">
                <w:rPr>
                  <w:rFonts w:ascii="Times New Roman" w:eastAsia="Times New Roman" w:hAnsi="Times New Roman" w:cs="Times New Roman"/>
                  <w:sz w:val="24"/>
                  <w:szCs w:val="24"/>
                  <w:lang w:val="en-US"/>
                </w:rPr>
                <w:t xml:space="preserve"> bằng cách nhập từ khóa hoặc bằng giọng nói, các bộ lọc như là : Danh mục, Thương hiệu, Đánh giá, Khoảng giá, Sắp xếp theo: Mặc định, Giá tăng dần, Giá giảm dần, Giỏ hàng và Theo dõi đơn hàng</w:t>
              </w:r>
            </w:ins>
          </w:p>
          <w:p w14:paraId="25D69478" w14:textId="77777777" w:rsidR="007569A2" w:rsidRPr="00476848" w:rsidDel="00970E73" w:rsidRDefault="00CE686F" w:rsidP="00970E73">
            <w:pPr>
              <w:widowControl w:val="0"/>
              <w:numPr>
                <w:ilvl w:val="0"/>
                <w:numId w:val="61"/>
              </w:numPr>
              <w:rPr>
                <w:del w:id="5689" w:author="Kiên Lê Trung" w:date="2024-12-25T14:46:00Z" w16du:dateUtc="2024-12-25T07:46:00Z"/>
                <w:rFonts w:ascii="Times New Roman" w:eastAsia="Times New Roman" w:hAnsi="Times New Roman" w:cs="Times New Roman"/>
                <w:sz w:val="24"/>
                <w:szCs w:val="24"/>
                <w:rPrChange w:id="5690" w:author="Kiên Lê Trung" w:date="2024-12-25T13:53:00Z" w16du:dateUtc="2024-12-25T06:53:00Z">
                  <w:rPr>
                    <w:del w:id="5691" w:author="Kiên Lê Trung" w:date="2024-12-25T14:46:00Z" w16du:dateUtc="2024-12-25T07:46:00Z"/>
                    <w:rFonts w:ascii="Times New Roman" w:eastAsia="Times New Roman" w:hAnsi="Times New Roman" w:cs="Times New Roman"/>
                    <w:sz w:val="26"/>
                    <w:szCs w:val="26"/>
                  </w:rPr>
                </w:rPrChange>
              </w:rPr>
              <w:pPrChange w:id="5692" w:author="Kiên Lê Trung" w:date="2024-12-25T14:45:00Z" w16du:dateUtc="2024-12-25T07:45:00Z">
                <w:pPr>
                  <w:widowControl w:val="0"/>
                  <w:numPr>
                    <w:numId w:val="61"/>
                  </w:numPr>
                  <w:spacing w:line="240" w:lineRule="auto"/>
                  <w:ind w:left="720" w:hanging="360"/>
                </w:pPr>
              </w:pPrChange>
            </w:pPr>
            <w:del w:id="5693" w:author="Kiên Lê Trung" w:date="2024-12-25T14:46:00Z" w16du:dateUtc="2024-12-25T07:46:00Z">
              <w:r w:rsidRPr="00476848" w:rsidDel="00970E73">
                <w:rPr>
                  <w:rFonts w:ascii="Times New Roman" w:eastAsia="Times New Roman" w:hAnsi="Times New Roman" w:cs="Times New Roman"/>
                  <w:sz w:val="24"/>
                  <w:szCs w:val="24"/>
                  <w:rPrChange w:id="5694" w:author="Kiên Lê Trung" w:date="2024-12-25T13:53:00Z" w16du:dateUtc="2024-12-25T06:53:00Z">
                    <w:rPr>
                      <w:rFonts w:ascii="Times New Roman" w:eastAsia="Times New Roman" w:hAnsi="Times New Roman" w:cs="Times New Roman"/>
                      <w:sz w:val="26"/>
                      <w:szCs w:val="26"/>
                    </w:rPr>
                  </w:rPrChange>
                </w:rPr>
                <w:delText>Khách hàng đăng nhập thành công vào hệ thống</w:delText>
              </w:r>
            </w:del>
          </w:p>
          <w:p w14:paraId="215D2E2F" w14:textId="77777777" w:rsidR="007569A2" w:rsidRPr="00970E73" w:rsidRDefault="00CE686F" w:rsidP="008859C7">
            <w:pPr>
              <w:widowControl w:val="0"/>
              <w:numPr>
                <w:ilvl w:val="0"/>
                <w:numId w:val="61"/>
              </w:numPr>
              <w:rPr>
                <w:ins w:id="5695" w:author="Kiên Lê Trung" w:date="2024-12-25T14:46:00Z" w16du:dateUtc="2024-12-25T07:46:00Z"/>
                <w:rFonts w:ascii="Times New Roman" w:eastAsia="Times New Roman" w:hAnsi="Times New Roman" w:cs="Times New Roman"/>
                <w:sz w:val="24"/>
                <w:szCs w:val="24"/>
                <w:rPrChange w:id="5696" w:author="Kiên Lê Trung" w:date="2024-12-25T14:46:00Z" w16du:dateUtc="2024-12-25T07:46:00Z">
                  <w:rPr>
                    <w:ins w:id="5697" w:author="Kiên Lê Trung" w:date="2024-12-25T14:46:00Z" w16du:dateUtc="2024-12-25T07:46:00Z"/>
                    <w:rFonts w:ascii="Times New Roman" w:eastAsia="Times New Roman" w:hAnsi="Times New Roman" w:cs="Times New Roman"/>
                    <w:sz w:val="24"/>
                    <w:szCs w:val="24"/>
                    <w:lang w:val="en-US"/>
                  </w:rPr>
                </w:rPrChange>
              </w:rPr>
            </w:pPr>
            <w:r w:rsidRPr="00476848">
              <w:rPr>
                <w:rFonts w:ascii="Times New Roman" w:eastAsia="Times New Roman" w:hAnsi="Times New Roman" w:cs="Times New Roman"/>
                <w:sz w:val="24"/>
                <w:szCs w:val="24"/>
                <w:rPrChange w:id="5698" w:author="Kiên Lê Trung" w:date="2024-12-25T13:53:00Z" w16du:dateUtc="2024-12-25T06:53:00Z">
                  <w:rPr>
                    <w:rFonts w:ascii="Times New Roman" w:eastAsia="Times New Roman" w:hAnsi="Times New Roman" w:cs="Times New Roman"/>
                    <w:sz w:val="26"/>
                    <w:szCs w:val="26"/>
                  </w:rPr>
                </w:rPrChange>
              </w:rPr>
              <w:t>Khách hàng click vào profile của mình ở góc phải màn hình</w:t>
            </w:r>
          </w:p>
          <w:p w14:paraId="692CFB36" w14:textId="1888EB9F" w:rsidR="00970E73" w:rsidRPr="00476848" w:rsidRDefault="00970E73" w:rsidP="00970E73">
            <w:pPr>
              <w:widowControl w:val="0"/>
              <w:numPr>
                <w:ilvl w:val="0"/>
                <w:numId w:val="61"/>
              </w:numPr>
              <w:rPr>
                <w:rFonts w:ascii="Times New Roman" w:eastAsia="Times New Roman" w:hAnsi="Times New Roman" w:cs="Times New Roman"/>
                <w:sz w:val="24"/>
                <w:szCs w:val="24"/>
                <w:rPrChange w:id="5699" w:author="Kiên Lê Trung" w:date="2024-12-25T13:53:00Z" w16du:dateUtc="2024-12-25T06:53:00Z">
                  <w:rPr>
                    <w:rFonts w:ascii="Times New Roman" w:eastAsia="Times New Roman" w:hAnsi="Times New Roman" w:cs="Times New Roman"/>
                    <w:sz w:val="26"/>
                    <w:szCs w:val="26"/>
                  </w:rPr>
                </w:rPrChange>
              </w:rPr>
              <w:pPrChange w:id="5700" w:author="Kiên Lê Trung" w:date="2024-12-25T14:45:00Z" w16du:dateUtc="2024-12-25T07:45:00Z">
                <w:pPr>
                  <w:widowControl w:val="0"/>
                  <w:numPr>
                    <w:numId w:val="61"/>
                  </w:numPr>
                  <w:spacing w:line="240" w:lineRule="auto"/>
                  <w:ind w:left="720" w:hanging="360"/>
                </w:pPr>
              </w:pPrChange>
            </w:pPr>
            <w:ins w:id="5701" w:author="Kiên Lê Trung" w:date="2024-12-25T14:46:00Z" w16du:dateUtc="2024-12-25T07:46:00Z">
              <w:r>
                <w:rPr>
                  <w:rFonts w:ascii="Times New Roman" w:eastAsia="Times New Roman" w:hAnsi="Times New Roman" w:cs="Times New Roman"/>
                  <w:sz w:val="24"/>
                  <w:szCs w:val="24"/>
                  <w:lang w:val="en-US"/>
                </w:rPr>
                <w:t xml:space="preserve">Hệ thống </w:t>
              </w:r>
            </w:ins>
            <w:ins w:id="5702" w:author="Kiên Lê Trung" w:date="2024-12-25T14:47:00Z" w16du:dateUtc="2024-12-25T07:47:00Z">
              <w:r>
                <w:rPr>
                  <w:rFonts w:ascii="Times New Roman" w:eastAsia="Times New Roman" w:hAnsi="Times New Roman" w:cs="Times New Roman"/>
                  <w:sz w:val="24"/>
                  <w:szCs w:val="24"/>
                  <w:lang w:val="en-US"/>
                </w:rPr>
                <w:t xml:space="preserve">hiển thị ra </w:t>
              </w:r>
              <w:r w:rsidR="00532D0B">
                <w:rPr>
                  <w:rFonts w:ascii="Times New Roman" w:eastAsia="Times New Roman" w:hAnsi="Times New Roman" w:cs="Times New Roman"/>
                  <w:sz w:val="24"/>
                  <w:szCs w:val="24"/>
                  <w:lang w:val="en-US"/>
                </w:rPr>
                <w:t xml:space="preserve">3 lựa chọn Đăng xuất, Thông tin tài khoản, </w:t>
              </w:r>
            </w:ins>
            <w:ins w:id="5703" w:author="Kiên Lê Trung" w:date="2024-12-25T14:48:00Z" w16du:dateUtc="2024-12-25T07:48:00Z">
              <w:r w:rsidR="00146533">
                <w:rPr>
                  <w:rFonts w:ascii="Times New Roman" w:eastAsia="Times New Roman" w:hAnsi="Times New Roman" w:cs="Times New Roman"/>
                  <w:sz w:val="24"/>
                  <w:szCs w:val="24"/>
                  <w:lang w:val="en-US"/>
                </w:rPr>
                <w:t>Đổi mật khẩu</w:t>
              </w:r>
            </w:ins>
          </w:p>
          <w:p w14:paraId="27C9A1B2" w14:textId="77777777" w:rsidR="007569A2" w:rsidRPr="00476848" w:rsidRDefault="00CE686F" w:rsidP="00970E73">
            <w:pPr>
              <w:widowControl w:val="0"/>
              <w:numPr>
                <w:ilvl w:val="0"/>
                <w:numId w:val="61"/>
              </w:numPr>
              <w:rPr>
                <w:rFonts w:ascii="Times New Roman" w:eastAsia="Times New Roman" w:hAnsi="Times New Roman" w:cs="Times New Roman"/>
                <w:sz w:val="24"/>
                <w:szCs w:val="24"/>
                <w:rPrChange w:id="5704" w:author="Kiên Lê Trung" w:date="2024-12-25T13:53:00Z" w16du:dateUtc="2024-12-25T06:53:00Z">
                  <w:rPr>
                    <w:rFonts w:ascii="Times New Roman" w:eastAsia="Times New Roman" w:hAnsi="Times New Roman" w:cs="Times New Roman"/>
                    <w:sz w:val="26"/>
                    <w:szCs w:val="26"/>
                  </w:rPr>
                </w:rPrChange>
              </w:rPr>
              <w:pPrChange w:id="5705" w:author="Kiên Lê Trung" w:date="2024-12-25T14:45:00Z" w16du:dateUtc="2024-12-25T07:45:00Z">
                <w:pPr>
                  <w:widowControl w:val="0"/>
                  <w:numPr>
                    <w:numId w:val="61"/>
                  </w:numPr>
                  <w:spacing w:line="240" w:lineRule="auto"/>
                  <w:ind w:left="720" w:hanging="360"/>
                </w:pPr>
              </w:pPrChange>
            </w:pPr>
            <w:r w:rsidRPr="00476848">
              <w:rPr>
                <w:rFonts w:ascii="Times New Roman" w:eastAsia="Times New Roman" w:hAnsi="Times New Roman" w:cs="Times New Roman"/>
                <w:sz w:val="24"/>
                <w:szCs w:val="24"/>
                <w:rPrChange w:id="5706" w:author="Kiên Lê Trung" w:date="2024-12-25T13:53:00Z" w16du:dateUtc="2024-12-25T06:53:00Z">
                  <w:rPr>
                    <w:rFonts w:ascii="Times New Roman" w:eastAsia="Times New Roman" w:hAnsi="Times New Roman" w:cs="Times New Roman"/>
                    <w:sz w:val="26"/>
                    <w:szCs w:val="26"/>
                  </w:rPr>
                </w:rPrChange>
              </w:rPr>
              <w:t xml:space="preserve">Khách hàng chọn chức năng thông tin tài khoản </w:t>
            </w:r>
          </w:p>
          <w:p w14:paraId="721E3305" w14:textId="77777777" w:rsidR="007569A2" w:rsidRPr="00476848" w:rsidRDefault="00CE686F" w:rsidP="00970E73">
            <w:pPr>
              <w:widowControl w:val="0"/>
              <w:numPr>
                <w:ilvl w:val="0"/>
                <w:numId w:val="61"/>
              </w:numPr>
              <w:rPr>
                <w:rFonts w:ascii="Times New Roman" w:eastAsia="Times New Roman" w:hAnsi="Times New Roman" w:cs="Times New Roman"/>
                <w:sz w:val="24"/>
                <w:szCs w:val="24"/>
                <w:rPrChange w:id="5707" w:author="Kiên Lê Trung" w:date="2024-12-25T13:53:00Z" w16du:dateUtc="2024-12-25T06:53:00Z">
                  <w:rPr>
                    <w:rFonts w:ascii="Times New Roman" w:eastAsia="Times New Roman" w:hAnsi="Times New Roman" w:cs="Times New Roman"/>
                    <w:sz w:val="26"/>
                    <w:szCs w:val="26"/>
                  </w:rPr>
                </w:rPrChange>
              </w:rPr>
              <w:pPrChange w:id="5708" w:author="Kiên Lê Trung" w:date="2024-12-25T14:45:00Z" w16du:dateUtc="2024-12-25T07:45:00Z">
                <w:pPr>
                  <w:widowControl w:val="0"/>
                  <w:numPr>
                    <w:numId w:val="61"/>
                  </w:numPr>
                  <w:spacing w:line="240" w:lineRule="auto"/>
                  <w:ind w:left="720" w:hanging="360"/>
                </w:pPr>
              </w:pPrChange>
            </w:pPr>
            <w:r w:rsidRPr="00476848">
              <w:rPr>
                <w:rFonts w:ascii="Times New Roman" w:eastAsia="Times New Roman" w:hAnsi="Times New Roman" w:cs="Times New Roman"/>
                <w:sz w:val="24"/>
                <w:szCs w:val="24"/>
                <w:rPrChange w:id="5709" w:author="Kiên Lê Trung" w:date="2024-12-25T13:53:00Z" w16du:dateUtc="2024-12-25T06:53:00Z">
                  <w:rPr>
                    <w:rFonts w:ascii="Times New Roman" w:eastAsia="Times New Roman" w:hAnsi="Times New Roman" w:cs="Times New Roman"/>
                    <w:sz w:val="26"/>
                    <w:szCs w:val="26"/>
                  </w:rPr>
                </w:rPrChange>
              </w:rPr>
              <w:t>Biểu mẫu thông tin cá nhân của khách hàng hiển ra</w:t>
            </w:r>
          </w:p>
          <w:p w14:paraId="16AC95EC" w14:textId="77777777" w:rsidR="007569A2" w:rsidRPr="00476848" w:rsidRDefault="00CE686F" w:rsidP="00970E73">
            <w:pPr>
              <w:widowControl w:val="0"/>
              <w:numPr>
                <w:ilvl w:val="0"/>
                <w:numId w:val="61"/>
              </w:numPr>
              <w:rPr>
                <w:rFonts w:ascii="Times New Roman" w:eastAsia="Times New Roman" w:hAnsi="Times New Roman" w:cs="Times New Roman"/>
                <w:sz w:val="24"/>
                <w:szCs w:val="24"/>
                <w:rPrChange w:id="5710" w:author="Kiên Lê Trung" w:date="2024-12-25T13:53:00Z" w16du:dateUtc="2024-12-25T06:53:00Z">
                  <w:rPr>
                    <w:rFonts w:ascii="Times New Roman" w:eastAsia="Times New Roman" w:hAnsi="Times New Roman" w:cs="Times New Roman"/>
                    <w:sz w:val="26"/>
                    <w:szCs w:val="26"/>
                  </w:rPr>
                </w:rPrChange>
              </w:rPr>
              <w:pPrChange w:id="5711" w:author="Kiên Lê Trung" w:date="2024-12-25T14:45:00Z" w16du:dateUtc="2024-12-25T07:45:00Z">
                <w:pPr>
                  <w:widowControl w:val="0"/>
                  <w:numPr>
                    <w:numId w:val="61"/>
                  </w:numPr>
                  <w:spacing w:line="240" w:lineRule="auto"/>
                  <w:ind w:left="720" w:hanging="360"/>
                </w:pPr>
              </w:pPrChange>
            </w:pPr>
            <w:r w:rsidRPr="00476848">
              <w:rPr>
                <w:rFonts w:ascii="Times New Roman" w:eastAsia="Times New Roman" w:hAnsi="Times New Roman" w:cs="Times New Roman"/>
                <w:sz w:val="24"/>
                <w:szCs w:val="24"/>
                <w:rPrChange w:id="5712" w:author="Kiên Lê Trung" w:date="2024-12-25T13:53:00Z" w16du:dateUtc="2024-12-25T06:53:00Z">
                  <w:rPr>
                    <w:rFonts w:ascii="Times New Roman" w:eastAsia="Times New Roman" w:hAnsi="Times New Roman" w:cs="Times New Roman"/>
                    <w:sz w:val="26"/>
                    <w:szCs w:val="26"/>
                  </w:rPr>
                </w:rPrChange>
              </w:rPr>
              <w:t>Khách hàng có thể xem hoặc điền thông tin thay đổi của khách hàng vào biểu mẫu và click vào nút “ Cập nhật “</w:t>
            </w:r>
          </w:p>
          <w:p w14:paraId="2431875D" w14:textId="77777777" w:rsidR="007569A2" w:rsidRPr="00476848" w:rsidRDefault="00CE686F" w:rsidP="00970E73">
            <w:pPr>
              <w:widowControl w:val="0"/>
              <w:numPr>
                <w:ilvl w:val="0"/>
                <w:numId w:val="61"/>
              </w:numPr>
              <w:rPr>
                <w:rFonts w:ascii="Times New Roman" w:eastAsia="Times New Roman" w:hAnsi="Times New Roman" w:cs="Times New Roman"/>
                <w:sz w:val="24"/>
                <w:szCs w:val="24"/>
                <w:rPrChange w:id="5713" w:author="Kiên Lê Trung" w:date="2024-12-25T13:53:00Z" w16du:dateUtc="2024-12-25T06:53:00Z">
                  <w:rPr>
                    <w:rFonts w:ascii="Times New Roman" w:eastAsia="Times New Roman" w:hAnsi="Times New Roman" w:cs="Times New Roman"/>
                    <w:sz w:val="26"/>
                    <w:szCs w:val="26"/>
                  </w:rPr>
                </w:rPrChange>
              </w:rPr>
              <w:pPrChange w:id="5714" w:author="Kiên Lê Trung" w:date="2024-12-25T14:45:00Z" w16du:dateUtc="2024-12-25T07:45:00Z">
                <w:pPr>
                  <w:widowControl w:val="0"/>
                  <w:numPr>
                    <w:numId w:val="61"/>
                  </w:numPr>
                  <w:spacing w:line="240" w:lineRule="auto"/>
                  <w:ind w:left="720" w:hanging="360"/>
                </w:pPr>
              </w:pPrChange>
            </w:pPr>
            <w:r w:rsidRPr="00476848">
              <w:rPr>
                <w:rFonts w:ascii="Times New Roman" w:eastAsia="Times New Roman" w:hAnsi="Times New Roman" w:cs="Times New Roman"/>
                <w:sz w:val="24"/>
                <w:szCs w:val="24"/>
                <w:rPrChange w:id="5715" w:author="Kiên Lê Trung" w:date="2024-12-25T13:53:00Z" w16du:dateUtc="2024-12-25T06:53:00Z">
                  <w:rPr>
                    <w:rFonts w:ascii="Times New Roman" w:eastAsia="Times New Roman" w:hAnsi="Times New Roman" w:cs="Times New Roman"/>
                    <w:sz w:val="26"/>
                    <w:szCs w:val="26"/>
                  </w:rPr>
                </w:rPrChange>
              </w:rPr>
              <w:t xml:space="preserve">Hệ thống sẽ hiển thị thông báo “ Cập nhập thông tin thành công “ </w:t>
            </w:r>
          </w:p>
        </w:tc>
      </w:tr>
      <w:tr w:rsidR="007569A2" w:rsidRPr="00476848" w14:paraId="580EE776" w14:textId="77777777">
        <w:trPr>
          <w:trHeight w:val="480"/>
        </w:trPr>
        <w:tc>
          <w:tcPr>
            <w:tcW w:w="8280" w:type="dxa"/>
            <w:gridSpan w:val="2"/>
            <w:shd w:val="clear" w:color="auto" w:fill="auto"/>
            <w:tcMar>
              <w:top w:w="100" w:type="dxa"/>
              <w:left w:w="100" w:type="dxa"/>
              <w:bottom w:w="100" w:type="dxa"/>
              <w:right w:w="100" w:type="dxa"/>
            </w:tcMar>
          </w:tcPr>
          <w:p w14:paraId="2AE63679"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716"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717" w:author="Kiên Lê Trung" w:date="2024-12-25T13:53:00Z" w16du:dateUtc="2024-12-25T06:53:00Z">
                  <w:rPr>
                    <w:rFonts w:ascii="Times New Roman" w:eastAsia="Times New Roman" w:hAnsi="Times New Roman" w:cs="Times New Roman"/>
                    <w:sz w:val="26"/>
                    <w:szCs w:val="26"/>
                  </w:rPr>
                </w:rPrChange>
              </w:rPr>
              <w:t>Ngoại lệ:</w:t>
            </w:r>
          </w:p>
          <w:p w14:paraId="4B6DAD2C" w14:textId="77777777" w:rsidR="007569A2" w:rsidRDefault="00CE686F">
            <w:pPr>
              <w:widowControl w:val="0"/>
              <w:spacing w:line="240" w:lineRule="auto"/>
              <w:ind w:left="94"/>
              <w:rPr>
                <w:ins w:id="5718" w:author="khanh pham" w:date="2024-12-25T21:40:00Z" w16du:dateUtc="2024-12-25T14:40:00Z"/>
                <w:rFonts w:ascii="Times New Roman" w:eastAsia="Times New Roman" w:hAnsi="Times New Roman" w:cs="Times New Roman"/>
                <w:sz w:val="24"/>
                <w:szCs w:val="24"/>
                <w:lang w:val="en-US"/>
              </w:rPr>
            </w:pPr>
            <w:r w:rsidRPr="00476848">
              <w:rPr>
                <w:rFonts w:ascii="Times New Roman" w:eastAsia="Times New Roman" w:hAnsi="Times New Roman" w:cs="Times New Roman"/>
                <w:sz w:val="24"/>
                <w:szCs w:val="24"/>
                <w:rPrChange w:id="5719" w:author="Kiên Lê Trung" w:date="2024-12-25T13:53:00Z" w16du:dateUtc="2024-12-25T06:53:00Z">
                  <w:rPr>
                    <w:rFonts w:ascii="Times New Roman" w:eastAsia="Times New Roman" w:hAnsi="Times New Roman" w:cs="Times New Roman"/>
                    <w:sz w:val="26"/>
                    <w:szCs w:val="26"/>
                  </w:rPr>
                </w:rPrChange>
              </w:rPr>
              <w:t xml:space="preserve">    </w:t>
            </w:r>
            <w:ins w:id="5720" w:author="khanh pham" w:date="2024-12-25T21:40:00Z" w16du:dateUtc="2024-12-25T14:40:00Z">
              <w:r w:rsidR="002D3261">
                <w:rPr>
                  <w:rFonts w:ascii="Times New Roman" w:eastAsia="Times New Roman" w:hAnsi="Times New Roman" w:cs="Times New Roman"/>
                  <w:sz w:val="24"/>
                  <w:szCs w:val="24"/>
                  <w:lang w:val="en-US"/>
                </w:rPr>
                <w:t>9</w:t>
              </w:r>
            </w:ins>
            <w:del w:id="5721" w:author="khanh pham" w:date="2024-12-25T21:40:00Z" w16du:dateUtc="2024-12-25T14:40:00Z">
              <w:r w:rsidRPr="00476848">
                <w:rPr>
                  <w:rFonts w:ascii="Times New Roman" w:eastAsia="Times New Roman" w:hAnsi="Times New Roman" w:cs="Times New Roman"/>
                  <w:sz w:val="24"/>
                  <w:szCs w:val="24"/>
                  <w:rPrChange w:id="5722" w:author="Kiên Lê Trung" w:date="2024-12-25T13:53:00Z" w16du:dateUtc="2024-12-25T06:53:00Z">
                    <w:rPr>
                      <w:rFonts w:ascii="Times New Roman" w:eastAsia="Times New Roman" w:hAnsi="Times New Roman" w:cs="Times New Roman"/>
                      <w:sz w:val="26"/>
                      <w:szCs w:val="26"/>
                    </w:rPr>
                  </w:rPrChange>
                </w:rPr>
                <w:delText>5</w:delText>
              </w:r>
            </w:del>
            <w:r w:rsidRPr="00476848">
              <w:rPr>
                <w:rFonts w:ascii="Times New Roman" w:eastAsia="Times New Roman" w:hAnsi="Times New Roman" w:cs="Times New Roman"/>
                <w:sz w:val="24"/>
                <w:szCs w:val="24"/>
                <w:rPrChange w:id="5723" w:author="Kiên Lê Trung" w:date="2024-12-25T13:53:00Z" w16du:dateUtc="2024-12-25T06:53:00Z">
                  <w:rPr>
                    <w:rFonts w:ascii="Times New Roman" w:eastAsia="Times New Roman" w:hAnsi="Times New Roman" w:cs="Times New Roman"/>
                    <w:sz w:val="26"/>
                    <w:szCs w:val="26"/>
                  </w:rPr>
                </w:rPrChange>
              </w:rPr>
              <w:t xml:space="preserve">.1 Dữ liệu không đúng định dạng </w:t>
            </w:r>
          </w:p>
          <w:p w14:paraId="052D8C49" w14:textId="63AC629A" w:rsidR="004B0F96" w:rsidRDefault="004B0F96">
            <w:pPr>
              <w:widowControl w:val="0"/>
              <w:spacing w:line="240" w:lineRule="auto"/>
              <w:ind w:left="94"/>
              <w:rPr>
                <w:ins w:id="5724" w:author="khanh pham" w:date="2024-12-25T21:41:00Z" w16du:dateUtc="2024-12-25T14:41:00Z"/>
                <w:rFonts w:ascii="Times New Roman" w:eastAsia="Times New Roman" w:hAnsi="Times New Roman" w:cs="Times New Roman"/>
                <w:sz w:val="24"/>
                <w:szCs w:val="24"/>
                <w:lang w:val="en-US"/>
              </w:rPr>
            </w:pPr>
            <w:ins w:id="5725" w:author="khanh pham" w:date="2024-12-25T21:42:00Z" w16du:dateUtc="2024-12-25T14:42:00Z">
              <w:r>
                <w:rPr>
                  <w:rFonts w:ascii="Times New Roman" w:eastAsia="Times New Roman" w:hAnsi="Times New Roman" w:cs="Times New Roman"/>
                  <w:sz w:val="24"/>
                  <w:szCs w:val="24"/>
                  <w:lang w:val="en-US"/>
                </w:rPr>
                <w:t xml:space="preserve">       </w:t>
              </w:r>
            </w:ins>
            <w:ins w:id="5726" w:author="khanh pham" w:date="2024-12-25T21:40:00Z" w16du:dateUtc="2024-12-25T14:40:00Z">
              <w:r>
                <w:rPr>
                  <w:rFonts w:ascii="Times New Roman" w:eastAsia="Times New Roman" w:hAnsi="Times New Roman" w:cs="Times New Roman"/>
                  <w:sz w:val="24"/>
                  <w:szCs w:val="24"/>
                  <w:lang w:val="en-US"/>
                </w:rPr>
                <w:t xml:space="preserve">9.1.1 </w:t>
              </w:r>
            </w:ins>
            <w:ins w:id="5727" w:author="khanh pham" w:date="2024-12-25T21:41:00Z" w16du:dateUtc="2024-12-25T14:41:00Z">
              <w:r>
                <w:rPr>
                  <w:rFonts w:ascii="Times New Roman" w:eastAsia="Times New Roman" w:hAnsi="Times New Roman" w:cs="Times New Roman"/>
                  <w:sz w:val="24"/>
                  <w:szCs w:val="24"/>
                  <w:lang w:val="en-US"/>
                </w:rPr>
                <w:t>Hệ thống hiển thị thông thông báo dữ liệu không đúng định dạng</w:t>
              </w:r>
            </w:ins>
          </w:p>
          <w:p w14:paraId="1CD089BA" w14:textId="60F2B4A9" w:rsidR="007569A2" w:rsidRPr="004B0F96" w:rsidRDefault="004B0F96">
            <w:pPr>
              <w:widowControl w:val="0"/>
              <w:spacing w:line="240" w:lineRule="auto"/>
              <w:ind w:left="94"/>
              <w:rPr>
                <w:rFonts w:ascii="Times New Roman" w:eastAsia="Times New Roman" w:hAnsi="Times New Roman" w:cs="Times New Roman"/>
                <w:sz w:val="24"/>
                <w:szCs w:val="24"/>
                <w:lang w:val="en-US"/>
                <w:rPrChange w:id="5728" w:author="Kiên Lê Trung" w:date="2024-12-25T13:53:00Z" w16du:dateUtc="2024-12-25T06:53:00Z">
                  <w:rPr>
                    <w:rFonts w:ascii="Times New Roman" w:eastAsia="Times New Roman" w:hAnsi="Times New Roman" w:cs="Times New Roman"/>
                    <w:sz w:val="26"/>
                    <w:szCs w:val="26"/>
                  </w:rPr>
                </w:rPrChange>
              </w:rPr>
            </w:pPr>
            <w:ins w:id="5729" w:author="khanh pham" w:date="2024-12-25T21:42:00Z" w16du:dateUtc="2024-12-25T14:42:00Z">
              <w:r>
                <w:rPr>
                  <w:rFonts w:ascii="Times New Roman" w:eastAsia="Times New Roman" w:hAnsi="Times New Roman" w:cs="Times New Roman"/>
                  <w:sz w:val="24"/>
                  <w:szCs w:val="24"/>
                  <w:lang w:val="en-US"/>
                </w:rPr>
                <w:t xml:space="preserve">       </w:t>
              </w:r>
            </w:ins>
            <w:ins w:id="5730" w:author="khanh pham" w:date="2024-12-25T21:41:00Z" w16du:dateUtc="2024-12-25T14:41:00Z">
              <w:r>
                <w:rPr>
                  <w:rFonts w:ascii="Times New Roman" w:eastAsia="Times New Roman" w:hAnsi="Times New Roman" w:cs="Times New Roman"/>
                  <w:sz w:val="24"/>
                  <w:szCs w:val="24"/>
                  <w:lang w:val="en-US"/>
                </w:rPr>
                <w:t>9.1.2 Người dùng nhập lại thông tin và bấm cập nhật</w:t>
              </w:r>
            </w:ins>
          </w:p>
        </w:tc>
      </w:tr>
    </w:tbl>
    <w:p w14:paraId="79D1C179" w14:textId="34271395" w:rsidR="002B5D2A" w:rsidRPr="00B45B2A" w:rsidRDefault="00B45B2A" w:rsidP="0099382E">
      <w:pPr>
        <w:pStyle w:val="Caption"/>
        <w:spacing w:before="240"/>
        <w:rPr>
          <w:lang w:val="en-US"/>
          <w:rPrChange w:id="5731" w:author="Kiên Lê Trung" w:date="2024-12-25T12:51:00Z" w16du:dateUtc="2024-12-25T05:51:00Z">
            <w:rPr>
              <w:lang w:val="vi-VN"/>
            </w:rPr>
          </w:rPrChange>
        </w:rPr>
        <w:pPrChange w:id="5732" w:author="Kiên Lê Trung" w:date="2024-12-25T15:31:00Z" w16du:dateUtc="2024-12-25T08:31:00Z">
          <w:pPr>
            <w:pStyle w:val="ListParagraph"/>
          </w:pPr>
        </w:pPrChange>
      </w:pPr>
      <w:bookmarkStart w:id="5733" w:name="_Toc186028243"/>
      <w:ins w:id="5734" w:author="Kiên Lê Trung" w:date="2024-12-25T12:51:00Z" w16du:dateUtc="2024-12-25T05:51:00Z">
        <w:r>
          <w:t xml:space="preserve">Bảng </w:t>
        </w:r>
      </w:ins>
      <w:ins w:id="5735" w:author="Kiên Lê Trung" w:date="2024-12-25T12:56:00Z" w16du:dateUtc="2024-12-25T05:56:00Z">
        <w:r w:rsidR="00115DF8">
          <w:fldChar w:fldCharType="begin"/>
        </w:r>
        <w:r w:rsidR="00115DF8">
          <w:instrText xml:space="preserve"> STYLEREF 1 \s </w:instrText>
        </w:r>
      </w:ins>
      <w:r w:rsidR="00115DF8">
        <w:fldChar w:fldCharType="separate"/>
      </w:r>
      <w:r w:rsidR="00115DF8">
        <w:rPr>
          <w:noProof/>
        </w:rPr>
        <w:t>2</w:t>
      </w:r>
      <w:ins w:id="5736" w:author="Kiên Lê Trung" w:date="2024-12-25T12:56:00Z" w16du:dateUtc="2024-12-25T05:56:00Z">
        <w:r w:rsidR="00115DF8">
          <w:fldChar w:fldCharType="end"/>
        </w:r>
        <w:r w:rsidR="00115DF8">
          <w:t>.</w:t>
        </w:r>
        <w:r w:rsidR="00115DF8">
          <w:fldChar w:fldCharType="begin"/>
        </w:r>
        <w:r w:rsidR="00115DF8">
          <w:instrText xml:space="preserve"> SEQ Bảng \* ARABIC \s 1 </w:instrText>
        </w:r>
      </w:ins>
      <w:r w:rsidR="00115DF8">
        <w:fldChar w:fldCharType="separate"/>
      </w:r>
      <w:ins w:id="5737" w:author="Kiên Lê Trung" w:date="2024-12-25T12:56:00Z" w16du:dateUtc="2024-12-25T05:56:00Z">
        <w:r w:rsidR="00115DF8">
          <w:rPr>
            <w:noProof/>
          </w:rPr>
          <w:t>18</w:t>
        </w:r>
        <w:r w:rsidR="00115DF8">
          <w:fldChar w:fldCharType="end"/>
        </w:r>
      </w:ins>
      <w:ins w:id="5738" w:author="Kiên Lê Trung" w:date="2024-12-25T12:51:00Z" w16du:dateUtc="2024-12-25T05:51:00Z">
        <w:r>
          <w:rPr>
            <w:lang w:val="en-US"/>
          </w:rPr>
          <w:t xml:space="preserve"> Kịch </w:t>
        </w:r>
        <w:r w:rsidR="00587CAD">
          <w:rPr>
            <w:lang w:val="en-US"/>
          </w:rPr>
          <w:t>bản khách hàng chỉnh sửa thông tin</w:t>
        </w:r>
      </w:ins>
      <w:bookmarkEnd w:id="5733"/>
    </w:p>
    <w:p w14:paraId="5216110C" w14:textId="0758EEE7" w:rsidR="007569A2" w:rsidRPr="00476848" w:rsidRDefault="00CE686F" w:rsidP="00C60A20">
      <w:pPr>
        <w:pStyle w:val="ListParagraph"/>
        <w:numPr>
          <w:ilvl w:val="0"/>
          <w:numId w:val="187"/>
        </w:numPr>
        <w:ind w:left="709"/>
        <w:rPr>
          <w:rFonts w:ascii="Times New Roman" w:hAnsi="Times New Roman" w:cs="Times New Roman"/>
          <w:b/>
          <w:sz w:val="24"/>
          <w:szCs w:val="24"/>
          <w:rPrChange w:id="5739" w:author="Kiên Lê Trung" w:date="2024-12-25T13:53:00Z" w16du:dateUtc="2024-12-25T06:53:00Z">
            <w:rPr>
              <w:rFonts w:ascii="Times New Roman" w:hAnsi="Times New Roman" w:cs="Times New Roman"/>
              <w:b/>
              <w:sz w:val="26"/>
              <w:szCs w:val="26"/>
            </w:rPr>
          </w:rPrChange>
        </w:rPr>
      </w:pPr>
      <w:r w:rsidRPr="00476848">
        <w:rPr>
          <w:rFonts w:ascii="Times New Roman" w:hAnsi="Times New Roman" w:cs="Times New Roman"/>
          <w:b/>
          <w:sz w:val="24"/>
          <w:szCs w:val="24"/>
          <w:rPrChange w:id="5740" w:author="Kiên Lê Trung" w:date="2024-12-25T13:53:00Z" w16du:dateUtc="2024-12-25T06:53:00Z">
            <w:rPr>
              <w:rFonts w:ascii="Times New Roman" w:hAnsi="Times New Roman" w:cs="Times New Roman"/>
              <w:b/>
              <w:sz w:val="26"/>
              <w:szCs w:val="26"/>
            </w:rPr>
          </w:rPrChange>
        </w:rPr>
        <w:t xml:space="preserve">Chức năng quản lý sản phẩm </w:t>
      </w:r>
    </w:p>
    <w:p w14:paraId="711F3081" w14:textId="77777777" w:rsidR="007569A2" w:rsidRPr="00146533" w:rsidDel="00146533" w:rsidRDefault="00CE686F" w:rsidP="00146533">
      <w:pPr>
        <w:numPr>
          <w:ilvl w:val="0"/>
          <w:numId w:val="108"/>
        </w:numPr>
        <w:rPr>
          <w:del w:id="5741" w:author="Kiên Lê Trung" w:date="2024-12-25T14:48:00Z" w16du:dateUtc="2024-12-25T07:48:00Z"/>
          <w:rFonts w:ascii="Times New Roman" w:eastAsia="Times New Roman" w:hAnsi="Times New Roman" w:cs="Times New Roman"/>
          <w:sz w:val="24"/>
          <w:szCs w:val="24"/>
          <w:rPrChange w:id="5742" w:author="Kiên Lê Trung" w:date="2024-12-25T14:48:00Z" w16du:dateUtc="2024-12-25T07:48:00Z">
            <w:rPr>
              <w:del w:id="5743" w:author="Kiên Lê Trung" w:date="2024-12-25T14:48:00Z" w16du:dateUtc="2024-12-25T07:48:00Z"/>
              <w:rFonts w:ascii="Times New Roman" w:eastAsia="Times New Roman" w:hAnsi="Times New Roman" w:cs="Times New Roman"/>
              <w:sz w:val="24"/>
              <w:szCs w:val="24"/>
              <w:lang w:val="en-US"/>
            </w:rPr>
          </w:rPrChange>
        </w:rPr>
      </w:pPr>
      <w:r w:rsidRPr="00476848">
        <w:rPr>
          <w:rFonts w:ascii="Times New Roman" w:eastAsia="Times New Roman" w:hAnsi="Times New Roman" w:cs="Times New Roman"/>
          <w:sz w:val="24"/>
          <w:szCs w:val="24"/>
          <w:rPrChange w:id="5744" w:author="Kiên Lê Trung" w:date="2024-12-25T13:53:00Z" w16du:dateUtc="2024-12-25T06:53:00Z">
            <w:rPr>
              <w:rFonts w:ascii="Times New Roman" w:eastAsia="Times New Roman" w:hAnsi="Times New Roman" w:cs="Times New Roman"/>
              <w:sz w:val="26"/>
              <w:szCs w:val="26"/>
            </w:rPr>
          </w:rPrChange>
        </w:rPr>
        <w:t>Kịch bản chức năng thêm sản phẩm</w:t>
      </w:r>
    </w:p>
    <w:p w14:paraId="55B91B0D" w14:textId="77777777" w:rsidR="007569A2" w:rsidRPr="00146533" w:rsidRDefault="007569A2" w:rsidP="00146533">
      <w:pPr>
        <w:numPr>
          <w:ilvl w:val="0"/>
          <w:numId w:val="108"/>
        </w:numPr>
        <w:spacing w:after="240"/>
        <w:rPr>
          <w:rFonts w:ascii="Times New Roman" w:eastAsia="Times New Roman" w:hAnsi="Times New Roman" w:cs="Times New Roman"/>
          <w:sz w:val="24"/>
          <w:szCs w:val="24"/>
          <w:rPrChange w:id="5745" w:author="Kiên Lê Trung" w:date="2024-12-25T14:48:00Z" w16du:dateUtc="2024-12-25T07:48:00Z">
            <w:rPr>
              <w:sz w:val="28"/>
              <w:szCs w:val="28"/>
            </w:rPr>
          </w:rPrChange>
        </w:rPr>
        <w:pPrChange w:id="5746" w:author="Kiên Lê Trung" w:date="2024-12-25T14:48:00Z" w16du:dateUtc="2024-12-25T07:48:00Z">
          <w:pPr>
            <w:spacing w:after="160" w:line="259" w:lineRule="auto"/>
          </w:pPr>
        </w:pPrChange>
      </w:pPr>
    </w:p>
    <w:tbl>
      <w:tblPr>
        <w:tblStyle w:val="af1"/>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251F8312" w14:textId="77777777">
        <w:tc>
          <w:tcPr>
            <w:tcW w:w="2655" w:type="dxa"/>
            <w:shd w:val="clear" w:color="auto" w:fill="auto"/>
            <w:tcMar>
              <w:top w:w="100" w:type="dxa"/>
              <w:left w:w="100" w:type="dxa"/>
              <w:bottom w:w="100" w:type="dxa"/>
              <w:right w:w="100" w:type="dxa"/>
            </w:tcMar>
          </w:tcPr>
          <w:p w14:paraId="0D903BDA" w14:textId="6C9918DD" w:rsidR="007569A2" w:rsidRPr="00476848" w:rsidRDefault="00983677">
            <w:pPr>
              <w:widowControl w:val="0"/>
              <w:spacing w:line="240" w:lineRule="auto"/>
              <w:ind w:left="94"/>
              <w:rPr>
                <w:rFonts w:ascii="Times New Roman" w:eastAsia="Times New Roman" w:hAnsi="Times New Roman" w:cs="Times New Roman"/>
                <w:sz w:val="24"/>
                <w:szCs w:val="24"/>
                <w:rPrChange w:id="5747"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748" w:author="Kiên Lê Trung" w:date="2024-12-25T13:53:00Z" w16du:dateUtc="2024-12-25T06:53:00Z">
                  <w:rPr>
                    <w:rFonts w:ascii="Times New Roman" w:eastAsia="Times New Roman" w:hAnsi="Times New Roman" w:cs="Times New Roman"/>
                    <w:sz w:val="26"/>
                    <w:szCs w:val="26"/>
                  </w:rPr>
                </w:rPrChange>
              </w:rPr>
              <w:t>Usecase</w:t>
            </w:r>
          </w:p>
        </w:tc>
        <w:tc>
          <w:tcPr>
            <w:tcW w:w="5625" w:type="dxa"/>
            <w:shd w:val="clear" w:color="auto" w:fill="auto"/>
            <w:tcMar>
              <w:top w:w="100" w:type="dxa"/>
              <w:left w:w="100" w:type="dxa"/>
              <w:bottom w:w="100" w:type="dxa"/>
              <w:right w:w="100" w:type="dxa"/>
            </w:tcMar>
          </w:tcPr>
          <w:p w14:paraId="3CE8F37A" w14:textId="77777777" w:rsidR="007569A2" w:rsidRPr="00476848" w:rsidRDefault="00CE686F">
            <w:pPr>
              <w:widowControl w:val="0"/>
              <w:spacing w:line="240" w:lineRule="auto"/>
              <w:rPr>
                <w:rFonts w:ascii="Times New Roman" w:eastAsia="Times New Roman" w:hAnsi="Times New Roman" w:cs="Times New Roman"/>
                <w:sz w:val="24"/>
                <w:szCs w:val="24"/>
                <w:rPrChange w:id="5749"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750" w:author="Kiên Lê Trung" w:date="2024-12-25T13:53:00Z" w16du:dateUtc="2024-12-25T06:53:00Z">
                  <w:rPr>
                    <w:rFonts w:ascii="Times New Roman" w:eastAsia="Times New Roman" w:hAnsi="Times New Roman" w:cs="Times New Roman"/>
                    <w:sz w:val="26"/>
                    <w:szCs w:val="26"/>
                  </w:rPr>
                </w:rPrChange>
              </w:rPr>
              <w:t xml:space="preserve">Thêm sản phẩm </w:t>
            </w:r>
          </w:p>
        </w:tc>
      </w:tr>
      <w:tr w:rsidR="007569A2" w:rsidRPr="00476848" w14:paraId="2E83E010" w14:textId="77777777">
        <w:tc>
          <w:tcPr>
            <w:tcW w:w="2655" w:type="dxa"/>
            <w:shd w:val="clear" w:color="auto" w:fill="auto"/>
            <w:tcMar>
              <w:top w:w="100" w:type="dxa"/>
              <w:left w:w="100" w:type="dxa"/>
              <w:bottom w:w="100" w:type="dxa"/>
              <w:right w:w="100" w:type="dxa"/>
            </w:tcMar>
          </w:tcPr>
          <w:p w14:paraId="3BB6F5BD"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751"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752" w:author="Kiên Lê Trung" w:date="2024-12-25T13:53:00Z" w16du:dateUtc="2024-12-25T06:53:00Z">
                  <w:rPr>
                    <w:rFonts w:ascii="Times New Roman" w:eastAsia="Times New Roman" w:hAnsi="Times New Roman" w:cs="Times New Roman"/>
                    <w:sz w:val="26"/>
                    <w:szCs w:val="26"/>
                  </w:rPr>
                </w:rPrChange>
              </w:rPr>
              <w:t>Actor</w:t>
            </w:r>
          </w:p>
        </w:tc>
        <w:tc>
          <w:tcPr>
            <w:tcW w:w="5625" w:type="dxa"/>
            <w:shd w:val="clear" w:color="auto" w:fill="auto"/>
            <w:tcMar>
              <w:top w:w="100" w:type="dxa"/>
              <w:left w:w="100" w:type="dxa"/>
              <w:bottom w:w="100" w:type="dxa"/>
              <w:right w:w="100" w:type="dxa"/>
            </w:tcMar>
          </w:tcPr>
          <w:p w14:paraId="4BDE8E24" w14:textId="77777777" w:rsidR="007569A2" w:rsidRPr="00476848" w:rsidRDefault="00CE686F">
            <w:pPr>
              <w:widowControl w:val="0"/>
              <w:spacing w:line="240" w:lineRule="auto"/>
              <w:rPr>
                <w:rFonts w:ascii="Times New Roman" w:eastAsia="Times New Roman" w:hAnsi="Times New Roman" w:cs="Times New Roman"/>
                <w:sz w:val="24"/>
                <w:szCs w:val="24"/>
                <w:rPrChange w:id="5753"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754" w:author="Kiên Lê Trung" w:date="2024-12-25T13:53:00Z" w16du:dateUtc="2024-12-25T06:53:00Z">
                  <w:rPr>
                    <w:rFonts w:ascii="Times New Roman" w:eastAsia="Times New Roman" w:hAnsi="Times New Roman" w:cs="Times New Roman"/>
                    <w:sz w:val="26"/>
                    <w:szCs w:val="26"/>
                  </w:rPr>
                </w:rPrChange>
              </w:rPr>
              <w:t>Người bán</w:t>
            </w:r>
          </w:p>
        </w:tc>
      </w:tr>
      <w:tr w:rsidR="007569A2" w:rsidRPr="00476848" w14:paraId="4F23968C" w14:textId="77777777">
        <w:tc>
          <w:tcPr>
            <w:tcW w:w="2655" w:type="dxa"/>
            <w:shd w:val="clear" w:color="auto" w:fill="auto"/>
            <w:tcMar>
              <w:top w:w="100" w:type="dxa"/>
              <w:left w:w="100" w:type="dxa"/>
              <w:bottom w:w="100" w:type="dxa"/>
              <w:right w:w="100" w:type="dxa"/>
            </w:tcMar>
          </w:tcPr>
          <w:p w14:paraId="3E2D1373"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755"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756" w:author="Kiên Lê Trung" w:date="2024-12-25T13:53:00Z" w16du:dateUtc="2024-12-25T06:53:00Z">
                  <w:rPr>
                    <w:rFonts w:ascii="Times New Roman" w:eastAsia="Times New Roman" w:hAnsi="Times New Roman" w:cs="Times New Roman"/>
                    <w:sz w:val="26"/>
                    <w:szCs w:val="26"/>
                  </w:rPr>
                </w:rPrChange>
              </w:rPr>
              <w:t>Tiền điều kiện</w:t>
            </w:r>
          </w:p>
        </w:tc>
        <w:tc>
          <w:tcPr>
            <w:tcW w:w="5625" w:type="dxa"/>
            <w:shd w:val="clear" w:color="auto" w:fill="auto"/>
            <w:tcMar>
              <w:top w:w="100" w:type="dxa"/>
              <w:left w:w="100" w:type="dxa"/>
              <w:bottom w:w="100" w:type="dxa"/>
              <w:right w:w="100" w:type="dxa"/>
            </w:tcMar>
          </w:tcPr>
          <w:p w14:paraId="0613C4E8" w14:textId="77777777" w:rsidR="007569A2" w:rsidRPr="00476848" w:rsidRDefault="00CE686F">
            <w:pPr>
              <w:widowControl w:val="0"/>
              <w:spacing w:line="240" w:lineRule="auto"/>
              <w:rPr>
                <w:rFonts w:ascii="Times New Roman" w:eastAsia="Times New Roman" w:hAnsi="Times New Roman" w:cs="Times New Roman"/>
                <w:sz w:val="24"/>
                <w:szCs w:val="24"/>
                <w:rPrChange w:id="5757"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758" w:author="Kiên Lê Trung" w:date="2024-12-25T13:53:00Z" w16du:dateUtc="2024-12-25T06:53:00Z">
                  <w:rPr>
                    <w:rFonts w:ascii="Times New Roman" w:eastAsia="Times New Roman" w:hAnsi="Times New Roman" w:cs="Times New Roman"/>
                    <w:sz w:val="26"/>
                    <w:szCs w:val="26"/>
                  </w:rPr>
                </w:rPrChange>
              </w:rPr>
              <w:t>Người bán đã đăng nhập thành công vào hệ thống</w:t>
            </w:r>
          </w:p>
        </w:tc>
      </w:tr>
      <w:tr w:rsidR="007569A2" w:rsidRPr="00476848" w14:paraId="59ACF9D0" w14:textId="77777777">
        <w:tc>
          <w:tcPr>
            <w:tcW w:w="2655" w:type="dxa"/>
            <w:shd w:val="clear" w:color="auto" w:fill="auto"/>
            <w:tcMar>
              <w:top w:w="100" w:type="dxa"/>
              <w:left w:w="100" w:type="dxa"/>
              <w:bottom w:w="100" w:type="dxa"/>
              <w:right w:w="100" w:type="dxa"/>
            </w:tcMar>
          </w:tcPr>
          <w:p w14:paraId="342A1312" w14:textId="77777777" w:rsidR="007569A2" w:rsidRPr="00476848" w:rsidRDefault="00CE686F">
            <w:pPr>
              <w:widowControl w:val="0"/>
              <w:spacing w:before="3" w:line="240" w:lineRule="auto"/>
              <w:ind w:left="141"/>
              <w:rPr>
                <w:rFonts w:ascii="Times New Roman" w:eastAsia="Times New Roman" w:hAnsi="Times New Roman" w:cs="Times New Roman"/>
                <w:sz w:val="24"/>
                <w:szCs w:val="24"/>
                <w:rPrChange w:id="5759"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760" w:author="Kiên Lê Trung" w:date="2024-12-25T13:53:00Z" w16du:dateUtc="2024-12-25T06:53:00Z">
                  <w:rPr>
                    <w:rFonts w:ascii="Times New Roman" w:eastAsia="Times New Roman" w:hAnsi="Times New Roman" w:cs="Times New Roman"/>
                    <w:sz w:val="26"/>
                    <w:szCs w:val="26"/>
                  </w:rPr>
                </w:rPrChange>
              </w:rPr>
              <w:t>Hậu điều kiện</w:t>
            </w:r>
          </w:p>
        </w:tc>
        <w:tc>
          <w:tcPr>
            <w:tcW w:w="5625" w:type="dxa"/>
            <w:shd w:val="clear" w:color="auto" w:fill="auto"/>
            <w:tcMar>
              <w:top w:w="100" w:type="dxa"/>
              <w:left w:w="100" w:type="dxa"/>
              <w:bottom w:w="100" w:type="dxa"/>
              <w:right w:w="100" w:type="dxa"/>
            </w:tcMar>
          </w:tcPr>
          <w:p w14:paraId="5C7B4292" w14:textId="77777777" w:rsidR="007569A2" w:rsidRPr="00476848" w:rsidRDefault="00CE686F">
            <w:pPr>
              <w:spacing w:line="240" w:lineRule="auto"/>
              <w:rPr>
                <w:rFonts w:ascii="Times New Roman" w:eastAsia="Times New Roman" w:hAnsi="Times New Roman" w:cs="Times New Roman"/>
                <w:sz w:val="24"/>
                <w:szCs w:val="24"/>
                <w:rPrChange w:id="5761"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762" w:author="Kiên Lê Trung" w:date="2024-12-25T13:53:00Z" w16du:dateUtc="2024-12-25T06:53:00Z">
                  <w:rPr>
                    <w:rFonts w:ascii="Times New Roman" w:eastAsia="Times New Roman" w:hAnsi="Times New Roman" w:cs="Times New Roman"/>
                    <w:sz w:val="26"/>
                    <w:szCs w:val="26"/>
                  </w:rPr>
                </w:rPrChange>
              </w:rPr>
              <w:t>Người bán thêm sản phẩm thành công</w:t>
            </w:r>
          </w:p>
        </w:tc>
      </w:tr>
      <w:tr w:rsidR="007569A2" w:rsidRPr="00476848" w14:paraId="4264B363" w14:textId="77777777">
        <w:trPr>
          <w:trHeight w:val="480"/>
        </w:trPr>
        <w:tc>
          <w:tcPr>
            <w:tcW w:w="8280" w:type="dxa"/>
            <w:gridSpan w:val="2"/>
            <w:shd w:val="clear" w:color="auto" w:fill="auto"/>
            <w:tcMar>
              <w:top w:w="100" w:type="dxa"/>
              <w:left w:w="100" w:type="dxa"/>
              <w:bottom w:w="100" w:type="dxa"/>
              <w:right w:w="100" w:type="dxa"/>
            </w:tcMar>
          </w:tcPr>
          <w:p w14:paraId="773F9238" w14:textId="77777777" w:rsidR="007569A2" w:rsidRPr="00476848" w:rsidRDefault="00CE686F" w:rsidP="00034C0F">
            <w:pPr>
              <w:widowControl w:val="0"/>
              <w:ind w:left="94"/>
              <w:rPr>
                <w:rFonts w:ascii="Times New Roman" w:eastAsia="Times New Roman" w:hAnsi="Times New Roman" w:cs="Times New Roman"/>
                <w:sz w:val="24"/>
                <w:szCs w:val="24"/>
                <w:rPrChange w:id="5763"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764" w:author="Kiên Lê Trung" w:date="2024-12-25T13:53:00Z" w16du:dateUtc="2024-12-25T06:53:00Z">
                  <w:rPr>
                    <w:rFonts w:ascii="Times New Roman" w:eastAsia="Times New Roman" w:hAnsi="Times New Roman" w:cs="Times New Roman"/>
                    <w:sz w:val="26"/>
                    <w:szCs w:val="26"/>
                  </w:rPr>
                </w:rPrChange>
              </w:rPr>
              <w:t>Chuỗi sự kiện chính</w:t>
            </w:r>
          </w:p>
          <w:p w14:paraId="3DB03545" w14:textId="77777777" w:rsidR="007569A2" w:rsidRPr="00476848" w:rsidRDefault="00CE686F" w:rsidP="00034C0F">
            <w:pPr>
              <w:widowControl w:val="0"/>
              <w:numPr>
                <w:ilvl w:val="0"/>
                <w:numId w:val="52"/>
              </w:numPr>
              <w:rPr>
                <w:rFonts w:ascii="Times New Roman" w:eastAsia="Times New Roman" w:hAnsi="Times New Roman" w:cs="Times New Roman"/>
                <w:sz w:val="24"/>
                <w:szCs w:val="24"/>
                <w:rPrChange w:id="5765"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766" w:author="Kiên Lê Trung" w:date="2024-12-25T13:53:00Z" w16du:dateUtc="2024-12-25T06:53:00Z">
                  <w:rPr>
                    <w:rFonts w:ascii="Times New Roman" w:eastAsia="Times New Roman" w:hAnsi="Times New Roman" w:cs="Times New Roman"/>
                    <w:sz w:val="26"/>
                    <w:szCs w:val="26"/>
                  </w:rPr>
                </w:rPrChange>
              </w:rPr>
              <w:t xml:space="preserve">Người bán đăng nhập thành công vào hệ thống </w:t>
            </w:r>
          </w:p>
          <w:p w14:paraId="30501DC5" w14:textId="77777777" w:rsidR="007569A2" w:rsidRPr="00476848" w:rsidRDefault="00CE686F" w:rsidP="00034C0F">
            <w:pPr>
              <w:widowControl w:val="0"/>
              <w:numPr>
                <w:ilvl w:val="0"/>
                <w:numId w:val="52"/>
              </w:numPr>
              <w:rPr>
                <w:rFonts w:ascii="Times New Roman" w:eastAsia="Times New Roman" w:hAnsi="Times New Roman" w:cs="Times New Roman"/>
                <w:sz w:val="24"/>
                <w:szCs w:val="24"/>
                <w:rPrChange w:id="5767"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768" w:author="Kiên Lê Trung" w:date="2024-12-25T13:53:00Z" w16du:dateUtc="2024-12-25T06:53:00Z">
                  <w:rPr>
                    <w:rFonts w:ascii="Times New Roman" w:eastAsia="Times New Roman" w:hAnsi="Times New Roman" w:cs="Times New Roman"/>
                    <w:sz w:val="26"/>
                    <w:szCs w:val="26"/>
                  </w:rPr>
                </w:rPrChange>
              </w:rPr>
              <w:t xml:space="preserve">Người bán bấm vào phần Quản lý sản phẩm, sau đó bấm vào phần Thêm mới sản phẩm </w:t>
            </w:r>
          </w:p>
          <w:p w14:paraId="3BDA6A27" w14:textId="77777777" w:rsidR="007569A2" w:rsidRPr="00476848" w:rsidRDefault="00CE686F" w:rsidP="00034C0F">
            <w:pPr>
              <w:widowControl w:val="0"/>
              <w:numPr>
                <w:ilvl w:val="0"/>
                <w:numId w:val="52"/>
              </w:numPr>
              <w:rPr>
                <w:rFonts w:ascii="Times New Roman" w:eastAsia="Times New Roman" w:hAnsi="Times New Roman" w:cs="Times New Roman"/>
                <w:sz w:val="24"/>
                <w:szCs w:val="24"/>
                <w:rPrChange w:id="5769"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770" w:author="Kiên Lê Trung" w:date="2024-12-25T13:53:00Z" w16du:dateUtc="2024-12-25T06:53:00Z">
                  <w:rPr>
                    <w:rFonts w:ascii="Times New Roman" w:eastAsia="Times New Roman" w:hAnsi="Times New Roman" w:cs="Times New Roman"/>
                    <w:sz w:val="26"/>
                    <w:szCs w:val="26"/>
                  </w:rPr>
                </w:rPrChange>
              </w:rPr>
              <w:t xml:space="preserve">Hệ thống hiển thị giao diện Thêm mới sản phẩm </w:t>
            </w:r>
          </w:p>
          <w:p w14:paraId="29E91094" w14:textId="53F11358" w:rsidR="007569A2" w:rsidRPr="00476848" w:rsidRDefault="00CE686F" w:rsidP="00034C0F">
            <w:pPr>
              <w:widowControl w:val="0"/>
              <w:numPr>
                <w:ilvl w:val="0"/>
                <w:numId w:val="52"/>
              </w:numPr>
              <w:rPr>
                <w:rFonts w:ascii="Times New Roman" w:eastAsia="Times New Roman" w:hAnsi="Times New Roman" w:cs="Times New Roman"/>
                <w:sz w:val="24"/>
                <w:szCs w:val="24"/>
                <w:rPrChange w:id="5771"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772" w:author="Kiên Lê Trung" w:date="2024-12-25T13:53:00Z" w16du:dateUtc="2024-12-25T06:53:00Z">
                  <w:rPr>
                    <w:rFonts w:ascii="Times New Roman" w:eastAsia="Times New Roman" w:hAnsi="Times New Roman" w:cs="Times New Roman"/>
                    <w:sz w:val="26"/>
                    <w:szCs w:val="26"/>
                  </w:rPr>
                </w:rPrChange>
              </w:rPr>
              <w:t xml:space="preserve">Người bán điền các thông tin về sản phẩm đó: </w:t>
            </w:r>
            <w:ins w:id="5773" w:author="khanh pham" w:date="2024-12-25T21:36:00Z" w16du:dateUtc="2024-12-25T14:36:00Z">
              <w:r w:rsidR="00644E8F">
                <w:rPr>
                  <w:rFonts w:ascii="Times New Roman" w:eastAsia="Times New Roman" w:hAnsi="Times New Roman" w:cs="Times New Roman"/>
                  <w:sz w:val="24"/>
                  <w:szCs w:val="24"/>
                  <w:lang w:val="en-US"/>
                </w:rPr>
                <w:t>Mã</w:t>
              </w:r>
              <w:r w:rsidR="0042528F">
                <w:rPr>
                  <w:rFonts w:ascii="Times New Roman" w:eastAsia="Times New Roman" w:hAnsi="Times New Roman" w:cs="Times New Roman"/>
                  <w:sz w:val="24"/>
                  <w:szCs w:val="24"/>
                  <w:lang w:val="en-US"/>
                </w:rPr>
                <w:t>,</w:t>
              </w:r>
              <w:r w:rsidR="00644E8F">
                <w:rPr>
                  <w:rFonts w:ascii="Times New Roman" w:eastAsia="Times New Roman" w:hAnsi="Times New Roman" w:cs="Times New Roman"/>
                  <w:sz w:val="24"/>
                  <w:szCs w:val="24"/>
                  <w:lang w:val="en-US"/>
                </w:rPr>
                <w:t xml:space="preserve"> </w:t>
              </w:r>
              <w:r w:rsidR="0042528F">
                <w:rPr>
                  <w:rFonts w:ascii="Times New Roman" w:eastAsia="Times New Roman" w:hAnsi="Times New Roman" w:cs="Times New Roman"/>
                  <w:sz w:val="24"/>
                  <w:szCs w:val="24"/>
                  <w:lang w:val="en-US"/>
                </w:rPr>
                <w:t>t</w:t>
              </w:r>
            </w:ins>
            <w:del w:id="5774" w:author="khanh pham" w:date="2024-12-25T21:36:00Z" w16du:dateUtc="2024-12-25T14:36:00Z">
              <w:r w:rsidRPr="00476848">
                <w:rPr>
                  <w:rFonts w:ascii="Times New Roman" w:eastAsia="Times New Roman" w:hAnsi="Times New Roman" w:cs="Times New Roman"/>
                  <w:sz w:val="24"/>
                  <w:szCs w:val="24"/>
                  <w:rPrChange w:id="5775" w:author="Kiên Lê Trung" w:date="2024-12-25T13:53:00Z" w16du:dateUtc="2024-12-25T06:53:00Z">
                    <w:rPr>
                      <w:rFonts w:ascii="Times New Roman" w:eastAsia="Times New Roman" w:hAnsi="Times New Roman" w:cs="Times New Roman"/>
                      <w:sz w:val="26"/>
                      <w:szCs w:val="26"/>
                    </w:rPr>
                  </w:rPrChange>
                </w:rPr>
                <w:delText>T</w:delText>
              </w:r>
            </w:del>
            <w:r w:rsidRPr="00476848">
              <w:rPr>
                <w:rFonts w:ascii="Times New Roman" w:eastAsia="Times New Roman" w:hAnsi="Times New Roman" w:cs="Times New Roman"/>
                <w:sz w:val="24"/>
                <w:szCs w:val="24"/>
                <w:rPrChange w:id="5776" w:author="Kiên Lê Trung" w:date="2024-12-25T13:53:00Z" w16du:dateUtc="2024-12-25T06:53:00Z">
                  <w:rPr>
                    <w:rFonts w:ascii="Times New Roman" w:eastAsia="Times New Roman" w:hAnsi="Times New Roman" w:cs="Times New Roman"/>
                    <w:sz w:val="26"/>
                    <w:szCs w:val="26"/>
                  </w:rPr>
                </w:rPrChange>
              </w:rPr>
              <w:t xml:space="preserve">ên sản phẩm, mô tả về sản phẩm, danh mục và nhãn hiệu . Sau khi hoàn thành thì Người bán bấm chữ Tạo mới </w:t>
            </w:r>
          </w:p>
          <w:p w14:paraId="101EA07E" w14:textId="77777777" w:rsidR="007569A2" w:rsidRPr="00476848" w:rsidRDefault="00CE686F" w:rsidP="00034C0F">
            <w:pPr>
              <w:widowControl w:val="0"/>
              <w:numPr>
                <w:ilvl w:val="0"/>
                <w:numId w:val="52"/>
              </w:numPr>
              <w:rPr>
                <w:rFonts w:ascii="Times New Roman" w:eastAsia="Times New Roman" w:hAnsi="Times New Roman" w:cs="Times New Roman"/>
                <w:sz w:val="24"/>
                <w:szCs w:val="24"/>
                <w:rPrChange w:id="5777"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778" w:author="Kiên Lê Trung" w:date="2024-12-25T13:53:00Z" w16du:dateUtc="2024-12-25T06:53:00Z">
                  <w:rPr>
                    <w:rFonts w:ascii="Times New Roman" w:eastAsia="Times New Roman" w:hAnsi="Times New Roman" w:cs="Times New Roman"/>
                    <w:sz w:val="26"/>
                    <w:szCs w:val="26"/>
                  </w:rPr>
                </w:rPrChange>
              </w:rPr>
              <w:t xml:space="preserve">Hệ thống sẽ hiển thị sản phẩm vừa được thêm mới vào danh sách các sản phẩm </w:t>
            </w:r>
          </w:p>
          <w:p w14:paraId="2275623C" w14:textId="77777777" w:rsidR="007569A2" w:rsidRPr="00476848" w:rsidRDefault="00CE686F" w:rsidP="00227A32">
            <w:pPr>
              <w:widowControl w:val="0"/>
              <w:rPr>
                <w:del w:id="5779" w:author="Kiên Lê Trung" w:date="2024-12-26T00:47:00Z" w16du:dateUtc="2024-12-25T17:47:00Z"/>
                <w:rFonts w:ascii="Times New Roman" w:eastAsia="Times New Roman" w:hAnsi="Times New Roman" w:cs="Times New Roman"/>
                <w:sz w:val="24"/>
                <w:szCs w:val="24"/>
                <w:rPrChange w:id="5780" w:author="Kiên Lê Trung" w:date="2024-12-25T13:53:00Z" w16du:dateUtc="2024-12-25T06:53:00Z">
                  <w:rPr>
                    <w:del w:id="5781" w:author="Kiên Lê Trung" w:date="2024-12-26T00:47:00Z" w16du:dateUtc="2024-12-25T17:47:00Z"/>
                    <w:rFonts w:ascii="Times New Roman" w:eastAsia="Times New Roman" w:hAnsi="Times New Roman" w:cs="Times New Roman"/>
                    <w:sz w:val="26"/>
                    <w:szCs w:val="26"/>
                  </w:rPr>
                </w:rPrChange>
              </w:rPr>
              <w:pPrChange w:id="5782" w:author="Kiên Lê Trung" w:date="2024-12-26T00:47:00Z" w16du:dateUtc="2024-12-25T17:47:00Z">
                <w:pPr>
                  <w:widowControl w:val="0"/>
                  <w:numPr>
                    <w:numId w:val="52"/>
                  </w:numPr>
                  <w:ind w:left="720" w:hanging="360"/>
                </w:pPr>
              </w:pPrChange>
            </w:pPr>
            <w:del w:id="5783" w:author="Kiên Lê Trung" w:date="2024-12-26T00:47:00Z" w16du:dateUtc="2024-12-25T17:47:00Z">
              <w:r w:rsidRPr="00476848">
                <w:rPr>
                  <w:rFonts w:ascii="Times New Roman" w:eastAsia="Times New Roman" w:hAnsi="Times New Roman" w:cs="Times New Roman"/>
                  <w:sz w:val="24"/>
                  <w:szCs w:val="24"/>
                  <w:rPrChange w:id="5784" w:author="Kiên Lê Trung" w:date="2024-12-25T13:53:00Z" w16du:dateUtc="2024-12-25T06:53:00Z">
                    <w:rPr>
                      <w:rFonts w:ascii="Times New Roman" w:eastAsia="Times New Roman" w:hAnsi="Times New Roman" w:cs="Times New Roman"/>
                      <w:sz w:val="26"/>
                      <w:szCs w:val="26"/>
                    </w:rPr>
                  </w:rPrChange>
                </w:rPr>
                <w:delText xml:space="preserve">Người bán bấm vào tên của sản phẩm đó để thêm các thuộc tính cho sản phẩm </w:delText>
              </w:r>
            </w:del>
          </w:p>
          <w:p w14:paraId="2D318F49" w14:textId="77777777" w:rsidR="007569A2" w:rsidRPr="00476848" w:rsidRDefault="00CE686F" w:rsidP="00227A32">
            <w:pPr>
              <w:widowControl w:val="0"/>
              <w:rPr>
                <w:del w:id="5785" w:author="Kiên Lê Trung" w:date="2024-12-26T00:47:00Z" w16du:dateUtc="2024-12-25T17:47:00Z"/>
                <w:rFonts w:ascii="Times New Roman" w:eastAsia="Times New Roman" w:hAnsi="Times New Roman" w:cs="Times New Roman"/>
                <w:sz w:val="24"/>
                <w:szCs w:val="24"/>
                <w:rPrChange w:id="5786" w:author="Kiên Lê Trung" w:date="2024-12-25T13:53:00Z" w16du:dateUtc="2024-12-25T06:53:00Z">
                  <w:rPr>
                    <w:del w:id="5787" w:author="Kiên Lê Trung" w:date="2024-12-26T00:47:00Z" w16du:dateUtc="2024-12-25T17:47:00Z"/>
                    <w:rFonts w:ascii="Times New Roman" w:eastAsia="Times New Roman" w:hAnsi="Times New Roman" w:cs="Times New Roman"/>
                    <w:sz w:val="26"/>
                    <w:szCs w:val="26"/>
                  </w:rPr>
                </w:rPrChange>
              </w:rPr>
              <w:pPrChange w:id="5788" w:author="Kiên Lê Trung" w:date="2024-12-26T00:47:00Z" w16du:dateUtc="2024-12-25T17:47:00Z">
                <w:pPr>
                  <w:widowControl w:val="0"/>
                  <w:numPr>
                    <w:numId w:val="52"/>
                  </w:numPr>
                  <w:ind w:left="720" w:hanging="360"/>
                </w:pPr>
              </w:pPrChange>
            </w:pPr>
            <w:del w:id="5789" w:author="Kiên Lê Trung" w:date="2024-12-26T00:47:00Z" w16du:dateUtc="2024-12-25T17:47:00Z">
              <w:r w:rsidRPr="00476848">
                <w:rPr>
                  <w:rFonts w:ascii="Times New Roman" w:eastAsia="Times New Roman" w:hAnsi="Times New Roman" w:cs="Times New Roman"/>
                  <w:sz w:val="24"/>
                  <w:szCs w:val="24"/>
                  <w:rPrChange w:id="5790" w:author="Kiên Lê Trung" w:date="2024-12-25T13:53:00Z" w16du:dateUtc="2024-12-25T06:53:00Z">
                    <w:rPr>
                      <w:rFonts w:ascii="Times New Roman" w:eastAsia="Times New Roman" w:hAnsi="Times New Roman" w:cs="Times New Roman"/>
                      <w:sz w:val="26"/>
                      <w:szCs w:val="26"/>
                    </w:rPr>
                  </w:rPrChange>
                </w:rPr>
                <w:delText xml:space="preserve">Hệ thống sẽ hiển thị giao diện để Người bán thêm thuộc tính cho sản phẩm </w:delText>
              </w:r>
            </w:del>
          </w:p>
          <w:p w14:paraId="3E1D9995" w14:textId="77777777" w:rsidR="007569A2" w:rsidRPr="00476848" w:rsidRDefault="00CE686F" w:rsidP="00227A32">
            <w:pPr>
              <w:widowControl w:val="0"/>
              <w:rPr>
                <w:del w:id="5791" w:author="Kiên Lê Trung" w:date="2024-12-26T00:47:00Z" w16du:dateUtc="2024-12-25T17:47:00Z"/>
                <w:rFonts w:ascii="Times New Roman" w:eastAsia="Times New Roman" w:hAnsi="Times New Roman" w:cs="Times New Roman"/>
                <w:sz w:val="24"/>
                <w:szCs w:val="24"/>
                <w:rPrChange w:id="5792" w:author="Kiên Lê Trung" w:date="2024-12-25T13:53:00Z" w16du:dateUtc="2024-12-25T06:53:00Z">
                  <w:rPr>
                    <w:del w:id="5793" w:author="Kiên Lê Trung" w:date="2024-12-26T00:47:00Z" w16du:dateUtc="2024-12-25T17:47:00Z"/>
                    <w:rFonts w:ascii="Times New Roman" w:eastAsia="Times New Roman" w:hAnsi="Times New Roman" w:cs="Times New Roman"/>
                    <w:sz w:val="26"/>
                    <w:szCs w:val="26"/>
                  </w:rPr>
                </w:rPrChange>
              </w:rPr>
              <w:pPrChange w:id="5794" w:author="Kiên Lê Trung" w:date="2024-12-26T00:47:00Z" w16du:dateUtc="2024-12-25T17:47:00Z">
                <w:pPr>
                  <w:widowControl w:val="0"/>
                  <w:numPr>
                    <w:numId w:val="52"/>
                  </w:numPr>
                  <w:ind w:left="720" w:hanging="360"/>
                </w:pPr>
              </w:pPrChange>
            </w:pPr>
            <w:del w:id="5795" w:author="Kiên Lê Trung" w:date="2024-12-26T00:47:00Z" w16du:dateUtc="2024-12-25T17:47:00Z">
              <w:r w:rsidRPr="00476848">
                <w:rPr>
                  <w:rFonts w:ascii="Times New Roman" w:eastAsia="Times New Roman" w:hAnsi="Times New Roman" w:cs="Times New Roman"/>
                  <w:sz w:val="24"/>
                  <w:szCs w:val="24"/>
                  <w:rPrChange w:id="5796" w:author="Kiên Lê Trung" w:date="2024-12-25T13:53:00Z" w16du:dateUtc="2024-12-25T06:53:00Z">
                    <w:rPr>
                      <w:rFonts w:ascii="Times New Roman" w:eastAsia="Times New Roman" w:hAnsi="Times New Roman" w:cs="Times New Roman"/>
                      <w:sz w:val="26"/>
                      <w:szCs w:val="26"/>
                    </w:rPr>
                  </w:rPrChange>
                </w:rPr>
                <w:delText>Người bán bấm vào nút Thêm thuộc tính và viết các thuộc tính của sản phẩm đó. Sau khi thêm thuộc tính và nhập các giá trị của thuộc tính xong thì Người bán bấm vào nút Thêm mới. Người bán sẽ điền các thông tin như Mã sản phẩm, chọn các thuộc tính mà Người bán đã thêm vừa nãy và điền giá bán cũng như giá nhập. Sau khi hoàn thành thì bấm nút OK</w:delText>
              </w:r>
            </w:del>
          </w:p>
          <w:p w14:paraId="2A0D0650" w14:textId="77777777" w:rsidR="007569A2" w:rsidRPr="00476848" w:rsidRDefault="00CE686F" w:rsidP="00227A32">
            <w:pPr>
              <w:widowControl w:val="0"/>
              <w:rPr>
                <w:del w:id="5797" w:author="Kiên Lê Trung" w:date="2024-12-26T00:47:00Z" w16du:dateUtc="2024-12-25T17:47:00Z"/>
                <w:rFonts w:ascii="Times New Roman" w:eastAsia="Times New Roman" w:hAnsi="Times New Roman" w:cs="Times New Roman"/>
                <w:sz w:val="24"/>
                <w:szCs w:val="24"/>
                <w:rPrChange w:id="5798" w:author="Kiên Lê Trung" w:date="2024-12-25T13:53:00Z" w16du:dateUtc="2024-12-25T06:53:00Z">
                  <w:rPr>
                    <w:del w:id="5799" w:author="Kiên Lê Trung" w:date="2024-12-26T00:47:00Z" w16du:dateUtc="2024-12-25T17:47:00Z"/>
                    <w:rFonts w:ascii="Times New Roman" w:eastAsia="Times New Roman" w:hAnsi="Times New Roman" w:cs="Times New Roman"/>
                    <w:sz w:val="26"/>
                    <w:szCs w:val="26"/>
                  </w:rPr>
                </w:rPrChange>
              </w:rPr>
              <w:pPrChange w:id="5800" w:author="Kiên Lê Trung" w:date="2024-12-26T00:47:00Z" w16du:dateUtc="2024-12-25T17:47:00Z">
                <w:pPr>
                  <w:widowControl w:val="0"/>
                  <w:numPr>
                    <w:numId w:val="52"/>
                  </w:numPr>
                  <w:ind w:left="720" w:hanging="360"/>
                </w:pPr>
              </w:pPrChange>
            </w:pPr>
            <w:del w:id="5801" w:author="Kiên Lê Trung" w:date="2024-12-26T00:47:00Z" w16du:dateUtc="2024-12-25T17:47:00Z">
              <w:r w:rsidRPr="00476848">
                <w:rPr>
                  <w:rFonts w:ascii="Times New Roman" w:eastAsia="Times New Roman" w:hAnsi="Times New Roman" w:cs="Times New Roman"/>
                  <w:sz w:val="24"/>
                  <w:szCs w:val="24"/>
                  <w:rPrChange w:id="5802" w:author="Kiên Lê Trung" w:date="2024-12-25T13:53:00Z" w16du:dateUtc="2024-12-25T06:53:00Z">
                    <w:rPr>
                      <w:rFonts w:ascii="Times New Roman" w:eastAsia="Times New Roman" w:hAnsi="Times New Roman" w:cs="Times New Roman"/>
                      <w:sz w:val="26"/>
                      <w:szCs w:val="26"/>
                    </w:rPr>
                  </w:rPrChange>
                </w:rPr>
                <w:delText>Hệ thống sẽ hiển thị thông báo Thêm mã sản phẩm mới thành công và thêm mã sản phẩm đó vào danh sách của sản phẩm</w:delText>
              </w:r>
            </w:del>
          </w:p>
          <w:p w14:paraId="6810F0D1" w14:textId="77777777" w:rsidR="007569A2" w:rsidRPr="00476848" w:rsidRDefault="007569A2" w:rsidP="00227A32">
            <w:pPr>
              <w:widowControl w:val="0"/>
              <w:rPr>
                <w:rFonts w:ascii="Times New Roman" w:eastAsia="Times New Roman" w:hAnsi="Times New Roman" w:cs="Times New Roman"/>
                <w:sz w:val="24"/>
                <w:szCs w:val="24"/>
                <w:rPrChange w:id="5803" w:author="Kiên Lê Trung" w:date="2024-12-25T13:53:00Z" w16du:dateUtc="2024-12-25T06:53:00Z">
                  <w:rPr>
                    <w:rFonts w:ascii="Times New Roman" w:eastAsia="Times New Roman" w:hAnsi="Times New Roman" w:cs="Times New Roman"/>
                    <w:sz w:val="26"/>
                    <w:szCs w:val="26"/>
                  </w:rPr>
                </w:rPrChange>
              </w:rPr>
              <w:pPrChange w:id="5804" w:author="Kiên Lê Trung" w:date="2024-12-26T00:47:00Z" w16du:dateUtc="2024-12-25T17:47:00Z">
                <w:pPr>
                  <w:widowControl w:val="0"/>
                  <w:spacing w:line="240" w:lineRule="auto"/>
                  <w:ind w:left="360"/>
                </w:pPr>
              </w:pPrChange>
            </w:pPr>
          </w:p>
        </w:tc>
      </w:tr>
      <w:tr w:rsidR="007569A2" w:rsidRPr="00476848" w14:paraId="3F07BF54" w14:textId="77777777">
        <w:trPr>
          <w:trHeight w:val="480"/>
        </w:trPr>
        <w:tc>
          <w:tcPr>
            <w:tcW w:w="8280" w:type="dxa"/>
            <w:gridSpan w:val="2"/>
            <w:shd w:val="clear" w:color="auto" w:fill="auto"/>
            <w:tcMar>
              <w:top w:w="100" w:type="dxa"/>
              <w:left w:w="100" w:type="dxa"/>
              <w:bottom w:w="100" w:type="dxa"/>
              <w:right w:w="100" w:type="dxa"/>
            </w:tcMar>
          </w:tcPr>
          <w:p w14:paraId="2EE74006" w14:textId="77777777" w:rsidR="007569A2" w:rsidRDefault="00CE686F" w:rsidP="0098269D">
            <w:pPr>
              <w:widowControl w:val="0"/>
              <w:ind w:left="94"/>
              <w:rPr>
                <w:ins w:id="5805" w:author="khanh pham" w:date="2024-12-25T21:42:00Z" w16du:dateUtc="2024-12-25T14:42:00Z"/>
                <w:rFonts w:ascii="Times New Roman" w:eastAsia="Times New Roman" w:hAnsi="Times New Roman" w:cs="Times New Roman"/>
                <w:sz w:val="24"/>
                <w:szCs w:val="24"/>
                <w:lang w:val="en-US"/>
              </w:rPr>
              <w:pPrChange w:id="5806" w:author="Kiên Lê Trung" w:date="2024-12-26T00:48:00Z" w16du:dateUtc="2024-12-25T17:48:00Z">
                <w:pPr>
                  <w:widowControl w:val="0"/>
                  <w:spacing w:line="240" w:lineRule="auto"/>
                  <w:ind w:left="94"/>
                </w:pPr>
              </w:pPrChange>
            </w:pPr>
            <w:r w:rsidRPr="00476848">
              <w:rPr>
                <w:rFonts w:ascii="Times New Roman" w:eastAsia="Times New Roman" w:hAnsi="Times New Roman" w:cs="Times New Roman"/>
                <w:sz w:val="24"/>
                <w:szCs w:val="24"/>
                <w:rPrChange w:id="5807" w:author="Kiên Lê Trung" w:date="2024-12-25T13:53:00Z" w16du:dateUtc="2024-12-25T06:53:00Z">
                  <w:rPr>
                    <w:rFonts w:ascii="Times New Roman" w:eastAsia="Times New Roman" w:hAnsi="Times New Roman" w:cs="Times New Roman"/>
                    <w:sz w:val="26"/>
                    <w:szCs w:val="26"/>
                  </w:rPr>
                </w:rPrChange>
              </w:rPr>
              <w:t>Ngoại lệ:</w:t>
            </w:r>
          </w:p>
          <w:p w14:paraId="6FE329B6" w14:textId="68FB1B50" w:rsidR="009809BE" w:rsidRDefault="00E239D2" w:rsidP="0098269D">
            <w:pPr>
              <w:widowControl w:val="0"/>
              <w:ind w:left="94"/>
              <w:rPr>
                <w:ins w:id="5808" w:author="khanh pham" w:date="2024-12-25T21:43:00Z" w16du:dateUtc="2024-12-25T14:43:00Z"/>
                <w:rFonts w:ascii="Times New Roman" w:eastAsia="Times New Roman" w:hAnsi="Times New Roman" w:cs="Times New Roman"/>
                <w:sz w:val="24"/>
                <w:szCs w:val="24"/>
                <w:lang w:val="en-US"/>
              </w:rPr>
              <w:pPrChange w:id="5809" w:author="Kiên Lê Trung" w:date="2024-12-26T00:48:00Z" w16du:dateUtc="2024-12-25T17:48:00Z">
                <w:pPr>
                  <w:widowControl w:val="0"/>
                  <w:spacing w:line="240" w:lineRule="auto"/>
                  <w:ind w:left="94"/>
                </w:pPr>
              </w:pPrChange>
            </w:pPr>
            <w:ins w:id="5810" w:author="khanh pham" w:date="2024-12-25T21:44:00Z" w16du:dateUtc="2024-12-25T14:44:00Z">
              <w:r>
                <w:rPr>
                  <w:rFonts w:ascii="Times New Roman" w:eastAsia="Times New Roman" w:hAnsi="Times New Roman" w:cs="Times New Roman"/>
                  <w:sz w:val="24"/>
                  <w:szCs w:val="24"/>
                  <w:lang w:val="en-US"/>
                </w:rPr>
                <w:t xml:space="preserve">    </w:t>
              </w:r>
            </w:ins>
            <w:ins w:id="5811" w:author="khanh pham" w:date="2024-12-25T21:42:00Z" w16du:dateUtc="2024-12-25T14:42:00Z">
              <w:r w:rsidR="009809BE">
                <w:rPr>
                  <w:rFonts w:ascii="Times New Roman" w:eastAsia="Times New Roman" w:hAnsi="Times New Roman" w:cs="Times New Roman"/>
                  <w:sz w:val="24"/>
                  <w:szCs w:val="24"/>
                  <w:lang w:val="en-US"/>
                </w:rPr>
                <w:t>4.1</w:t>
              </w:r>
              <w:r w:rsidR="00742A5E">
                <w:rPr>
                  <w:rFonts w:ascii="Times New Roman" w:eastAsia="Times New Roman" w:hAnsi="Times New Roman" w:cs="Times New Roman"/>
                  <w:sz w:val="24"/>
                  <w:szCs w:val="24"/>
                  <w:lang w:val="en-US"/>
                </w:rPr>
                <w:t xml:space="preserve"> Mã</w:t>
              </w:r>
            </w:ins>
            <w:ins w:id="5812" w:author="khanh pham" w:date="2024-12-25T21:43:00Z" w16du:dateUtc="2024-12-25T14:43:00Z">
              <w:r w:rsidR="00CE602E">
                <w:rPr>
                  <w:rFonts w:ascii="Times New Roman" w:eastAsia="Times New Roman" w:hAnsi="Times New Roman" w:cs="Times New Roman"/>
                  <w:sz w:val="24"/>
                  <w:szCs w:val="24"/>
                  <w:lang w:val="en-US"/>
                </w:rPr>
                <w:t xml:space="preserve"> s</w:t>
              </w:r>
              <w:r w:rsidR="00D84DA9">
                <w:rPr>
                  <w:rFonts w:ascii="Times New Roman" w:eastAsia="Times New Roman" w:hAnsi="Times New Roman" w:cs="Times New Roman"/>
                  <w:sz w:val="24"/>
                  <w:szCs w:val="24"/>
                  <w:lang w:val="en-US"/>
                </w:rPr>
                <w:t>ản phẩm đẫ tồn tại</w:t>
              </w:r>
            </w:ins>
          </w:p>
          <w:p w14:paraId="64290B7E" w14:textId="2435312C" w:rsidR="00D84DA9" w:rsidRDefault="00E239D2" w:rsidP="0098269D">
            <w:pPr>
              <w:widowControl w:val="0"/>
              <w:ind w:left="94"/>
              <w:rPr>
                <w:ins w:id="5813" w:author="khanh pham" w:date="2024-12-25T21:43:00Z" w16du:dateUtc="2024-12-25T14:43:00Z"/>
                <w:rFonts w:ascii="Times New Roman" w:eastAsia="Times New Roman" w:hAnsi="Times New Roman" w:cs="Times New Roman"/>
                <w:sz w:val="24"/>
                <w:szCs w:val="24"/>
                <w:lang w:val="en-US"/>
              </w:rPr>
              <w:pPrChange w:id="5814" w:author="Kiên Lê Trung" w:date="2024-12-26T00:48:00Z" w16du:dateUtc="2024-12-25T17:48:00Z">
                <w:pPr>
                  <w:widowControl w:val="0"/>
                  <w:spacing w:line="240" w:lineRule="auto"/>
                  <w:ind w:left="94"/>
                </w:pPr>
              </w:pPrChange>
            </w:pPr>
            <w:ins w:id="5815" w:author="khanh pham" w:date="2024-12-25T21:44:00Z" w16du:dateUtc="2024-12-25T14:44:00Z">
              <w:r>
                <w:rPr>
                  <w:rFonts w:ascii="Times New Roman" w:eastAsia="Times New Roman" w:hAnsi="Times New Roman" w:cs="Times New Roman"/>
                  <w:sz w:val="24"/>
                  <w:szCs w:val="24"/>
                  <w:lang w:val="en-US"/>
                </w:rPr>
                <w:t xml:space="preserve">       </w:t>
              </w:r>
            </w:ins>
            <w:ins w:id="5816" w:author="khanh pham" w:date="2024-12-25T21:43:00Z" w16du:dateUtc="2024-12-25T14:43:00Z">
              <w:r w:rsidR="00D84DA9">
                <w:rPr>
                  <w:rFonts w:ascii="Times New Roman" w:eastAsia="Times New Roman" w:hAnsi="Times New Roman" w:cs="Times New Roman"/>
                  <w:sz w:val="24"/>
                  <w:szCs w:val="24"/>
                  <w:lang w:val="en-US"/>
                </w:rPr>
                <w:t xml:space="preserve">4.1.1 </w:t>
              </w:r>
            </w:ins>
            <w:ins w:id="5817" w:author="khanh pham" w:date="2024-12-25T21:44:00Z" w16du:dateUtc="2024-12-25T14:44:00Z">
              <w:r w:rsidR="00D84DA9">
                <w:rPr>
                  <w:rFonts w:ascii="Times New Roman" w:eastAsia="Times New Roman" w:hAnsi="Times New Roman" w:cs="Times New Roman"/>
                  <w:sz w:val="24"/>
                  <w:szCs w:val="24"/>
                  <w:lang w:val="en-US"/>
                </w:rPr>
                <w:t>Hệ thống thông báo mã sản phẩm đã tồn tại</w:t>
              </w:r>
            </w:ins>
          </w:p>
          <w:p w14:paraId="07E09C91" w14:textId="4C16A90F" w:rsidR="00D84DA9" w:rsidRPr="009809BE" w:rsidRDefault="00E239D2" w:rsidP="0098269D">
            <w:pPr>
              <w:widowControl w:val="0"/>
              <w:ind w:left="94"/>
              <w:rPr>
                <w:del w:id="5818" w:author="khanh pham" w:date="2024-12-25T21:45:00Z" w16du:dateUtc="2024-12-25T14:45:00Z"/>
                <w:rFonts w:ascii="Times New Roman" w:eastAsia="Times New Roman" w:hAnsi="Times New Roman" w:cs="Times New Roman"/>
                <w:sz w:val="24"/>
                <w:szCs w:val="24"/>
                <w:lang w:val="en-US"/>
                <w:rPrChange w:id="5819" w:author="khanh pham" w:date="2024-12-25T21:42:00Z" w16du:dateUtc="2024-12-25T14:42:00Z">
                  <w:rPr>
                    <w:del w:id="5820" w:author="khanh pham" w:date="2024-12-25T21:45:00Z" w16du:dateUtc="2024-12-25T14:45:00Z"/>
                    <w:rFonts w:ascii="Times New Roman" w:eastAsia="Times New Roman" w:hAnsi="Times New Roman" w:cs="Times New Roman"/>
                    <w:sz w:val="26"/>
                    <w:szCs w:val="26"/>
                  </w:rPr>
                </w:rPrChange>
              </w:rPr>
              <w:pPrChange w:id="5821" w:author="khanh pham" w:date="2024-12-25T21:45:00Z" w16du:dateUtc="2024-12-25T14:45:00Z">
                <w:pPr>
                  <w:widowControl w:val="0"/>
                  <w:spacing w:line="240" w:lineRule="auto"/>
                  <w:ind w:left="94"/>
                </w:pPr>
              </w:pPrChange>
            </w:pPr>
            <w:ins w:id="5822" w:author="khanh pham" w:date="2024-12-25T21:44:00Z" w16du:dateUtc="2024-12-25T14:44:00Z">
              <w:r>
                <w:rPr>
                  <w:rFonts w:ascii="Times New Roman" w:eastAsia="Times New Roman" w:hAnsi="Times New Roman" w:cs="Times New Roman"/>
                  <w:sz w:val="24"/>
                  <w:szCs w:val="24"/>
                  <w:lang w:val="en-US"/>
                </w:rPr>
                <w:t xml:space="preserve">       </w:t>
              </w:r>
              <w:r w:rsidR="00D84DA9">
                <w:rPr>
                  <w:rFonts w:ascii="Times New Roman" w:eastAsia="Times New Roman" w:hAnsi="Times New Roman" w:cs="Times New Roman"/>
                  <w:sz w:val="24"/>
                  <w:szCs w:val="24"/>
                  <w:lang w:val="en-US"/>
                </w:rPr>
                <w:t>4.1.2 Người dùng nhập lại mã sản phẩm và bấm tạo mới</w:t>
              </w:r>
            </w:ins>
          </w:p>
          <w:p w14:paraId="44B215E3" w14:textId="77777777" w:rsidR="007569A2" w:rsidRPr="00DA2E8D" w:rsidRDefault="00CE686F" w:rsidP="0098269D">
            <w:pPr>
              <w:widowControl w:val="0"/>
              <w:rPr>
                <w:rFonts w:ascii="Times New Roman" w:eastAsia="Times New Roman" w:hAnsi="Times New Roman" w:cs="Times New Roman"/>
                <w:sz w:val="24"/>
                <w:szCs w:val="24"/>
                <w:lang w:val="en-US"/>
                <w:rPrChange w:id="5823" w:author="Kiên Lê Trung" w:date="2024-12-25T13:53:00Z" w16du:dateUtc="2024-12-25T06:53:00Z">
                  <w:rPr>
                    <w:rFonts w:ascii="Times New Roman" w:eastAsia="Times New Roman" w:hAnsi="Times New Roman" w:cs="Times New Roman"/>
                    <w:sz w:val="26"/>
                    <w:szCs w:val="26"/>
                  </w:rPr>
                </w:rPrChange>
              </w:rPr>
              <w:pPrChange w:id="5824" w:author="khanh pham" w:date="2024-12-25T21:45:00Z" w16du:dateUtc="2024-12-25T14:45:00Z">
                <w:pPr>
                  <w:widowControl w:val="0"/>
                  <w:spacing w:line="240" w:lineRule="auto"/>
                  <w:ind w:left="94"/>
                </w:pPr>
              </w:pPrChange>
            </w:pPr>
            <w:del w:id="5825" w:author="khanh pham" w:date="2024-12-25T21:45:00Z" w16du:dateUtc="2024-12-25T14:45:00Z">
              <w:r w:rsidRPr="00476848">
                <w:rPr>
                  <w:rFonts w:ascii="Times New Roman" w:eastAsia="Times New Roman" w:hAnsi="Times New Roman" w:cs="Times New Roman"/>
                  <w:sz w:val="24"/>
                  <w:szCs w:val="24"/>
                  <w:rPrChange w:id="5826" w:author="Kiên Lê Trung" w:date="2024-12-25T13:53:00Z" w16du:dateUtc="2024-12-25T06:53:00Z">
                    <w:rPr>
                      <w:rFonts w:ascii="Times New Roman" w:eastAsia="Times New Roman" w:hAnsi="Times New Roman" w:cs="Times New Roman"/>
                      <w:sz w:val="26"/>
                      <w:szCs w:val="26"/>
                    </w:rPr>
                  </w:rPrChange>
                </w:rPr>
                <w:delText xml:space="preserve">    </w:delText>
              </w:r>
            </w:del>
          </w:p>
        </w:tc>
      </w:tr>
    </w:tbl>
    <w:p w14:paraId="7A720355" w14:textId="7BD17900" w:rsidR="00587CAD" w:rsidRDefault="00587CAD" w:rsidP="0099382E">
      <w:pPr>
        <w:pStyle w:val="Caption"/>
        <w:spacing w:before="240"/>
        <w:rPr>
          <w:ins w:id="5827" w:author="Kiên Lê Trung" w:date="2024-12-25T12:51:00Z" w16du:dateUtc="2024-12-25T05:51:00Z"/>
          <w:lang w:val="en-US"/>
        </w:rPr>
        <w:pPrChange w:id="5828" w:author="Kiên Lê Trung" w:date="2024-12-25T15:31:00Z" w16du:dateUtc="2024-12-25T08:31:00Z">
          <w:pPr>
            <w:numPr>
              <w:numId w:val="110"/>
            </w:numPr>
            <w:spacing w:before="240"/>
            <w:ind w:left="720" w:hanging="360"/>
          </w:pPr>
        </w:pPrChange>
      </w:pPr>
      <w:bookmarkStart w:id="5829" w:name="_wh6z8jz8va6a" w:colFirst="0" w:colLast="0"/>
      <w:bookmarkStart w:id="5830" w:name="_Toc186028244"/>
      <w:bookmarkEnd w:id="5829"/>
      <w:ins w:id="5831" w:author="Kiên Lê Trung" w:date="2024-12-25T12:51:00Z" w16du:dateUtc="2024-12-25T05:51:00Z">
        <w:r>
          <w:t xml:space="preserve">Bảng </w:t>
        </w:r>
      </w:ins>
      <w:ins w:id="5832" w:author="Kiên Lê Trung" w:date="2024-12-25T12:56:00Z" w16du:dateUtc="2024-12-25T05:56:00Z">
        <w:r w:rsidR="00115DF8">
          <w:fldChar w:fldCharType="begin"/>
        </w:r>
        <w:r w:rsidR="00115DF8">
          <w:instrText xml:space="preserve"> STYLEREF 1 \s </w:instrText>
        </w:r>
      </w:ins>
      <w:r w:rsidR="00115DF8">
        <w:fldChar w:fldCharType="separate"/>
      </w:r>
      <w:r w:rsidR="00115DF8">
        <w:rPr>
          <w:noProof/>
        </w:rPr>
        <w:t>2</w:t>
      </w:r>
      <w:ins w:id="5833" w:author="Kiên Lê Trung" w:date="2024-12-25T12:56:00Z" w16du:dateUtc="2024-12-25T05:56:00Z">
        <w:r w:rsidR="00115DF8">
          <w:fldChar w:fldCharType="end"/>
        </w:r>
        <w:r w:rsidR="00115DF8">
          <w:t>.</w:t>
        </w:r>
        <w:r w:rsidR="00115DF8">
          <w:fldChar w:fldCharType="begin"/>
        </w:r>
        <w:r w:rsidR="00115DF8">
          <w:instrText xml:space="preserve"> SEQ Bảng \* ARABIC \s 1 </w:instrText>
        </w:r>
      </w:ins>
      <w:r w:rsidR="00115DF8">
        <w:fldChar w:fldCharType="separate"/>
      </w:r>
      <w:ins w:id="5834" w:author="Kiên Lê Trung" w:date="2024-12-25T12:56:00Z" w16du:dateUtc="2024-12-25T05:56:00Z">
        <w:r w:rsidR="00115DF8">
          <w:rPr>
            <w:noProof/>
          </w:rPr>
          <w:t>19</w:t>
        </w:r>
        <w:r w:rsidR="00115DF8">
          <w:fldChar w:fldCharType="end"/>
        </w:r>
      </w:ins>
      <w:ins w:id="5835" w:author="Kiên Lê Trung" w:date="2024-12-25T12:51:00Z" w16du:dateUtc="2024-12-25T05:51:00Z">
        <w:r>
          <w:rPr>
            <w:lang w:val="en-US"/>
          </w:rPr>
          <w:t xml:space="preserve"> Kịch bản Người bán thêm sản ph</w:t>
        </w:r>
      </w:ins>
      <w:ins w:id="5836" w:author="Kiên Lê Trung" w:date="2024-12-25T12:52:00Z" w16du:dateUtc="2024-12-25T05:52:00Z">
        <w:r>
          <w:rPr>
            <w:lang w:val="en-US"/>
          </w:rPr>
          <w:t>ẩm</w:t>
        </w:r>
      </w:ins>
      <w:bookmarkEnd w:id="5830"/>
    </w:p>
    <w:p w14:paraId="50397D1D" w14:textId="732A9DDB" w:rsidR="00E104EC" w:rsidRDefault="004F2CC0" w:rsidP="004F2CC0">
      <w:pPr>
        <w:pStyle w:val="ListParagraph"/>
        <w:numPr>
          <w:ilvl w:val="0"/>
          <w:numId w:val="185"/>
        </w:numPr>
        <w:ind w:left="709"/>
        <w:rPr>
          <w:ins w:id="5837" w:author="Kiên Lê Trung" w:date="2024-12-25T12:51:00Z" w16du:dateUtc="2024-12-25T05:51:00Z"/>
          <w:rFonts w:ascii="Times New Roman" w:hAnsi="Times New Roman" w:cs="Times New Roman"/>
          <w:sz w:val="24"/>
          <w:szCs w:val="24"/>
          <w:lang w:val="en-US"/>
        </w:rPr>
        <w:pPrChange w:id="5838" w:author="Kiên Lê Trung" w:date="2024-12-26T00:05:00Z" w16du:dateUtc="2024-12-25T17:05:00Z">
          <w:pPr>
            <w:numPr>
              <w:numId w:val="110"/>
            </w:numPr>
            <w:spacing w:before="240"/>
            <w:ind w:left="720" w:hanging="360"/>
          </w:pPr>
        </w:pPrChange>
      </w:pPr>
      <w:ins w:id="5839" w:author="Kiên Lê Trung" w:date="2024-12-26T00:06:00Z" w16du:dateUtc="2024-12-25T17:06:00Z">
        <w:r w:rsidRPr="004F2CC0">
          <w:rPr>
            <w:rFonts w:ascii="Times New Roman" w:hAnsi="Times New Roman" w:cs="Times New Roman"/>
            <w:sz w:val="24"/>
            <w:szCs w:val="24"/>
            <w:lang w:val="en-US"/>
            <w:rPrChange w:id="5840" w:author="Kiên Lê Trung" w:date="2024-12-26T00:06:00Z" w16du:dateUtc="2024-12-25T17:06:00Z">
              <w:rPr>
                <w:lang w:val="en-US"/>
              </w:rPr>
            </w:rPrChange>
          </w:rPr>
          <w:t>Kịch bản chức năng chỉnh sửa sản phẩm</w:t>
        </w:r>
      </w:ins>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4F2CC0" w:rsidRPr="002256E2" w14:paraId="65B96852" w14:textId="77777777">
        <w:trPr>
          <w:ins w:id="5841" w:author="Kiên Lê Trung" w:date="2024-12-26T00:06:00Z" w16du:dateUtc="2024-12-25T17:06:00Z"/>
        </w:trPr>
        <w:tc>
          <w:tcPr>
            <w:tcW w:w="2655" w:type="dxa"/>
            <w:shd w:val="clear" w:color="auto" w:fill="auto"/>
            <w:tcMar>
              <w:top w:w="100" w:type="dxa"/>
              <w:left w:w="100" w:type="dxa"/>
              <w:bottom w:w="100" w:type="dxa"/>
              <w:right w:w="100" w:type="dxa"/>
            </w:tcMar>
          </w:tcPr>
          <w:p w14:paraId="02D4303E" w14:textId="77777777" w:rsidR="004F2CC0" w:rsidRPr="002256E2" w:rsidRDefault="004F2CC0">
            <w:pPr>
              <w:widowControl w:val="0"/>
              <w:spacing w:line="240" w:lineRule="auto"/>
              <w:ind w:left="94"/>
              <w:rPr>
                <w:ins w:id="5842" w:author="Kiên Lê Trung" w:date="2024-12-26T00:06:00Z" w16du:dateUtc="2024-12-25T17:06:00Z"/>
                <w:rFonts w:ascii="Times New Roman" w:eastAsia="Times New Roman" w:hAnsi="Times New Roman" w:cs="Times New Roman"/>
                <w:sz w:val="24"/>
                <w:szCs w:val="24"/>
              </w:rPr>
            </w:pPr>
            <w:ins w:id="5843" w:author="Kiên Lê Trung" w:date="2024-12-26T00:06:00Z" w16du:dateUtc="2024-12-25T17:06:00Z">
              <w:r w:rsidRPr="002256E2">
                <w:rPr>
                  <w:rFonts w:ascii="Times New Roman" w:eastAsia="Times New Roman" w:hAnsi="Times New Roman" w:cs="Times New Roman"/>
                  <w:sz w:val="24"/>
                  <w:szCs w:val="24"/>
                </w:rPr>
                <w:t>Usecase</w:t>
              </w:r>
            </w:ins>
          </w:p>
        </w:tc>
        <w:tc>
          <w:tcPr>
            <w:tcW w:w="5625" w:type="dxa"/>
            <w:shd w:val="clear" w:color="auto" w:fill="auto"/>
            <w:tcMar>
              <w:top w:w="100" w:type="dxa"/>
              <w:left w:w="100" w:type="dxa"/>
              <w:bottom w:w="100" w:type="dxa"/>
              <w:right w:w="100" w:type="dxa"/>
            </w:tcMar>
          </w:tcPr>
          <w:p w14:paraId="214B6DA0" w14:textId="031E692F" w:rsidR="004F2CC0" w:rsidRPr="002256E2" w:rsidRDefault="004F2CC0">
            <w:pPr>
              <w:widowControl w:val="0"/>
              <w:spacing w:line="240" w:lineRule="auto"/>
              <w:rPr>
                <w:ins w:id="5844" w:author="Kiên Lê Trung" w:date="2024-12-26T00:06:00Z" w16du:dateUtc="2024-12-25T17:06:00Z"/>
                <w:rFonts w:ascii="Times New Roman" w:eastAsia="Times New Roman" w:hAnsi="Times New Roman" w:cs="Times New Roman"/>
                <w:sz w:val="24"/>
                <w:szCs w:val="24"/>
              </w:rPr>
            </w:pPr>
            <w:ins w:id="5845" w:author="Kiên Lê Trung" w:date="2024-12-26T00:07:00Z" w16du:dateUtc="2024-12-25T17:07:00Z">
              <w:r>
                <w:rPr>
                  <w:rFonts w:ascii="Times New Roman" w:eastAsia="Times New Roman" w:hAnsi="Times New Roman" w:cs="Times New Roman"/>
                  <w:sz w:val="24"/>
                  <w:szCs w:val="24"/>
                  <w:lang w:val="en-US"/>
                </w:rPr>
                <w:t>Chỉnh sửa</w:t>
              </w:r>
            </w:ins>
            <w:ins w:id="5846" w:author="Kiên Lê Trung" w:date="2024-12-26T00:06:00Z" w16du:dateUtc="2024-12-25T17:06:00Z">
              <w:r w:rsidRPr="002256E2">
                <w:rPr>
                  <w:rFonts w:ascii="Times New Roman" w:eastAsia="Times New Roman" w:hAnsi="Times New Roman" w:cs="Times New Roman"/>
                  <w:sz w:val="24"/>
                  <w:szCs w:val="24"/>
                </w:rPr>
                <w:t xml:space="preserve"> sản phẩm </w:t>
              </w:r>
            </w:ins>
          </w:p>
        </w:tc>
      </w:tr>
      <w:tr w:rsidR="004F2CC0" w:rsidRPr="002256E2" w14:paraId="0577E44A" w14:textId="77777777">
        <w:trPr>
          <w:ins w:id="5847" w:author="Kiên Lê Trung" w:date="2024-12-26T00:06:00Z" w16du:dateUtc="2024-12-25T17:06:00Z"/>
        </w:trPr>
        <w:tc>
          <w:tcPr>
            <w:tcW w:w="2655" w:type="dxa"/>
            <w:shd w:val="clear" w:color="auto" w:fill="auto"/>
            <w:tcMar>
              <w:top w:w="100" w:type="dxa"/>
              <w:left w:w="100" w:type="dxa"/>
              <w:bottom w:w="100" w:type="dxa"/>
              <w:right w:w="100" w:type="dxa"/>
            </w:tcMar>
          </w:tcPr>
          <w:p w14:paraId="14E3F06D" w14:textId="77777777" w:rsidR="004F2CC0" w:rsidRPr="002256E2" w:rsidRDefault="004F2CC0">
            <w:pPr>
              <w:widowControl w:val="0"/>
              <w:spacing w:line="240" w:lineRule="auto"/>
              <w:ind w:left="94"/>
              <w:rPr>
                <w:ins w:id="5848" w:author="Kiên Lê Trung" w:date="2024-12-26T00:06:00Z" w16du:dateUtc="2024-12-25T17:06:00Z"/>
                <w:rFonts w:ascii="Times New Roman" w:eastAsia="Times New Roman" w:hAnsi="Times New Roman" w:cs="Times New Roman"/>
                <w:sz w:val="24"/>
                <w:szCs w:val="24"/>
              </w:rPr>
            </w:pPr>
            <w:ins w:id="5849" w:author="Kiên Lê Trung" w:date="2024-12-26T00:06:00Z" w16du:dateUtc="2024-12-25T17:06:00Z">
              <w:r w:rsidRPr="002256E2">
                <w:rPr>
                  <w:rFonts w:ascii="Times New Roman" w:eastAsia="Times New Roman" w:hAnsi="Times New Roman" w:cs="Times New Roman"/>
                  <w:sz w:val="24"/>
                  <w:szCs w:val="24"/>
                </w:rPr>
                <w:t>Actor</w:t>
              </w:r>
            </w:ins>
          </w:p>
        </w:tc>
        <w:tc>
          <w:tcPr>
            <w:tcW w:w="5625" w:type="dxa"/>
            <w:shd w:val="clear" w:color="auto" w:fill="auto"/>
            <w:tcMar>
              <w:top w:w="100" w:type="dxa"/>
              <w:left w:w="100" w:type="dxa"/>
              <w:bottom w:w="100" w:type="dxa"/>
              <w:right w:w="100" w:type="dxa"/>
            </w:tcMar>
          </w:tcPr>
          <w:p w14:paraId="078B48E3" w14:textId="77777777" w:rsidR="004F2CC0" w:rsidRPr="002256E2" w:rsidRDefault="004F2CC0">
            <w:pPr>
              <w:widowControl w:val="0"/>
              <w:spacing w:line="240" w:lineRule="auto"/>
              <w:rPr>
                <w:ins w:id="5850" w:author="Kiên Lê Trung" w:date="2024-12-26T00:06:00Z" w16du:dateUtc="2024-12-25T17:06:00Z"/>
                <w:rFonts w:ascii="Times New Roman" w:eastAsia="Times New Roman" w:hAnsi="Times New Roman" w:cs="Times New Roman"/>
                <w:sz w:val="24"/>
                <w:szCs w:val="24"/>
              </w:rPr>
            </w:pPr>
            <w:ins w:id="5851" w:author="Kiên Lê Trung" w:date="2024-12-26T00:06:00Z" w16du:dateUtc="2024-12-25T17:06:00Z">
              <w:r w:rsidRPr="002256E2">
                <w:rPr>
                  <w:rFonts w:ascii="Times New Roman" w:eastAsia="Times New Roman" w:hAnsi="Times New Roman" w:cs="Times New Roman"/>
                  <w:sz w:val="24"/>
                  <w:szCs w:val="24"/>
                </w:rPr>
                <w:t>Người bán</w:t>
              </w:r>
            </w:ins>
          </w:p>
        </w:tc>
      </w:tr>
      <w:tr w:rsidR="004F2CC0" w:rsidRPr="002256E2" w14:paraId="37660F12" w14:textId="77777777">
        <w:trPr>
          <w:ins w:id="5852" w:author="Kiên Lê Trung" w:date="2024-12-26T00:06:00Z" w16du:dateUtc="2024-12-25T17:06:00Z"/>
        </w:trPr>
        <w:tc>
          <w:tcPr>
            <w:tcW w:w="2655" w:type="dxa"/>
            <w:shd w:val="clear" w:color="auto" w:fill="auto"/>
            <w:tcMar>
              <w:top w:w="100" w:type="dxa"/>
              <w:left w:w="100" w:type="dxa"/>
              <w:bottom w:w="100" w:type="dxa"/>
              <w:right w:w="100" w:type="dxa"/>
            </w:tcMar>
          </w:tcPr>
          <w:p w14:paraId="637DAAB8" w14:textId="77777777" w:rsidR="004F2CC0" w:rsidRPr="002256E2" w:rsidRDefault="004F2CC0">
            <w:pPr>
              <w:widowControl w:val="0"/>
              <w:spacing w:line="240" w:lineRule="auto"/>
              <w:ind w:left="94"/>
              <w:rPr>
                <w:ins w:id="5853" w:author="Kiên Lê Trung" w:date="2024-12-26T00:06:00Z" w16du:dateUtc="2024-12-25T17:06:00Z"/>
                <w:rFonts w:ascii="Times New Roman" w:eastAsia="Times New Roman" w:hAnsi="Times New Roman" w:cs="Times New Roman"/>
                <w:sz w:val="24"/>
                <w:szCs w:val="24"/>
              </w:rPr>
            </w:pPr>
            <w:ins w:id="5854" w:author="Kiên Lê Trung" w:date="2024-12-26T00:06:00Z" w16du:dateUtc="2024-12-25T17:06:00Z">
              <w:r w:rsidRPr="002256E2">
                <w:rPr>
                  <w:rFonts w:ascii="Times New Roman" w:eastAsia="Times New Roman" w:hAnsi="Times New Roman" w:cs="Times New Roman"/>
                  <w:sz w:val="24"/>
                  <w:szCs w:val="24"/>
                </w:rPr>
                <w:t>Tiền điều kiện</w:t>
              </w:r>
            </w:ins>
          </w:p>
        </w:tc>
        <w:tc>
          <w:tcPr>
            <w:tcW w:w="5625" w:type="dxa"/>
            <w:shd w:val="clear" w:color="auto" w:fill="auto"/>
            <w:tcMar>
              <w:top w:w="100" w:type="dxa"/>
              <w:left w:w="100" w:type="dxa"/>
              <w:bottom w:w="100" w:type="dxa"/>
              <w:right w:w="100" w:type="dxa"/>
            </w:tcMar>
          </w:tcPr>
          <w:p w14:paraId="670B4BC1" w14:textId="77777777" w:rsidR="004F2CC0" w:rsidRPr="002256E2" w:rsidRDefault="004F2CC0">
            <w:pPr>
              <w:widowControl w:val="0"/>
              <w:spacing w:line="240" w:lineRule="auto"/>
              <w:rPr>
                <w:ins w:id="5855" w:author="Kiên Lê Trung" w:date="2024-12-26T00:06:00Z" w16du:dateUtc="2024-12-25T17:06:00Z"/>
                <w:rFonts w:ascii="Times New Roman" w:eastAsia="Times New Roman" w:hAnsi="Times New Roman" w:cs="Times New Roman"/>
                <w:sz w:val="24"/>
                <w:szCs w:val="24"/>
              </w:rPr>
            </w:pPr>
            <w:ins w:id="5856" w:author="Kiên Lê Trung" w:date="2024-12-26T00:06:00Z" w16du:dateUtc="2024-12-25T17:06:00Z">
              <w:r w:rsidRPr="002256E2">
                <w:rPr>
                  <w:rFonts w:ascii="Times New Roman" w:eastAsia="Times New Roman" w:hAnsi="Times New Roman" w:cs="Times New Roman"/>
                  <w:sz w:val="24"/>
                  <w:szCs w:val="24"/>
                </w:rPr>
                <w:t>Người bán đã đăng nhập thành công vào hệ thống</w:t>
              </w:r>
            </w:ins>
          </w:p>
        </w:tc>
      </w:tr>
      <w:tr w:rsidR="004F2CC0" w:rsidRPr="002256E2" w14:paraId="61643FBD" w14:textId="77777777">
        <w:trPr>
          <w:ins w:id="5857" w:author="Kiên Lê Trung" w:date="2024-12-26T00:06:00Z" w16du:dateUtc="2024-12-25T17:06:00Z"/>
        </w:trPr>
        <w:tc>
          <w:tcPr>
            <w:tcW w:w="2655" w:type="dxa"/>
            <w:shd w:val="clear" w:color="auto" w:fill="auto"/>
            <w:tcMar>
              <w:top w:w="100" w:type="dxa"/>
              <w:left w:w="100" w:type="dxa"/>
              <w:bottom w:w="100" w:type="dxa"/>
              <w:right w:w="100" w:type="dxa"/>
            </w:tcMar>
          </w:tcPr>
          <w:p w14:paraId="615CE4DA" w14:textId="77777777" w:rsidR="004F2CC0" w:rsidRPr="002256E2" w:rsidRDefault="004F2CC0">
            <w:pPr>
              <w:widowControl w:val="0"/>
              <w:spacing w:before="3" w:line="240" w:lineRule="auto"/>
              <w:ind w:left="141"/>
              <w:rPr>
                <w:ins w:id="5858" w:author="Kiên Lê Trung" w:date="2024-12-26T00:06:00Z" w16du:dateUtc="2024-12-25T17:06:00Z"/>
                <w:rFonts w:ascii="Times New Roman" w:eastAsia="Times New Roman" w:hAnsi="Times New Roman" w:cs="Times New Roman"/>
                <w:sz w:val="24"/>
                <w:szCs w:val="24"/>
              </w:rPr>
            </w:pPr>
            <w:ins w:id="5859" w:author="Kiên Lê Trung" w:date="2024-12-26T00:06:00Z" w16du:dateUtc="2024-12-25T17:06:00Z">
              <w:r w:rsidRPr="002256E2">
                <w:rPr>
                  <w:rFonts w:ascii="Times New Roman" w:eastAsia="Times New Roman" w:hAnsi="Times New Roman" w:cs="Times New Roman"/>
                  <w:sz w:val="24"/>
                  <w:szCs w:val="24"/>
                </w:rPr>
                <w:t>Hậu điều kiện</w:t>
              </w:r>
            </w:ins>
          </w:p>
        </w:tc>
        <w:tc>
          <w:tcPr>
            <w:tcW w:w="5625" w:type="dxa"/>
            <w:shd w:val="clear" w:color="auto" w:fill="auto"/>
            <w:tcMar>
              <w:top w:w="100" w:type="dxa"/>
              <w:left w:w="100" w:type="dxa"/>
              <w:bottom w:w="100" w:type="dxa"/>
              <w:right w:w="100" w:type="dxa"/>
            </w:tcMar>
          </w:tcPr>
          <w:p w14:paraId="43C46BB1" w14:textId="0F638812" w:rsidR="004F2CC0" w:rsidRPr="002256E2" w:rsidRDefault="004F2CC0">
            <w:pPr>
              <w:spacing w:line="240" w:lineRule="auto"/>
              <w:rPr>
                <w:ins w:id="5860" w:author="Kiên Lê Trung" w:date="2024-12-26T00:06:00Z" w16du:dateUtc="2024-12-25T17:06:00Z"/>
                <w:rFonts w:ascii="Times New Roman" w:eastAsia="Times New Roman" w:hAnsi="Times New Roman" w:cs="Times New Roman"/>
                <w:sz w:val="24"/>
                <w:szCs w:val="24"/>
              </w:rPr>
            </w:pPr>
            <w:ins w:id="5861" w:author="Kiên Lê Trung" w:date="2024-12-26T00:06:00Z" w16du:dateUtc="2024-12-25T17:06:00Z">
              <w:r w:rsidRPr="002256E2">
                <w:rPr>
                  <w:rFonts w:ascii="Times New Roman" w:eastAsia="Times New Roman" w:hAnsi="Times New Roman" w:cs="Times New Roman"/>
                  <w:sz w:val="24"/>
                  <w:szCs w:val="24"/>
                </w:rPr>
                <w:t xml:space="preserve">Người bán </w:t>
              </w:r>
            </w:ins>
            <w:ins w:id="5862" w:author="Kiên Lê Trung" w:date="2024-12-26T00:07:00Z" w16du:dateUtc="2024-12-25T17:07:00Z">
              <w:r>
                <w:rPr>
                  <w:rFonts w:ascii="Times New Roman" w:eastAsia="Times New Roman" w:hAnsi="Times New Roman" w:cs="Times New Roman"/>
                  <w:sz w:val="24"/>
                  <w:szCs w:val="24"/>
                  <w:lang w:val="en-US"/>
                </w:rPr>
                <w:t>chỉnh sửa</w:t>
              </w:r>
            </w:ins>
            <w:ins w:id="5863" w:author="Kiên Lê Trung" w:date="2024-12-26T00:06:00Z" w16du:dateUtc="2024-12-25T17:06:00Z">
              <w:r w:rsidRPr="002256E2">
                <w:rPr>
                  <w:rFonts w:ascii="Times New Roman" w:eastAsia="Times New Roman" w:hAnsi="Times New Roman" w:cs="Times New Roman"/>
                  <w:sz w:val="24"/>
                  <w:szCs w:val="24"/>
                </w:rPr>
                <w:t xml:space="preserve"> sản phẩm thành công</w:t>
              </w:r>
            </w:ins>
          </w:p>
        </w:tc>
      </w:tr>
      <w:tr w:rsidR="004F2CC0" w:rsidRPr="002256E2" w14:paraId="14D9CD5B" w14:textId="77777777">
        <w:trPr>
          <w:trHeight w:val="480"/>
          <w:ins w:id="5864" w:author="Kiên Lê Trung" w:date="2024-12-26T00:06:00Z" w16du:dateUtc="2024-12-25T17:06:00Z"/>
        </w:trPr>
        <w:tc>
          <w:tcPr>
            <w:tcW w:w="8280" w:type="dxa"/>
            <w:gridSpan w:val="2"/>
            <w:shd w:val="clear" w:color="auto" w:fill="auto"/>
            <w:tcMar>
              <w:top w:w="100" w:type="dxa"/>
              <w:left w:w="100" w:type="dxa"/>
              <w:bottom w:w="100" w:type="dxa"/>
              <w:right w:w="100" w:type="dxa"/>
            </w:tcMar>
          </w:tcPr>
          <w:p w14:paraId="5DEE18B7" w14:textId="77777777" w:rsidR="004F2CC0" w:rsidRPr="002256E2" w:rsidRDefault="004F2CC0">
            <w:pPr>
              <w:widowControl w:val="0"/>
              <w:ind w:left="94"/>
              <w:rPr>
                <w:ins w:id="5865" w:author="Kiên Lê Trung" w:date="2024-12-26T00:06:00Z" w16du:dateUtc="2024-12-25T17:06:00Z"/>
                <w:rFonts w:ascii="Times New Roman" w:eastAsia="Times New Roman" w:hAnsi="Times New Roman" w:cs="Times New Roman"/>
                <w:sz w:val="24"/>
                <w:szCs w:val="24"/>
              </w:rPr>
            </w:pPr>
            <w:ins w:id="5866" w:author="Kiên Lê Trung" w:date="2024-12-26T00:06:00Z" w16du:dateUtc="2024-12-25T17:06:00Z">
              <w:r w:rsidRPr="002256E2">
                <w:rPr>
                  <w:rFonts w:ascii="Times New Roman" w:eastAsia="Times New Roman" w:hAnsi="Times New Roman" w:cs="Times New Roman"/>
                  <w:sz w:val="24"/>
                  <w:szCs w:val="24"/>
                </w:rPr>
                <w:t>Chuỗi sự kiện chính</w:t>
              </w:r>
            </w:ins>
          </w:p>
          <w:p w14:paraId="12370345" w14:textId="77777777" w:rsidR="004F2CC0" w:rsidRPr="002256E2" w:rsidRDefault="004F2CC0" w:rsidP="004F2CC0">
            <w:pPr>
              <w:widowControl w:val="0"/>
              <w:numPr>
                <w:ilvl w:val="0"/>
                <w:numId w:val="220"/>
              </w:numPr>
              <w:rPr>
                <w:ins w:id="5867" w:author="Kiên Lê Trung" w:date="2024-12-26T00:06:00Z" w16du:dateUtc="2024-12-25T17:06:00Z"/>
                <w:rFonts w:ascii="Times New Roman" w:eastAsia="Times New Roman" w:hAnsi="Times New Roman" w:cs="Times New Roman"/>
                <w:sz w:val="24"/>
                <w:szCs w:val="24"/>
              </w:rPr>
            </w:pPr>
            <w:ins w:id="5868" w:author="Kiên Lê Trung" w:date="2024-12-26T00:06:00Z" w16du:dateUtc="2024-12-25T17:06:00Z">
              <w:r w:rsidRPr="002256E2">
                <w:rPr>
                  <w:rFonts w:ascii="Times New Roman" w:eastAsia="Times New Roman" w:hAnsi="Times New Roman" w:cs="Times New Roman"/>
                  <w:sz w:val="24"/>
                  <w:szCs w:val="24"/>
                </w:rPr>
                <w:t xml:space="preserve">Người bán đăng nhập thành công vào hệ thống </w:t>
              </w:r>
            </w:ins>
          </w:p>
          <w:p w14:paraId="6717E738" w14:textId="77777777" w:rsidR="004F2CC0" w:rsidRPr="009A3030" w:rsidRDefault="004F2CC0" w:rsidP="006A0D83">
            <w:pPr>
              <w:widowControl w:val="0"/>
              <w:numPr>
                <w:ilvl w:val="0"/>
                <w:numId w:val="220"/>
              </w:numPr>
              <w:rPr>
                <w:ins w:id="5869" w:author="Kiên Lê Trung" w:date="2024-12-26T00:10:00Z" w16du:dateUtc="2024-12-25T17:10:00Z"/>
                <w:rFonts w:ascii="Times New Roman" w:eastAsia="Times New Roman" w:hAnsi="Times New Roman" w:cs="Times New Roman"/>
                <w:sz w:val="24"/>
                <w:szCs w:val="24"/>
                <w:rPrChange w:id="5870" w:author="Kiên Lê Trung" w:date="2024-12-26T00:10:00Z" w16du:dateUtc="2024-12-25T17:10:00Z">
                  <w:rPr>
                    <w:ins w:id="5871" w:author="Kiên Lê Trung" w:date="2024-12-26T00:10:00Z" w16du:dateUtc="2024-12-25T17:10:00Z"/>
                    <w:rFonts w:ascii="Times New Roman" w:eastAsia="Times New Roman" w:hAnsi="Times New Roman" w:cs="Times New Roman"/>
                    <w:sz w:val="24"/>
                    <w:szCs w:val="24"/>
                    <w:lang w:val="en-US"/>
                  </w:rPr>
                </w:rPrChange>
              </w:rPr>
            </w:pPr>
            <w:ins w:id="5872" w:author="Kiên Lê Trung" w:date="2024-12-26T00:06:00Z" w16du:dateUtc="2024-12-25T17:06:00Z">
              <w:r w:rsidRPr="002256E2">
                <w:rPr>
                  <w:rFonts w:ascii="Times New Roman" w:eastAsia="Times New Roman" w:hAnsi="Times New Roman" w:cs="Times New Roman"/>
                  <w:sz w:val="24"/>
                  <w:szCs w:val="24"/>
                </w:rPr>
                <w:t>Người bán bấm vào phần Quản lý sản phẩm</w:t>
              </w:r>
            </w:ins>
            <w:ins w:id="5873" w:author="Kiên Lê Trung" w:date="2024-12-26T00:10:00Z" w16du:dateUtc="2024-12-25T17:10:00Z">
              <w:r w:rsidR="009A3030">
                <w:rPr>
                  <w:rFonts w:ascii="Times New Roman" w:eastAsia="Times New Roman" w:hAnsi="Times New Roman" w:cs="Times New Roman"/>
                  <w:sz w:val="24"/>
                  <w:szCs w:val="24"/>
                  <w:lang w:val="en-US"/>
                </w:rPr>
                <w:t xml:space="preserve">, sau đó bấm vào danh sách sản phẩm </w:t>
              </w:r>
            </w:ins>
          </w:p>
          <w:p w14:paraId="47B8B361" w14:textId="1228F2D2" w:rsidR="009A3030" w:rsidRPr="00306423" w:rsidRDefault="007778B4" w:rsidP="006A0D83">
            <w:pPr>
              <w:widowControl w:val="0"/>
              <w:numPr>
                <w:ilvl w:val="0"/>
                <w:numId w:val="220"/>
              </w:numPr>
              <w:rPr>
                <w:ins w:id="5874" w:author="Kiên Lê Trung" w:date="2024-12-26T00:12:00Z" w16du:dateUtc="2024-12-25T17:12:00Z"/>
                <w:rFonts w:ascii="Times New Roman" w:eastAsia="Times New Roman" w:hAnsi="Times New Roman" w:cs="Times New Roman"/>
                <w:sz w:val="24"/>
                <w:szCs w:val="24"/>
                <w:rPrChange w:id="5875" w:author="Kiên Lê Trung" w:date="2024-12-26T00:12:00Z" w16du:dateUtc="2024-12-25T17:12:00Z">
                  <w:rPr>
                    <w:ins w:id="5876" w:author="Kiên Lê Trung" w:date="2024-12-26T00:12:00Z" w16du:dateUtc="2024-12-25T17:12:00Z"/>
                    <w:rFonts w:ascii="Times New Roman" w:eastAsia="Times New Roman" w:hAnsi="Times New Roman" w:cs="Times New Roman"/>
                    <w:sz w:val="24"/>
                    <w:szCs w:val="24"/>
                    <w:lang w:val="en-US"/>
                  </w:rPr>
                </w:rPrChange>
              </w:rPr>
            </w:pPr>
            <w:ins w:id="5877" w:author="Kiên Lê Trung" w:date="2024-12-26T00:10:00Z" w16du:dateUtc="2024-12-25T17:10:00Z">
              <w:r>
                <w:rPr>
                  <w:rFonts w:ascii="Times New Roman" w:eastAsia="Times New Roman" w:hAnsi="Times New Roman" w:cs="Times New Roman"/>
                  <w:sz w:val="24"/>
                  <w:szCs w:val="24"/>
                  <w:lang w:val="en-US"/>
                </w:rPr>
                <w:t>Hệ thống hiển thị ra</w:t>
              </w:r>
            </w:ins>
            <w:ins w:id="5878" w:author="Kiên Lê Trung" w:date="2024-12-26T00:11:00Z" w16du:dateUtc="2024-12-25T17:11:00Z">
              <w:r>
                <w:rPr>
                  <w:rFonts w:ascii="Times New Roman" w:eastAsia="Times New Roman" w:hAnsi="Times New Roman" w:cs="Times New Roman"/>
                  <w:sz w:val="24"/>
                  <w:szCs w:val="24"/>
                  <w:lang w:val="en-US"/>
                </w:rPr>
                <w:t xml:space="preserve"> danh sách các sản phẩm bao gồm các trường</w:t>
              </w:r>
              <w:r w:rsidR="0089058D">
                <w:rPr>
                  <w:rFonts w:ascii="Times New Roman" w:eastAsia="Times New Roman" w:hAnsi="Times New Roman" w:cs="Times New Roman"/>
                  <w:sz w:val="24"/>
                  <w:szCs w:val="24"/>
                  <w:lang w:val="en-US"/>
                </w:rPr>
                <w:t xml:space="preserve"> tên sản phẩm</w:t>
              </w:r>
              <w:r w:rsidR="00FD1BF5">
                <w:rPr>
                  <w:rFonts w:ascii="Times New Roman" w:eastAsia="Times New Roman" w:hAnsi="Times New Roman" w:cs="Times New Roman"/>
                  <w:sz w:val="24"/>
                  <w:szCs w:val="24"/>
                  <w:lang w:val="en-US"/>
                </w:rPr>
                <w:t>, hình ảnh, nhãn hiệu, danh mục, ngày tạo , sửa lần cuối , các hành động</w:t>
              </w:r>
            </w:ins>
            <w:ins w:id="5879" w:author="Kiên Lê Trung" w:date="2024-12-26T00:12:00Z" w16du:dateUtc="2024-12-25T17:12:00Z">
              <w:r w:rsidR="00FD1BF5">
                <w:rPr>
                  <w:rFonts w:ascii="Times New Roman" w:eastAsia="Times New Roman" w:hAnsi="Times New Roman" w:cs="Times New Roman"/>
                  <w:sz w:val="24"/>
                  <w:szCs w:val="24"/>
                  <w:lang w:val="en-US"/>
                </w:rPr>
                <w:t>: xem, sửa, xóa</w:t>
              </w:r>
              <w:r w:rsidR="00306423">
                <w:rPr>
                  <w:rFonts w:ascii="Times New Roman" w:eastAsia="Times New Roman" w:hAnsi="Times New Roman" w:cs="Times New Roman"/>
                  <w:sz w:val="24"/>
                  <w:szCs w:val="24"/>
                  <w:lang w:val="en-US"/>
                </w:rPr>
                <w:t xml:space="preserve"> và một ô tìm kiếm sản phẩm </w:t>
              </w:r>
            </w:ins>
          </w:p>
          <w:p w14:paraId="75986444" w14:textId="77777777" w:rsidR="00306423" w:rsidRPr="009622C4" w:rsidRDefault="00D309EC" w:rsidP="006A0D83">
            <w:pPr>
              <w:widowControl w:val="0"/>
              <w:numPr>
                <w:ilvl w:val="0"/>
                <w:numId w:val="220"/>
              </w:numPr>
              <w:rPr>
                <w:ins w:id="5880" w:author="Kiên Lê Trung" w:date="2024-12-26T00:12:00Z" w16du:dateUtc="2024-12-25T17:12:00Z"/>
                <w:rFonts w:ascii="Times New Roman" w:eastAsia="Times New Roman" w:hAnsi="Times New Roman" w:cs="Times New Roman"/>
                <w:sz w:val="24"/>
                <w:szCs w:val="24"/>
                <w:rPrChange w:id="5881" w:author="Kiên Lê Trung" w:date="2024-12-26T00:12:00Z" w16du:dateUtc="2024-12-25T17:12:00Z">
                  <w:rPr>
                    <w:ins w:id="5882" w:author="Kiên Lê Trung" w:date="2024-12-26T00:12:00Z" w16du:dateUtc="2024-12-25T17:12:00Z"/>
                    <w:rFonts w:ascii="Times New Roman" w:eastAsia="Times New Roman" w:hAnsi="Times New Roman" w:cs="Times New Roman"/>
                    <w:sz w:val="24"/>
                    <w:szCs w:val="24"/>
                    <w:lang w:val="en-US"/>
                  </w:rPr>
                </w:rPrChange>
              </w:rPr>
            </w:pPr>
            <w:ins w:id="5883" w:author="Kiên Lê Trung" w:date="2024-12-26T00:12:00Z" w16du:dateUtc="2024-12-25T17:12:00Z">
              <w:r>
                <w:rPr>
                  <w:rFonts w:ascii="Times New Roman" w:eastAsia="Times New Roman" w:hAnsi="Times New Roman" w:cs="Times New Roman"/>
                  <w:sz w:val="24"/>
                  <w:szCs w:val="24"/>
                  <w:lang w:val="en-US"/>
                </w:rPr>
                <w:t xml:space="preserve">Người bán chọn </w:t>
              </w:r>
              <w:r w:rsidR="009622C4">
                <w:rPr>
                  <w:rFonts w:ascii="Times New Roman" w:eastAsia="Times New Roman" w:hAnsi="Times New Roman" w:cs="Times New Roman"/>
                  <w:sz w:val="24"/>
                  <w:szCs w:val="24"/>
                  <w:lang w:val="en-US"/>
                </w:rPr>
                <w:t xml:space="preserve">biểu tượng bút chì hiện ở ô hành động </w:t>
              </w:r>
            </w:ins>
          </w:p>
          <w:p w14:paraId="1A76FF8F" w14:textId="77777777" w:rsidR="009622C4" w:rsidRPr="002D3232" w:rsidRDefault="00382A14" w:rsidP="006A0D83">
            <w:pPr>
              <w:widowControl w:val="0"/>
              <w:numPr>
                <w:ilvl w:val="0"/>
                <w:numId w:val="220"/>
              </w:numPr>
              <w:rPr>
                <w:ins w:id="5884" w:author="Kiên Lê Trung" w:date="2024-12-26T00:17:00Z" w16du:dateUtc="2024-12-25T17:17:00Z"/>
                <w:rFonts w:ascii="Times New Roman" w:eastAsia="Times New Roman" w:hAnsi="Times New Roman" w:cs="Times New Roman"/>
                <w:sz w:val="24"/>
                <w:szCs w:val="24"/>
                <w:rPrChange w:id="5885" w:author="Kiên Lê Trung" w:date="2024-12-26T00:17:00Z" w16du:dateUtc="2024-12-25T17:17:00Z">
                  <w:rPr>
                    <w:ins w:id="5886" w:author="Kiên Lê Trung" w:date="2024-12-26T00:17:00Z" w16du:dateUtc="2024-12-25T17:17:00Z"/>
                    <w:rFonts w:ascii="Times New Roman" w:eastAsia="Times New Roman" w:hAnsi="Times New Roman" w:cs="Times New Roman"/>
                    <w:sz w:val="24"/>
                    <w:szCs w:val="24"/>
                    <w:lang w:val="en-US"/>
                  </w:rPr>
                </w:rPrChange>
              </w:rPr>
            </w:pPr>
            <w:ins w:id="5887" w:author="Kiên Lê Trung" w:date="2024-12-26T00:12:00Z" w16du:dateUtc="2024-12-25T17:12:00Z">
              <w:r>
                <w:rPr>
                  <w:rFonts w:ascii="Times New Roman" w:eastAsia="Times New Roman" w:hAnsi="Times New Roman" w:cs="Times New Roman"/>
                  <w:sz w:val="24"/>
                  <w:szCs w:val="24"/>
                  <w:lang w:val="en-US"/>
                </w:rPr>
                <w:t>Hệ thống hiển th</w:t>
              </w:r>
            </w:ins>
            <w:ins w:id="5888" w:author="Kiên Lê Trung" w:date="2024-12-26T00:13:00Z" w16du:dateUtc="2024-12-25T17:13:00Z">
              <w:r>
                <w:rPr>
                  <w:rFonts w:ascii="Times New Roman" w:eastAsia="Times New Roman" w:hAnsi="Times New Roman" w:cs="Times New Roman"/>
                  <w:sz w:val="24"/>
                  <w:szCs w:val="24"/>
                  <w:lang w:val="en-US"/>
                </w:rPr>
                <w:t xml:space="preserve">ị </w:t>
              </w:r>
              <w:r w:rsidR="00A470E5">
                <w:rPr>
                  <w:rFonts w:ascii="Times New Roman" w:eastAsia="Times New Roman" w:hAnsi="Times New Roman" w:cs="Times New Roman"/>
                  <w:sz w:val="24"/>
                  <w:szCs w:val="24"/>
                  <w:lang w:val="en-US"/>
                </w:rPr>
                <w:t xml:space="preserve">giao diện gồm các trường </w:t>
              </w:r>
            </w:ins>
            <w:ins w:id="5889" w:author="Kiên Lê Trung" w:date="2024-12-26T00:16:00Z" w16du:dateUtc="2024-12-25T17:16:00Z">
              <w:r w:rsidR="00D2562E">
                <w:rPr>
                  <w:rFonts w:ascii="Times New Roman" w:eastAsia="Times New Roman" w:hAnsi="Times New Roman" w:cs="Times New Roman"/>
                  <w:sz w:val="24"/>
                  <w:szCs w:val="24"/>
                  <w:lang w:val="en-US"/>
                </w:rPr>
                <w:t xml:space="preserve">gồm tên sản phẩm, mô tả sản phẩm, ảnh mô tả sản phẩm, </w:t>
              </w:r>
            </w:ins>
            <w:ins w:id="5890" w:author="Kiên Lê Trung" w:date="2024-12-26T00:17:00Z" w16du:dateUtc="2024-12-25T17:17:00Z">
              <w:r w:rsidR="00BA48CB">
                <w:rPr>
                  <w:rFonts w:ascii="Times New Roman" w:eastAsia="Times New Roman" w:hAnsi="Times New Roman" w:cs="Times New Roman"/>
                  <w:sz w:val="24"/>
                  <w:szCs w:val="24"/>
                  <w:lang w:val="en-US"/>
                </w:rPr>
                <w:t xml:space="preserve">Mở bán hoặc dừng bán, nhãn hiệu sản phẩm, danh mục sản phẩm </w:t>
              </w:r>
              <w:r w:rsidR="002D3232">
                <w:rPr>
                  <w:rFonts w:ascii="Times New Roman" w:eastAsia="Times New Roman" w:hAnsi="Times New Roman" w:cs="Times New Roman"/>
                  <w:sz w:val="24"/>
                  <w:szCs w:val="24"/>
                  <w:lang w:val="en-US"/>
                </w:rPr>
                <w:t xml:space="preserve">và nút bấm Cập nhật </w:t>
              </w:r>
            </w:ins>
          </w:p>
          <w:p w14:paraId="66878DBB" w14:textId="77777777" w:rsidR="002D3232" w:rsidRPr="00EF5A54" w:rsidRDefault="002D3232" w:rsidP="006A0D83">
            <w:pPr>
              <w:widowControl w:val="0"/>
              <w:numPr>
                <w:ilvl w:val="0"/>
                <w:numId w:val="220"/>
              </w:numPr>
              <w:rPr>
                <w:ins w:id="5891" w:author="Kiên Lê Trung" w:date="2024-12-26T00:17:00Z" w16du:dateUtc="2024-12-25T17:17:00Z"/>
                <w:rFonts w:ascii="Times New Roman" w:eastAsia="Times New Roman" w:hAnsi="Times New Roman" w:cs="Times New Roman"/>
                <w:sz w:val="24"/>
                <w:szCs w:val="24"/>
                <w:rPrChange w:id="5892" w:author="Kiên Lê Trung" w:date="2024-12-26T00:17:00Z" w16du:dateUtc="2024-12-25T17:17:00Z">
                  <w:rPr>
                    <w:ins w:id="5893" w:author="Kiên Lê Trung" w:date="2024-12-26T00:17:00Z" w16du:dateUtc="2024-12-25T17:17:00Z"/>
                    <w:rFonts w:ascii="Times New Roman" w:eastAsia="Times New Roman" w:hAnsi="Times New Roman" w:cs="Times New Roman"/>
                    <w:sz w:val="24"/>
                    <w:szCs w:val="24"/>
                    <w:lang w:val="en-US"/>
                  </w:rPr>
                </w:rPrChange>
              </w:rPr>
            </w:pPr>
            <w:ins w:id="5894" w:author="Kiên Lê Trung" w:date="2024-12-26T00:17:00Z" w16du:dateUtc="2024-12-25T17:17:00Z">
              <w:r>
                <w:rPr>
                  <w:rFonts w:ascii="Times New Roman" w:eastAsia="Times New Roman" w:hAnsi="Times New Roman" w:cs="Times New Roman"/>
                  <w:sz w:val="24"/>
                  <w:szCs w:val="24"/>
                  <w:lang w:val="en-US"/>
                </w:rPr>
                <w:t xml:space="preserve">Người dùng điền thông tin cập nhập mới vào </w:t>
              </w:r>
              <w:r w:rsidR="00EF5A54">
                <w:rPr>
                  <w:rFonts w:ascii="Times New Roman" w:eastAsia="Times New Roman" w:hAnsi="Times New Roman" w:cs="Times New Roman"/>
                  <w:sz w:val="24"/>
                  <w:szCs w:val="24"/>
                  <w:lang w:val="en-US"/>
                </w:rPr>
                <w:t xml:space="preserve">và bấm nút Cập nhật </w:t>
              </w:r>
            </w:ins>
          </w:p>
          <w:p w14:paraId="5DDD7B8E" w14:textId="081D515E" w:rsidR="004F2CC0" w:rsidRPr="002256E2" w:rsidRDefault="004629B0" w:rsidP="004F2CC0">
            <w:pPr>
              <w:widowControl w:val="0"/>
              <w:numPr>
                <w:ilvl w:val="0"/>
                <w:numId w:val="220"/>
              </w:numPr>
              <w:rPr>
                <w:ins w:id="5895" w:author="Kiên Lê Trung" w:date="2024-12-26T00:06:00Z" w16du:dateUtc="2024-12-25T17:06:00Z"/>
                <w:rFonts w:ascii="Times New Roman" w:eastAsia="Times New Roman" w:hAnsi="Times New Roman" w:cs="Times New Roman"/>
                <w:sz w:val="24"/>
                <w:szCs w:val="24"/>
              </w:rPr>
              <w:pPrChange w:id="5896" w:author="Kiên Lê Trung" w:date="2024-12-26T00:07:00Z" w16du:dateUtc="2024-12-25T17:07:00Z">
                <w:pPr>
                  <w:widowControl w:val="0"/>
                  <w:spacing w:line="240" w:lineRule="auto"/>
                  <w:ind w:left="360"/>
                </w:pPr>
              </w:pPrChange>
            </w:pPr>
            <w:ins w:id="5897" w:author="Kiên Lê Trung" w:date="2024-12-26T00:20:00Z" w16du:dateUtc="2024-12-25T17:20:00Z">
              <w:r>
                <w:rPr>
                  <w:rFonts w:ascii="Times New Roman" w:eastAsia="Times New Roman" w:hAnsi="Times New Roman" w:cs="Times New Roman"/>
                  <w:sz w:val="24"/>
                  <w:szCs w:val="24"/>
                  <w:lang w:val="en-US"/>
                </w:rPr>
                <w:t xml:space="preserve">Hệ thống hiển thị </w:t>
              </w:r>
            </w:ins>
            <w:ins w:id="5898" w:author="Kiên Lê Trung" w:date="2024-12-26T00:21:00Z" w16du:dateUtc="2024-12-25T17:21:00Z">
              <w:r w:rsidR="00730D8D">
                <w:rPr>
                  <w:rFonts w:ascii="Times New Roman" w:eastAsia="Times New Roman" w:hAnsi="Times New Roman" w:cs="Times New Roman"/>
                  <w:sz w:val="24"/>
                  <w:szCs w:val="24"/>
                  <w:lang w:val="en-US"/>
                </w:rPr>
                <w:t xml:space="preserve">thông báo Cập nhật thành công </w:t>
              </w:r>
            </w:ins>
          </w:p>
        </w:tc>
      </w:tr>
      <w:tr w:rsidR="004F2CC0" w:rsidRPr="002256E2" w14:paraId="6239B70C" w14:textId="77777777">
        <w:trPr>
          <w:trHeight w:val="480"/>
          <w:ins w:id="5899" w:author="Kiên Lê Trung" w:date="2024-12-26T00:06:00Z" w16du:dateUtc="2024-12-25T17:06:00Z"/>
        </w:trPr>
        <w:tc>
          <w:tcPr>
            <w:tcW w:w="8280" w:type="dxa"/>
            <w:gridSpan w:val="2"/>
            <w:shd w:val="clear" w:color="auto" w:fill="auto"/>
            <w:tcMar>
              <w:top w:w="100" w:type="dxa"/>
              <w:left w:w="100" w:type="dxa"/>
              <w:bottom w:w="100" w:type="dxa"/>
              <w:right w:w="100" w:type="dxa"/>
            </w:tcMar>
          </w:tcPr>
          <w:p w14:paraId="02A7DC93" w14:textId="77777777" w:rsidR="004F2CC0" w:rsidRDefault="004F2CC0">
            <w:pPr>
              <w:widowControl w:val="0"/>
              <w:spacing w:line="240" w:lineRule="auto"/>
              <w:ind w:left="94"/>
              <w:rPr>
                <w:ins w:id="5900" w:author="Kiên Lê Trung" w:date="2024-12-26T00:06:00Z" w16du:dateUtc="2024-12-25T17:06:00Z"/>
                <w:rFonts w:ascii="Times New Roman" w:eastAsia="Times New Roman" w:hAnsi="Times New Roman" w:cs="Times New Roman"/>
                <w:sz w:val="24"/>
                <w:szCs w:val="24"/>
                <w:lang w:val="en-US"/>
              </w:rPr>
            </w:pPr>
            <w:ins w:id="5901" w:author="Kiên Lê Trung" w:date="2024-12-26T00:06:00Z" w16du:dateUtc="2024-12-25T17:06:00Z">
              <w:r w:rsidRPr="002256E2">
                <w:rPr>
                  <w:rFonts w:ascii="Times New Roman" w:eastAsia="Times New Roman" w:hAnsi="Times New Roman" w:cs="Times New Roman"/>
                  <w:sz w:val="24"/>
                  <w:szCs w:val="24"/>
                </w:rPr>
                <w:t>Ngoại lệ:</w:t>
              </w:r>
            </w:ins>
          </w:p>
          <w:p w14:paraId="3560EB90" w14:textId="6E3FF9C7" w:rsidR="004F2CC0" w:rsidRPr="002256E2" w:rsidRDefault="004F2CC0" w:rsidP="004F2CC0">
            <w:pPr>
              <w:widowControl w:val="0"/>
              <w:spacing w:line="240" w:lineRule="auto"/>
              <w:ind w:left="94"/>
              <w:rPr>
                <w:ins w:id="5902" w:author="Kiên Lê Trung" w:date="2024-12-26T00:06:00Z" w16du:dateUtc="2024-12-25T17:06:00Z"/>
                <w:rFonts w:ascii="Times New Roman" w:eastAsia="Times New Roman" w:hAnsi="Times New Roman" w:cs="Times New Roman"/>
                <w:sz w:val="24"/>
                <w:szCs w:val="24"/>
                <w:lang w:val="en-US"/>
              </w:rPr>
              <w:pPrChange w:id="5903" w:author="Kiên Lê Trung" w:date="2024-12-26T00:07:00Z" w16du:dateUtc="2024-12-25T17:07:00Z">
                <w:pPr>
                  <w:widowControl w:val="0"/>
                  <w:spacing w:line="240" w:lineRule="auto"/>
                </w:pPr>
              </w:pPrChange>
            </w:pPr>
            <w:ins w:id="5904" w:author="Kiên Lê Trung" w:date="2024-12-26T00:06:00Z" w16du:dateUtc="2024-12-25T17:06:00Z">
              <w:r>
                <w:rPr>
                  <w:rFonts w:ascii="Times New Roman" w:eastAsia="Times New Roman" w:hAnsi="Times New Roman" w:cs="Times New Roman"/>
                  <w:sz w:val="24"/>
                  <w:szCs w:val="24"/>
                  <w:lang w:val="en-US"/>
                </w:rPr>
                <w:t xml:space="preserve">    </w:t>
              </w:r>
            </w:ins>
          </w:p>
        </w:tc>
      </w:tr>
    </w:tbl>
    <w:p w14:paraId="376EE482" w14:textId="77777777" w:rsidR="004F2CC0" w:rsidRPr="004F2CC0" w:rsidRDefault="004F2CC0" w:rsidP="004F2CC0">
      <w:pPr>
        <w:pStyle w:val="ListParagraph"/>
        <w:ind w:left="709"/>
        <w:rPr>
          <w:ins w:id="5905" w:author="Kiên Lê Trung" w:date="2024-12-25T12:51:00Z" w16du:dateUtc="2024-12-25T05:51:00Z"/>
          <w:rFonts w:ascii="Times New Roman" w:hAnsi="Times New Roman" w:cs="Times New Roman"/>
          <w:sz w:val="24"/>
          <w:szCs w:val="24"/>
          <w:lang w:val="en-US"/>
          <w:rPrChange w:id="5906" w:author="Kiên Lê Trung" w:date="2024-12-26T00:06:00Z" w16du:dateUtc="2024-12-25T17:06:00Z">
            <w:rPr>
              <w:ins w:id="5907" w:author="Kiên Lê Trung" w:date="2024-12-25T12:51:00Z" w16du:dateUtc="2024-12-25T05:51:00Z"/>
              <w:rFonts w:ascii="Times New Roman" w:eastAsia="Times New Roman" w:hAnsi="Times New Roman" w:cs="Times New Roman"/>
              <w:sz w:val="26"/>
              <w:szCs w:val="26"/>
              <w:lang w:val="en-US"/>
            </w:rPr>
          </w:rPrChange>
        </w:rPr>
        <w:pPrChange w:id="5908" w:author="Kiên Lê Trung" w:date="2024-12-26T00:06:00Z" w16du:dateUtc="2024-12-25T17:06:00Z">
          <w:pPr>
            <w:numPr>
              <w:numId w:val="110"/>
            </w:numPr>
            <w:spacing w:before="240"/>
            <w:ind w:left="720" w:hanging="360"/>
          </w:pPr>
        </w:pPrChange>
      </w:pPr>
    </w:p>
    <w:p w14:paraId="7180C972" w14:textId="56FB1C1A" w:rsidR="007569A2" w:rsidRPr="00146533" w:rsidRDefault="00CE686F" w:rsidP="00C60A20">
      <w:pPr>
        <w:numPr>
          <w:ilvl w:val="0"/>
          <w:numId w:val="110"/>
        </w:numPr>
        <w:spacing w:before="240"/>
        <w:rPr>
          <w:rFonts w:ascii="Times New Roman" w:eastAsia="Times New Roman" w:hAnsi="Times New Roman" w:cs="Times New Roman"/>
          <w:b/>
          <w:bCs/>
          <w:sz w:val="24"/>
          <w:szCs w:val="24"/>
          <w:rPrChange w:id="5909" w:author="Kiên Lê Trung" w:date="2024-12-25T14:49:00Z" w16du:dateUtc="2024-12-25T07:49:00Z">
            <w:rPr>
              <w:rFonts w:ascii="Times New Roman" w:eastAsia="Times New Roman" w:hAnsi="Times New Roman" w:cs="Times New Roman"/>
              <w:sz w:val="26"/>
              <w:szCs w:val="26"/>
            </w:rPr>
          </w:rPrChange>
        </w:rPr>
      </w:pPr>
      <w:r w:rsidRPr="00146533">
        <w:rPr>
          <w:rFonts w:ascii="Times New Roman" w:eastAsia="Times New Roman" w:hAnsi="Times New Roman" w:cs="Times New Roman"/>
          <w:b/>
          <w:bCs/>
          <w:sz w:val="24"/>
          <w:szCs w:val="24"/>
          <w:rPrChange w:id="5910" w:author="Kiên Lê Trung" w:date="2024-12-25T14:49:00Z" w16du:dateUtc="2024-12-25T07:49:00Z">
            <w:rPr>
              <w:rFonts w:ascii="Times New Roman" w:eastAsia="Times New Roman" w:hAnsi="Times New Roman" w:cs="Times New Roman"/>
              <w:sz w:val="26"/>
              <w:szCs w:val="26"/>
            </w:rPr>
          </w:rPrChange>
        </w:rPr>
        <w:t xml:space="preserve">Kịch bản chức năng xóa sản phẩm </w:t>
      </w:r>
    </w:p>
    <w:p w14:paraId="4B1D477B" w14:textId="77777777" w:rsidR="007569A2" w:rsidRPr="00476848" w:rsidRDefault="007569A2">
      <w:pPr>
        <w:spacing w:after="160" w:line="259" w:lineRule="auto"/>
        <w:rPr>
          <w:sz w:val="24"/>
          <w:szCs w:val="24"/>
          <w:rPrChange w:id="5911" w:author="Kiên Lê Trung" w:date="2024-12-25T13:53:00Z" w16du:dateUtc="2024-12-25T06:53:00Z">
            <w:rPr>
              <w:sz w:val="28"/>
              <w:szCs w:val="28"/>
            </w:rPr>
          </w:rPrChange>
        </w:rPr>
      </w:pPr>
    </w:p>
    <w:tbl>
      <w:tblPr>
        <w:tblStyle w:val="af3"/>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16E8138A" w14:textId="77777777">
        <w:tc>
          <w:tcPr>
            <w:tcW w:w="2655" w:type="dxa"/>
            <w:shd w:val="clear" w:color="auto" w:fill="auto"/>
            <w:tcMar>
              <w:top w:w="100" w:type="dxa"/>
              <w:left w:w="100" w:type="dxa"/>
              <w:bottom w:w="100" w:type="dxa"/>
              <w:right w:w="100" w:type="dxa"/>
            </w:tcMar>
          </w:tcPr>
          <w:p w14:paraId="1FEBC4F3" w14:textId="7D6DB595" w:rsidR="007569A2" w:rsidRPr="00476848" w:rsidRDefault="00983677">
            <w:pPr>
              <w:widowControl w:val="0"/>
              <w:spacing w:line="240" w:lineRule="auto"/>
              <w:ind w:left="94"/>
              <w:rPr>
                <w:rFonts w:ascii="Times New Roman" w:eastAsia="Times New Roman" w:hAnsi="Times New Roman" w:cs="Times New Roman"/>
                <w:sz w:val="24"/>
                <w:szCs w:val="24"/>
                <w:rPrChange w:id="5912"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913" w:author="Kiên Lê Trung" w:date="2024-12-25T13:53:00Z" w16du:dateUtc="2024-12-25T06:53:00Z">
                  <w:rPr>
                    <w:rFonts w:ascii="Times New Roman" w:eastAsia="Times New Roman" w:hAnsi="Times New Roman" w:cs="Times New Roman"/>
                    <w:sz w:val="26"/>
                    <w:szCs w:val="26"/>
                  </w:rPr>
                </w:rPrChange>
              </w:rPr>
              <w:t>Usecase</w:t>
            </w:r>
          </w:p>
        </w:tc>
        <w:tc>
          <w:tcPr>
            <w:tcW w:w="5625" w:type="dxa"/>
            <w:shd w:val="clear" w:color="auto" w:fill="auto"/>
            <w:tcMar>
              <w:top w:w="100" w:type="dxa"/>
              <w:left w:w="100" w:type="dxa"/>
              <w:bottom w:w="100" w:type="dxa"/>
              <w:right w:w="100" w:type="dxa"/>
            </w:tcMar>
          </w:tcPr>
          <w:p w14:paraId="6EBF941B" w14:textId="77777777" w:rsidR="007569A2" w:rsidRPr="00476848" w:rsidRDefault="00CE686F">
            <w:pPr>
              <w:widowControl w:val="0"/>
              <w:spacing w:line="240" w:lineRule="auto"/>
              <w:rPr>
                <w:rFonts w:ascii="Times New Roman" w:eastAsia="Times New Roman" w:hAnsi="Times New Roman" w:cs="Times New Roman"/>
                <w:sz w:val="24"/>
                <w:szCs w:val="24"/>
                <w:rPrChange w:id="5914"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915" w:author="Kiên Lê Trung" w:date="2024-12-25T13:53:00Z" w16du:dateUtc="2024-12-25T06:53:00Z">
                  <w:rPr>
                    <w:rFonts w:ascii="Times New Roman" w:eastAsia="Times New Roman" w:hAnsi="Times New Roman" w:cs="Times New Roman"/>
                    <w:sz w:val="26"/>
                    <w:szCs w:val="26"/>
                  </w:rPr>
                </w:rPrChange>
              </w:rPr>
              <w:t xml:space="preserve">Xóa sản phẩm </w:t>
            </w:r>
          </w:p>
        </w:tc>
      </w:tr>
      <w:tr w:rsidR="007569A2" w:rsidRPr="00476848" w14:paraId="5BDA4380" w14:textId="77777777">
        <w:tc>
          <w:tcPr>
            <w:tcW w:w="2655" w:type="dxa"/>
            <w:shd w:val="clear" w:color="auto" w:fill="auto"/>
            <w:tcMar>
              <w:top w:w="100" w:type="dxa"/>
              <w:left w:w="100" w:type="dxa"/>
              <w:bottom w:w="100" w:type="dxa"/>
              <w:right w:w="100" w:type="dxa"/>
            </w:tcMar>
          </w:tcPr>
          <w:p w14:paraId="3A266CA7"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916"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917" w:author="Kiên Lê Trung" w:date="2024-12-25T13:53:00Z" w16du:dateUtc="2024-12-25T06:53:00Z">
                  <w:rPr>
                    <w:rFonts w:ascii="Times New Roman" w:eastAsia="Times New Roman" w:hAnsi="Times New Roman" w:cs="Times New Roman"/>
                    <w:sz w:val="26"/>
                    <w:szCs w:val="26"/>
                  </w:rPr>
                </w:rPrChange>
              </w:rPr>
              <w:t>Actor</w:t>
            </w:r>
          </w:p>
        </w:tc>
        <w:tc>
          <w:tcPr>
            <w:tcW w:w="5625" w:type="dxa"/>
            <w:shd w:val="clear" w:color="auto" w:fill="auto"/>
            <w:tcMar>
              <w:top w:w="100" w:type="dxa"/>
              <w:left w:w="100" w:type="dxa"/>
              <w:bottom w:w="100" w:type="dxa"/>
              <w:right w:w="100" w:type="dxa"/>
            </w:tcMar>
          </w:tcPr>
          <w:p w14:paraId="23577C57" w14:textId="77777777" w:rsidR="007569A2" w:rsidRPr="00476848" w:rsidRDefault="00CE686F">
            <w:pPr>
              <w:widowControl w:val="0"/>
              <w:spacing w:line="240" w:lineRule="auto"/>
              <w:rPr>
                <w:rFonts w:ascii="Times New Roman" w:eastAsia="Times New Roman" w:hAnsi="Times New Roman" w:cs="Times New Roman"/>
                <w:sz w:val="24"/>
                <w:szCs w:val="24"/>
                <w:rPrChange w:id="5918"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919" w:author="Kiên Lê Trung" w:date="2024-12-25T13:53:00Z" w16du:dateUtc="2024-12-25T06:53:00Z">
                  <w:rPr>
                    <w:rFonts w:ascii="Times New Roman" w:eastAsia="Times New Roman" w:hAnsi="Times New Roman" w:cs="Times New Roman"/>
                    <w:sz w:val="26"/>
                    <w:szCs w:val="26"/>
                  </w:rPr>
                </w:rPrChange>
              </w:rPr>
              <w:t>Người bán</w:t>
            </w:r>
          </w:p>
        </w:tc>
      </w:tr>
      <w:tr w:rsidR="007569A2" w:rsidRPr="00476848" w14:paraId="67D4ABAF" w14:textId="77777777">
        <w:tc>
          <w:tcPr>
            <w:tcW w:w="2655" w:type="dxa"/>
            <w:shd w:val="clear" w:color="auto" w:fill="auto"/>
            <w:tcMar>
              <w:top w:w="100" w:type="dxa"/>
              <w:left w:w="100" w:type="dxa"/>
              <w:bottom w:w="100" w:type="dxa"/>
              <w:right w:w="100" w:type="dxa"/>
            </w:tcMar>
          </w:tcPr>
          <w:p w14:paraId="256CE03D"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920"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921" w:author="Kiên Lê Trung" w:date="2024-12-25T13:53:00Z" w16du:dateUtc="2024-12-25T06:53:00Z">
                  <w:rPr>
                    <w:rFonts w:ascii="Times New Roman" w:eastAsia="Times New Roman" w:hAnsi="Times New Roman" w:cs="Times New Roman"/>
                    <w:sz w:val="26"/>
                    <w:szCs w:val="26"/>
                  </w:rPr>
                </w:rPrChange>
              </w:rPr>
              <w:t>Tiền điều kiện</w:t>
            </w:r>
          </w:p>
        </w:tc>
        <w:tc>
          <w:tcPr>
            <w:tcW w:w="5625" w:type="dxa"/>
            <w:shd w:val="clear" w:color="auto" w:fill="auto"/>
            <w:tcMar>
              <w:top w:w="100" w:type="dxa"/>
              <w:left w:w="100" w:type="dxa"/>
              <w:bottom w:w="100" w:type="dxa"/>
              <w:right w:w="100" w:type="dxa"/>
            </w:tcMar>
          </w:tcPr>
          <w:p w14:paraId="0D4D96F5" w14:textId="77777777" w:rsidR="007569A2" w:rsidRPr="00476848" w:rsidRDefault="00CE686F">
            <w:pPr>
              <w:widowControl w:val="0"/>
              <w:spacing w:line="240" w:lineRule="auto"/>
              <w:rPr>
                <w:rFonts w:ascii="Times New Roman" w:eastAsia="Times New Roman" w:hAnsi="Times New Roman" w:cs="Times New Roman"/>
                <w:sz w:val="24"/>
                <w:szCs w:val="24"/>
                <w:rPrChange w:id="5922"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923" w:author="Kiên Lê Trung" w:date="2024-12-25T13:53:00Z" w16du:dateUtc="2024-12-25T06:53:00Z">
                  <w:rPr>
                    <w:rFonts w:ascii="Times New Roman" w:eastAsia="Times New Roman" w:hAnsi="Times New Roman" w:cs="Times New Roman"/>
                    <w:sz w:val="26"/>
                    <w:szCs w:val="26"/>
                  </w:rPr>
                </w:rPrChange>
              </w:rPr>
              <w:t>Người bán đã đăng nhập thành công vào hệ thống</w:t>
            </w:r>
          </w:p>
        </w:tc>
      </w:tr>
      <w:tr w:rsidR="007569A2" w:rsidRPr="00476848" w14:paraId="75D82B39" w14:textId="77777777">
        <w:tc>
          <w:tcPr>
            <w:tcW w:w="2655" w:type="dxa"/>
            <w:shd w:val="clear" w:color="auto" w:fill="auto"/>
            <w:tcMar>
              <w:top w:w="100" w:type="dxa"/>
              <w:left w:w="100" w:type="dxa"/>
              <w:bottom w:w="100" w:type="dxa"/>
              <w:right w:w="100" w:type="dxa"/>
            </w:tcMar>
          </w:tcPr>
          <w:p w14:paraId="53FEFDDB" w14:textId="77777777" w:rsidR="007569A2" w:rsidRPr="00476848" w:rsidRDefault="00CE686F">
            <w:pPr>
              <w:widowControl w:val="0"/>
              <w:spacing w:before="3" w:line="240" w:lineRule="auto"/>
              <w:ind w:left="141"/>
              <w:rPr>
                <w:rFonts w:ascii="Times New Roman" w:eastAsia="Times New Roman" w:hAnsi="Times New Roman" w:cs="Times New Roman"/>
                <w:sz w:val="24"/>
                <w:szCs w:val="24"/>
                <w:rPrChange w:id="5924"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925" w:author="Kiên Lê Trung" w:date="2024-12-25T13:53:00Z" w16du:dateUtc="2024-12-25T06:53:00Z">
                  <w:rPr>
                    <w:rFonts w:ascii="Times New Roman" w:eastAsia="Times New Roman" w:hAnsi="Times New Roman" w:cs="Times New Roman"/>
                    <w:sz w:val="26"/>
                    <w:szCs w:val="26"/>
                  </w:rPr>
                </w:rPrChange>
              </w:rPr>
              <w:t>Hậu điều kiện</w:t>
            </w:r>
          </w:p>
        </w:tc>
        <w:tc>
          <w:tcPr>
            <w:tcW w:w="5625" w:type="dxa"/>
            <w:shd w:val="clear" w:color="auto" w:fill="auto"/>
            <w:tcMar>
              <w:top w:w="100" w:type="dxa"/>
              <w:left w:w="100" w:type="dxa"/>
              <w:bottom w:w="100" w:type="dxa"/>
              <w:right w:w="100" w:type="dxa"/>
            </w:tcMar>
          </w:tcPr>
          <w:p w14:paraId="33C69593" w14:textId="77777777" w:rsidR="007569A2" w:rsidRPr="00476848" w:rsidRDefault="00CE686F">
            <w:pPr>
              <w:spacing w:line="240" w:lineRule="auto"/>
              <w:rPr>
                <w:rFonts w:ascii="Times New Roman" w:eastAsia="Times New Roman" w:hAnsi="Times New Roman" w:cs="Times New Roman"/>
                <w:sz w:val="24"/>
                <w:szCs w:val="24"/>
                <w:rPrChange w:id="5926"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927" w:author="Kiên Lê Trung" w:date="2024-12-25T13:53:00Z" w16du:dateUtc="2024-12-25T06:53:00Z">
                  <w:rPr>
                    <w:rFonts w:ascii="Times New Roman" w:eastAsia="Times New Roman" w:hAnsi="Times New Roman" w:cs="Times New Roman"/>
                    <w:sz w:val="26"/>
                    <w:szCs w:val="26"/>
                  </w:rPr>
                </w:rPrChange>
              </w:rPr>
              <w:t>Người bán xóa sản phẩm thành công</w:t>
            </w:r>
          </w:p>
        </w:tc>
      </w:tr>
      <w:tr w:rsidR="007569A2" w:rsidRPr="00476848" w14:paraId="707BC9A6" w14:textId="77777777">
        <w:trPr>
          <w:trHeight w:val="480"/>
        </w:trPr>
        <w:tc>
          <w:tcPr>
            <w:tcW w:w="8280" w:type="dxa"/>
            <w:gridSpan w:val="2"/>
            <w:shd w:val="clear" w:color="auto" w:fill="auto"/>
            <w:tcMar>
              <w:top w:w="100" w:type="dxa"/>
              <w:left w:w="100" w:type="dxa"/>
              <w:bottom w:w="100" w:type="dxa"/>
              <w:right w:w="100" w:type="dxa"/>
            </w:tcMar>
          </w:tcPr>
          <w:p w14:paraId="3CC6C8CD" w14:textId="77777777" w:rsidR="007569A2" w:rsidRPr="00476848" w:rsidRDefault="00CE686F" w:rsidP="00034C0F">
            <w:pPr>
              <w:widowControl w:val="0"/>
              <w:ind w:left="94"/>
              <w:rPr>
                <w:rFonts w:ascii="Times New Roman" w:eastAsia="Times New Roman" w:hAnsi="Times New Roman" w:cs="Times New Roman"/>
                <w:sz w:val="24"/>
                <w:szCs w:val="24"/>
                <w:rPrChange w:id="5928"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929" w:author="Kiên Lê Trung" w:date="2024-12-25T13:53:00Z" w16du:dateUtc="2024-12-25T06:53:00Z">
                  <w:rPr>
                    <w:rFonts w:ascii="Times New Roman" w:eastAsia="Times New Roman" w:hAnsi="Times New Roman" w:cs="Times New Roman"/>
                    <w:sz w:val="26"/>
                    <w:szCs w:val="26"/>
                  </w:rPr>
                </w:rPrChange>
              </w:rPr>
              <w:t>Chuỗi sự kiện chính</w:t>
            </w:r>
          </w:p>
          <w:p w14:paraId="0149EE8F" w14:textId="77777777" w:rsidR="007569A2" w:rsidRPr="00476848" w:rsidRDefault="00CE686F" w:rsidP="00034C0F">
            <w:pPr>
              <w:widowControl w:val="0"/>
              <w:numPr>
                <w:ilvl w:val="0"/>
                <w:numId w:val="73"/>
              </w:numPr>
              <w:rPr>
                <w:rFonts w:ascii="Times New Roman" w:eastAsia="Times New Roman" w:hAnsi="Times New Roman" w:cs="Times New Roman"/>
                <w:sz w:val="24"/>
                <w:szCs w:val="24"/>
                <w:rPrChange w:id="5930"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931" w:author="Kiên Lê Trung" w:date="2024-12-25T13:53:00Z" w16du:dateUtc="2024-12-25T06:53:00Z">
                  <w:rPr>
                    <w:rFonts w:ascii="Times New Roman" w:eastAsia="Times New Roman" w:hAnsi="Times New Roman" w:cs="Times New Roman"/>
                    <w:sz w:val="26"/>
                    <w:szCs w:val="26"/>
                  </w:rPr>
                </w:rPrChange>
              </w:rPr>
              <w:t xml:space="preserve">Người bán đăng nhập thành công vào hệ thống </w:t>
            </w:r>
          </w:p>
          <w:p w14:paraId="063E3F9F" w14:textId="77777777" w:rsidR="007569A2" w:rsidRPr="00476848" w:rsidRDefault="00CE686F" w:rsidP="00034C0F">
            <w:pPr>
              <w:widowControl w:val="0"/>
              <w:numPr>
                <w:ilvl w:val="0"/>
                <w:numId w:val="73"/>
              </w:numPr>
              <w:rPr>
                <w:rFonts w:ascii="Times New Roman" w:eastAsia="Times New Roman" w:hAnsi="Times New Roman" w:cs="Times New Roman"/>
                <w:sz w:val="24"/>
                <w:szCs w:val="24"/>
                <w:rPrChange w:id="5932"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933" w:author="Kiên Lê Trung" w:date="2024-12-25T13:53:00Z" w16du:dateUtc="2024-12-25T06:53:00Z">
                  <w:rPr>
                    <w:rFonts w:ascii="Times New Roman" w:eastAsia="Times New Roman" w:hAnsi="Times New Roman" w:cs="Times New Roman"/>
                    <w:sz w:val="26"/>
                    <w:szCs w:val="26"/>
                  </w:rPr>
                </w:rPrChange>
              </w:rPr>
              <w:t xml:space="preserve">Người bán bấm vào phần Quản lý sản phẩm, chọn phần Danh sách sản phẩm </w:t>
            </w:r>
          </w:p>
          <w:p w14:paraId="4FAA96E0" w14:textId="77777777" w:rsidR="007569A2" w:rsidRPr="00476848" w:rsidRDefault="00CE686F" w:rsidP="00034C0F">
            <w:pPr>
              <w:widowControl w:val="0"/>
              <w:numPr>
                <w:ilvl w:val="0"/>
                <w:numId w:val="73"/>
              </w:numPr>
              <w:rPr>
                <w:rFonts w:ascii="Times New Roman" w:eastAsia="Times New Roman" w:hAnsi="Times New Roman" w:cs="Times New Roman"/>
                <w:sz w:val="24"/>
                <w:szCs w:val="24"/>
                <w:rPrChange w:id="5934"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935" w:author="Kiên Lê Trung" w:date="2024-12-25T13:53:00Z" w16du:dateUtc="2024-12-25T06:53:00Z">
                  <w:rPr>
                    <w:rFonts w:ascii="Times New Roman" w:eastAsia="Times New Roman" w:hAnsi="Times New Roman" w:cs="Times New Roman"/>
                    <w:sz w:val="26"/>
                    <w:szCs w:val="26"/>
                  </w:rPr>
                </w:rPrChange>
              </w:rPr>
              <w:t xml:space="preserve">Hệ thống hiển thị danh sách các sản phẩm </w:t>
            </w:r>
          </w:p>
          <w:p w14:paraId="77E572C1" w14:textId="77777777" w:rsidR="007569A2" w:rsidRPr="00476848" w:rsidRDefault="00CE686F" w:rsidP="00034C0F">
            <w:pPr>
              <w:widowControl w:val="0"/>
              <w:numPr>
                <w:ilvl w:val="0"/>
                <w:numId w:val="73"/>
              </w:numPr>
              <w:rPr>
                <w:rFonts w:ascii="Times New Roman" w:eastAsia="Times New Roman" w:hAnsi="Times New Roman" w:cs="Times New Roman"/>
                <w:sz w:val="24"/>
                <w:szCs w:val="24"/>
                <w:rPrChange w:id="5936"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937" w:author="Kiên Lê Trung" w:date="2024-12-25T13:53:00Z" w16du:dateUtc="2024-12-25T06:53:00Z">
                  <w:rPr>
                    <w:rFonts w:ascii="Times New Roman" w:eastAsia="Times New Roman" w:hAnsi="Times New Roman" w:cs="Times New Roman"/>
                    <w:sz w:val="26"/>
                    <w:szCs w:val="26"/>
                  </w:rPr>
                </w:rPrChange>
              </w:rPr>
              <w:t>Người bán chọn biểu tượng thùng rác để xóa sản phẩm</w:t>
            </w:r>
          </w:p>
          <w:p w14:paraId="77939F34" w14:textId="77777777" w:rsidR="007569A2" w:rsidRPr="00476848" w:rsidRDefault="00CE686F" w:rsidP="00034C0F">
            <w:pPr>
              <w:widowControl w:val="0"/>
              <w:numPr>
                <w:ilvl w:val="0"/>
                <w:numId w:val="73"/>
              </w:numPr>
              <w:rPr>
                <w:rFonts w:ascii="Times New Roman" w:eastAsia="Times New Roman" w:hAnsi="Times New Roman" w:cs="Times New Roman"/>
                <w:sz w:val="24"/>
                <w:szCs w:val="24"/>
                <w:rPrChange w:id="5938"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939" w:author="Kiên Lê Trung" w:date="2024-12-25T13:53:00Z" w16du:dateUtc="2024-12-25T06:53:00Z">
                  <w:rPr>
                    <w:rFonts w:ascii="Times New Roman" w:eastAsia="Times New Roman" w:hAnsi="Times New Roman" w:cs="Times New Roman"/>
                    <w:sz w:val="26"/>
                    <w:szCs w:val="26"/>
                  </w:rPr>
                </w:rPrChange>
              </w:rPr>
              <w:t>Hệ thống hiển thị thông báo Bạn chắc chắn muốn xóa sản phẩm này?</w:t>
            </w:r>
          </w:p>
          <w:p w14:paraId="3097F013" w14:textId="77777777" w:rsidR="007569A2" w:rsidRPr="00476848" w:rsidRDefault="00CE686F" w:rsidP="00034C0F">
            <w:pPr>
              <w:widowControl w:val="0"/>
              <w:numPr>
                <w:ilvl w:val="0"/>
                <w:numId w:val="73"/>
              </w:numPr>
              <w:rPr>
                <w:rFonts w:ascii="Times New Roman" w:eastAsia="Times New Roman" w:hAnsi="Times New Roman" w:cs="Times New Roman"/>
                <w:sz w:val="24"/>
                <w:szCs w:val="24"/>
                <w:rPrChange w:id="5940"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941" w:author="Kiên Lê Trung" w:date="2024-12-25T13:53:00Z" w16du:dateUtc="2024-12-25T06:53:00Z">
                  <w:rPr>
                    <w:rFonts w:ascii="Times New Roman" w:eastAsia="Times New Roman" w:hAnsi="Times New Roman" w:cs="Times New Roman"/>
                    <w:sz w:val="26"/>
                    <w:szCs w:val="26"/>
                  </w:rPr>
                </w:rPrChange>
              </w:rPr>
              <w:t xml:space="preserve">Người bán chọn nút Xác nhận  </w:t>
            </w:r>
          </w:p>
          <w:p w14:paraId="55DF960F" w14:textId="77777777" w:rsidR="007569A2" w:rsidRPr="00476848" w:rsidRDefault="00CE686F" w:rsidP="00034C0F">
            <w:pPr>
              <w:widowControl w:val="0"/>
              <w:numPr>
                <w:ilvl w:val="0"/>
                <w:numId w:val="73"/>
              </w:numPr>
              <w:rPr>
                <w:rFonts w:ascii="Times New Roman" w:eastAsia="Times New Roman" w:hAnsi="Times New Roman" w:cs="Times New Roman"/>
                <w:sz w:val="24"/>
                <w:szCs w:val="24"/>
                <w:rPrChange w:id="5942"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943" w:author="Kiên Lê Trung" w:date="2024-12-25T13:53:00Z" w16du:dateUtc="2024-12-25T06:53:00Z">
                  <w:rPr>
                    <w:rFonts w:ascii="Times New Roman" w:eastAsia="Times New Roman" w:hAnsi="Times New Roman" w:cs="Times New Roman"/>
                    <w:sz w:val="26"/>
                    <w:szCs w:val="26"/>
                  </w:rPr>
                </w:rPrChange>
              </w:rPr>
              <w:t>Hệ thống hiển thị thông báo Sản phẩm đã xóa thành công</w:t>
            </w:r>
          </w:p>
        </w:tc>
      </w:tr>
      <w:tr w:rsidR="007569A2" w:rsidRPr="00476848" w14:paraId="300B49D7" w14:textId="77777777">
        <w:trPr>
          <w:trHeight w:val="480"/>
        </w:trPr>
        <w:tc>
          <w:tcPr>
            <w:tcW w:w="8280" w:type="dxa"/>
            <w:gridSpan w:val="2"/>
            <w:shd w:val="clear" w:color="auto" w:fill="auto"/>
            <w:tcMar>
              <w:top w:w="100" w:type="dxa"/>
              <w:left w:w="100" w:type="dxa"/>
              <w:bottom w:w="100" w:type="dxa"/>
              <w:right w:w="100" w:type="dxa"/>
            </w:tcMar>
          </w:tcPr>
          <w:p w14:paraId="184567E4"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944"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945" w:author="Kiên Lê Trung" w:date="2024-12-25T13:53:00Z" w16du:dateUtc="2024-12-25T06:53:00Z">
                  <w:rPr>
                    <w:rFonts w:ascii="Times New Roman" w:eastAsia="Times New Roman" w:hAnsi="Times New Roman" w:cs="Times New Roman"/>
                    <w:sz w:val="26"/>
                    <w:szCs w:val="26"/>
                  </w:rPr>
                </w:rPrChange>
              </w:rPr>
              <w:t>Ngoại lệ:</w:t>
            </w:r>
          </w:p>
          <w:p w14:paraId="5F21C621"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946"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947" w:author="Kiên Lê Trung" w:date="2024-12-25T13:53:00Z" w16du:dateUtc="2024-12-25T06:53:00Z">
                  <w:rPr>
                    <w:rFonts w:ascii="Times New Roman" w:eastAsia="Times New Roman" w:hAnsi="Times New Roman" w:cs="Times New Roman"/>
                    <w:sz w:val="26"/>
                    <w:szCs w:val="26"/>
                  </w:rPr>
                </w:rPrChange>
              </w:rPr>
              <w:t xml:space="preserve">    </w:t>
            </w:r>
          </w:p>
        </w:tc>
      </w:tr>
    </w:tbl>
    <w:p w14:paraId="1D6D686A" w14:textId="2BB468AC" w:rsidR="004E2DE7" w:rsidRDefault="004E2DE7" w:rsidP="0099382E">
      <w:pPr>
        <w:pStyle w:val="Caption"/>
        <w:spacing w:before="240"/>
        <w:rPr>
          <w:ins w:id="5948" w:author="Kiên Lê Trung" w:date="2024-12-25T12:52:00Z" w16du:dateUtc="2024-12-25T05:52:00Z"/>
          <w:lang w:val="en-US"/>
        </w:rPr>
        <w:pPrChange w:id="5949" w:author="Kiên Lê Trung" w:date="2024-12-25T15:31:00Z" w16du:dateUtc="2024-12-25T08:31:00Z">
          <w:pPr>
            <w:pStyle w:val="ListParagraph"/>
            <w:numPr>
              <w:numId w:val="188"/>
            </w:numPr>
            <w:ind w:left="993" w:hanging="360"/>
          </w:pPr>
        </w:pPrChange>
      </w:pPr>
      <w:bookmarkStart w:id="5950" w:name="_w2ssxnmhao1s" w:colFirst="0" w:colLast="0"/>
      <w:bookmarkStart w:id="5951" w:name="_Toc186028245"/>
      <w:bookmarkEnd w:id="5950"/>
      <w:ins w:id="5952" w:author="Kiên Lê Trung" w:date="2024-12-25T12:52:00Z" w16du:dateUtc="2024-12-25T05:52:00Z">
        <w:r>
          <w:t xml:space="preserve">Bảng </w:t>
        </w:r>
      </w:ins>
      <w:ins w:id="5953" w:author="Kiên Lê Trung" w:date="2024-12-25T12:56:00Z" w16du:dateUtc="2024-12-25T05:56:00Z">
        <w:r w:rsidR="00115DF8">
          <w:fldChar w:fldCharType="begin"/>
        </w:r>
        <w:r w:rsidR="00115DF8">
          <w:instrText xml:space="preserve"> STYLEREF 1 \s </w:instrText>
        </w:r>
      </w:ins>
      <w:r w:rsidR="00115DF8">
        <w:fldChar w:fldCharType="separate"/>
      </w:r>
      <w:r w:rsidR="00115DF8">
        <w:rPr>
          <w:noProof/>
        </w:rPr>
        <w:t>2</w:t>
      </w:r>
      <w:ins w:id="5954" w:author="Kiên Lê Trung" w:date="2024-12-25T12:56:00Z" w16du:dateUtc="2024-12-25T05:56:00Z">
        <w:r w:rsidR="00115DF8">
          <w:fldChar w:fldCharType="end"/>
        </w:r>
        <w:r w:rsidR="00115DF8">
          <w:t>.</w:t>
        </w:r>
        <w:r w:rsidR="00115DF8">
          <w:fldChar w:fldCharType="begin"/>
        </w:r>
        <w:r w:rsidR="00115DF8">
          <w:instrText xml:space="preserve"> SEQ Bảng \* ARABIC \s 1 </w:instrText>
        </w:r>
      </w:ins>
      <w:r w:rsidR="00115DF8">
        <w:fldChar w:fldCharType="separate"/>
      </w:r>
      <w:ins w:id="5955" w:author="Kiên Lê Trung" w:date="2024-12-25T12:56:00Z" w16du:dateUtc="2024-12-25T05:56:00Z">
        <w:r w:rsidR="00115DF8">
          <w:rPr>
            <w:noProof/>
          </w:rPr>
          <w:t>20</w:t>
        </w:r>
        <w:r w:rsidR="00115DF8">
          <w:fldChar w:fldCharType="end"/>
        </w:r>
      </w:ins>
      <w:ins w:id="5956" w:author="Kiên Lê Trung" w:date="2024-12-25T12:52:00Z" w16du:dateUtc="2024-12-25T05:52:00Z">
        <w:r>
          <w:rPr>
            <w:lang w:val="en-US"/>
          </w:rPr>
          <w:t xml:space="preserve"> Kịch bản người bán xóa sản phẩm</w:t>
        </w:r>
        <w:bookmarkEnd w:id="5951"/>
      </w:ins>
    </w:p>
    <w:p w14:paraId="7FB0ED4B" w14:textId="486A6865" w:rsidR="00730D8D" w:rsidRPr="00FC1B30" w:rsidRDefault="00FC1B30" w:rsidP="00FC1B30">
      <w:pPr>
        <w:pStyle w:val="ListParagraph"/>
        <w:numPr>
          <w:ilvl w:val="0"/>
          <w:numId w:val="187"/>
        </w:numPr>
        <w:ind w:left="709"/>
        <w:rPr>
          <w:ins w:id="5957" w:author="Kiên Lê Trung" w:date="2024-12-25T12:52:00Z" w16du:dateUtc="2024-12-25T05:52:00Z"/>
          <w:rFonts w:ascii="Times New Roman" w:hAnsi="Times New Roman" w:cs="Times New Roman"/>
          <w:b/>
          <w:sz w:val="24"/>
          <w:szCs w:val="24"/>
          <w:lang w:val="en-US"/>
          <w:rPrChange w:id="5958" w:author="Kiên Lê Trung" w:date="2024-12-26T00:21:00Z" w16du:dateUtc="2024-12-25T17:21:00Z">
            <w:rPr>
              <w:ins w:id="5959" w:author="Kiên Lê Trung" w:date="2024-12-25T12:52:00Z" w16du:dateUtc="2024-12-25T05:52:00Z"/>
              <w:rFonts w:ascii="Times New Roman" w:hAnsi="Times New Roman" w:cs="Times New Roman"/>
              <w:b/>
              <w:sz w:val="26"/>
              <w:szCs w:val="26"/>
              <w:lang w:val="en-US"/>
            </w:rPr>
          </w:rPrChange>
        </w:rPr>
        <w:pPrChange w:id="5960" w:author="Kiên Lê Trung" w:date="2024-12-26T00:21:00Z" w16du:dateUtc="2024-12-25T17:21:00Z">
          <w:pPr>
            <w:pStyle w:val="ListParagraph"/>
            <w:numPr>
              <w:numId w:val="188"/>
            </w:numPr>
            <w:ind w:left="993" w:hanging="360"/>
          </w:pPr>
        </w:pPrChange>
      </w:pPr>
      <w:ins w:id="5961" w:author="Kiên Lê Trung" w:date="2024-12-26T00:22:00Z" w16du:dateUtc="2024-12-25T17:22:00Z">
        <w:r w:rsidRPr="00FC1B30">
          <w:rPr>
            <w:rFonts w:ascii="Times New Roman" w:hAnsi="Times New Roman" w:cs="Times New Roman"/>
            <w:b/>
            <w:bCs/>
            <w:sz w:val="24"/>
            <w:szCs w:val="24"/>
            <w:lang w:val="en-US"/>
            <w:rPrChange w:id="5962" w:author="Kiên Lê Trung" w:date="2024-12-26T00:23:00Z" w16du:dateUtc="2024-12-25T17:23:00Z">
              <w:rPr>
                <w:lang w:val="en-US"/>
              </w:rPr>
            </w:rPrChange>
          </w:rPr>
          <w:t xml:space="preserve">Chức năng quản lý item của sản phẩm </w:t>
        </w:r>
      </w:ins>
    </w:p>
    <w:p w14:paraId="37536BBE" w14:textId="1EDE3988" w:rsidR="00FC1B30" w:rsidRPr="00FC1B30" w:rsidRDefault="00FC1B30" w:rsidP="00FC1B30">
      <w:pPr>
        <w:pStyle w:val="ListParagraph"/>
        <w:numPr>
          <w:ilvl w:val="0"/>
          <w:numId w:val="185"/>
        </w:numPr>
        <w:spacing w:before="240" w:after="240"/>
        <w:ind w:left="709"/>
        <w:rPr>
          <w:ins w:id="5963" w:author="Kiên Lê Trung" w:date="2024-12-26T00:22:00Z" w16du:dateUtc="2024-12-25T17:22:00Z"/>
          <w:rFonts w:ascii="Times New Roman" w:hAnsi="Times New Roman" w:cs="Times New Roman"/>
          <w:sz w:val="24"/>
          <w:szCs w:val="24"/>
          <w:lang w:val="en-US"/>
          <w:rPrChange w:id="5964" w:author="Kiên Lê Trung" w:date="2024-12-26T00:23:00Z" w16du:dateUtc="2024-12-25T17:23:00Z">
            <w:rPr>
              <w:ins w:id="5965" w:author="Kiên Lê Trung" w:date="2024-12-26T00:22:00Z" w16du:dateUtc="2024-12-25T17:22:00Z"/>
              <w:lang w:val="en-US"/>
            </w:rPr>
          </w:rPrChange>
        </w:rPr>
        <w:pPrChange w:id="5966" w:author="Kiên Lê Trung" w:date="2024-12-26T00:23:00Z" w16du:dateUtc="2024-12-25T17:23:00Z">
          <w:pPr>
            <w:pStyle w:val="ListParagraph"/>
            <w:numPr>
              <w:numId w:val="185"/>
            </w:numPr>
            <w:ind w:left="1440" w:hanging="360"/>
          </w:pPr>
        </w:pPrChange>
      </w:pPr>
      <w:ins w:id="5967" w:author="Kiên Lê Trung" w:date="2024-12-26T00:22:00Z" w16du:dateUtc="2024-12-25T17:22:00Z">
        <w:r w:rsidRPr="00FC1B30">
          <w:rPr>
            <w:rFonts w:ascii="Times New Roman" w:hAnsi="Times New Roman" w:cs="Times New Roman"/>
            <w:sz w:val="24"/>
            <w:szCs w:val="24"/>
            <w:lang w:val="en-US"/>
            <w:rPrChange w:id="5968" w:author="Kiên Lê Trung" w:date="2024-12-26T00:23:00Z" w16du:dateUtc="2024-12-25T17:23:00Z">
              <w:rPr>
                <w:lang w:val="en-US"/>
              </w:rPr>
            </w:rPrChange>
          </w:rPr>
          <w:t xml:space="preserve">Kịch bản thêm item của sản phẩm </w:t>
        </w:r>
      </w:ins>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FC1B30" w:rsidRPr="002256E2" w14:paraId="4C0FF29F" w14:textId="77777777">
        <w:trPr>
          <w:ins w:id="5969" w:author="Kiên Lê Trung" w:date="2024-12-26T00:22:00Z" w16du:dateUtc="2024-12-25T17:22:00Z"/>
        </w:trPr>
        <w:tc>
          <w:tcPr>
            <w:tcW w:w="2655" w:type="dxa"/>
            <w:shd w:val="clear" w:color="auto" w:fill="auto"/>
            <w:tcMar>
              <w:top w:w="100" w:type="dxa"/>
              <w:left w:w="100" w:type="dxa"/>
              <w:bottom w:w="100" w:type="dxa"/>
              <w:right w:w="100" w:type="dxa"/>
            </w:tcMar>
          </w:tcPr>
          <w:p w14:paraId="60450FE7" w14:textId="77777777" w:rsidR="00FC1B30" w:rsidRPr="002256E2" w:rsidRDefault="00FC1B30">
            <w:pPr>
              <w:widowControl w:val="0"/>
              <w:spacing w:line="240" w:lineRule="auto"/>
              <w:ind w:left="94"/>
              <w:rPr>
                <w:ins w:id="5970" w:author="Kiên Lê Trung" w:date="2024-12-26T00:22:00Z" w16du:dateUtc="2024-12-25T17:22:00Z"/>
                <w:rFonts w:ascii="Times New Roman" w:eastAsia="Times New Roman" w:hAnsi="Times New Roman" w:cs="Times New Roman"/>
                <w:sz w:val="24"/>
                <w:szCs w:val="24"/>
              </w:rPr>
            </w:pPr>
            <w:ins w:id="5971" w:author="Kiên Lê Trung" w:date="2024-12-26T00:22:00Z" w16du:dateUtc="2024-12-25T17:22:00Z">
              <w:r w:rsidRPr="002256E2">
                <w:rPr>
                  <w:rFonts w:ascii="Times New Roman" w:eastAsia="Times New Roman" w:hAnsi="Times New Roman" w:cs="Times New Roman"/>
                  <w:sz w:val="24"/>
                  <w:szCs w:val="24"/>
                </w:rPr>
                <w:t>Usecase</w:t>
              </w:r>
            </w:ins>
          </w:p>
        </w:tc>
        <w:tc>
          <w:tcPr>
            <w:tcW w:w="5625" w:type="dxa"/>
            <w:shd w:val="clear" w:color="auto" w:fill="auto"/>
            <w:tcMar>
              <w:top w:w="100" w:type="dxa"/>
              <w:left w:w="100" w:type="dxa"/>
              <w:bottom w:w="100" w:type="dxa"/>
              <w:right w:w="100" w:type="dxa"/>
            </w:tcMar>
          </w:tcPr>
          <w:p w14:paraId="547FF612" w14:textId="03134A2F" w:rsidR="00FC1B30" w:rsidRPr="002256E2" w:rsidRDefault="00FC1B30">
            <w:pPr>
              <w:widowControl w:val="0"/>
              <w:spacing w:line="240" w:lineRule="auto"/>
              <w:rPr>
                <w:ins w:id="5972" w:author="Kiên Lê Trung" w:date="2024-12-26T00:22:00Z" w16du:dateUtc="2024-12-25T17:22:00Z"/>
                <w:rFonts w:ascii="Times New Roman" w:eastAsia="Times New Roman" w:hAnsi="Times New Roman" w:cs="Times New Roman"/>
                <w:sz w:val="24"/>
                <w:szCs w:val="24"/>
              </w:rPr>
            </w:pPr>
            <w:ins w:id="5973" w:author="Kiên Lê Trung" w:date="2024-12-26T00:23:00Z" w16du:dateUtc="2024-12-25T17:23:00Z">
              <w:r>
                <w:rPr>
                  <w:rFonts w:ascii="Times New Roman" w:eastAsia="Times New Roman" w:hAnsi="Times New Roman" w:cs="Times New Roman"/>
                  <w:sz w:val="24"/>
                  <w:szCs w:val="24"/>
                  <w:lang w:val="en-US"/>
                </w:rPr>
                <w:t>Thêm item của sản phẩm</w:t>
              </w:r>
            </w:ins>
            <w:ins w:id="5974" w:author="Kiên Lê Trung" w:date="2024-12-26T00:22:00Z" w16du:dateUtc="2024-12-25T17:22:00Z">
              <w:r w:rsidRPr="002256E2">
                <w:rPr>
                  <w:rFonts w:ascii="Times New Roman" w:eastAsia="Times New Roman" w:hAnsi="Times New Roman" w:cs="Times New Roman"/>
                  <w:sz w:val="24"/>
                  <w:szCs w:val="24"/>
                </w:rPr>
                <w:t xml:space="preserve"> </w:t>
              </w:r>
            </w:ins>
          </w:p>
        </w:tc>
      </w:tr>
      <w:tr w:rsidR="00FC1B30" w:rsidRPr="002256E2" w14:paraId="66560DCC" w14:textId="77777777">
        <w:trPr>
          <w:ins w:id="5975" w:author="Kiên Lê Trung" w:date="2024-12-26T00:22:00Z" w16du:dateUtc="2024-12-25T17:22:00Z"/>
        </w:trPr>
        <w:tc>
          <w:tcPr>
            <w:tcW w:w="2655" w:type="dxa"/>
            <w:shd w:val="clear" w:color="auto" w:fill="auto"/>
            <w:tcMar>
              <w:top w:w="100" w:type="dxa"/>
              <w:left w:w="100" w:type="dxa"/>
              <w:bottom w:w="100" w:type="dxa"/>
              <w:right w:w="100" w:type="dxa"/>
            </w:tcMar>
          </w:tcPr>
          <w:p w14:paraId="1ADB8EB0" w14:textId="77777777" w:rsidR="00FC1B30" w:rsidRPr="002256E2" w:rsidRDefault="00FC1B30">
            <w:pPr>
              <w:widowControl w:val="0"/>
              <w:spacing w:line="240" w:lineRule="auto"/>
              <w:ind w:left="94"/>
              <w:rPr>
                <w:ins w:id="5976" w:author="Kiên Lê Trung" w:date="2024-12-26T00:22:00Z" w16du:dateUtc="2024-12-25T17:22:00Z"/>
                <w:rFonts w:ascii="Times New Roman" w:eastAsia="Times New Roman" w:hAnsi="Times New Roman" w:cs="Times New Roman"/>
                <w:sz w:val="24"/>
                <w:szCs w:val="24"/>
              </w:rPr>
            </w:pPr>
            <w:ins w:id="5977" w:author="Kiên Lê Trung" w:date="2024-12-26T00:22:00Z" w16du:dateUtc="2024-12-25T17:22:00Z">
              <w:r w:rsidRPr="002256E2">
                <w:rPr>
                  <w:rFonts w:ascii="Times New Roman" w:eastAsia="Times New Roman" w:hAnsi="Times New Roman" w:cs="Times New Roman"/>
                  <w:sz w:val="24"/>
                  <w:szCs w:val="24"/>
                </w:rPr>
                <w:t>Actor</w:t>
              </w:r>
            </w:ins>
          </w:p>
        </w:tc>
        <w:tc>
          <w:tcPr>
            <w:tcW w:w="5625" w:type="dxa"/>
            <w:shd w:val="clear" w:color="auto" w:fill="auto"/>
            <w:tcMar>
              <w:top w:w="100" w:type="dxa"/>
              <w:left w:w="100" w:type="dxa"/>
              <w:bottom w:w="100" w:type="dxa"/>
              <w:right w:w="100" w:type="dxa"/>
            </w:tcMar>
          </w:tcPr>
          <w:p w14:paraId="73FDB001" w14:textId="77777777" w:rsidR="00FC1B30" w:rsidRPr="002256E2" w:rsidRDefault="00FC1B30">
            <w:pPr>
              <w:widowControl w:val="0"/>
              <w:spacing w:line="240" w:lineRule="auto"/>
              <w:rPr>
                <w:ins w:id="5978" w:author="Kiên Lê Trung" w:date="2024-12-26T00:22:00Z" w16du:dateUtc="2024-12-25T17:22:00Z"/>
                <w:rFonts w:ascii="Times New Roman" w:eastAsia="Times New Roman" w:hAnsi="Times New Roman" w:cs="Times New Roman"/>
                <w:sz w:val="24"/>
                <w:szCs w:val="24"/>
              </w:rPr>
            </w:pPr>
            <w:ins w:id="5979" w:author="Kiên Lê Trung" w:date="2024-12-26T00:22:00Z" w16du:dateUtc="2024-12-25T17:22:00Z">
              <w:r w:rsidRPr="002256E2">
                <w:rPr>
                  <w:rFonts w:ascii="Times New Roman" w:eastAsia="Times New Roman" w:hAnsi="Times New Roman" w:cs="Times New Roman"/>
                  <w:sz w:val="24"/>
                  <w:szCs w:val="24"/>
                </w:rPr>
                <w:t>Người bán</w:t>
              </w:r>
            </w:ins>
          </w:p>
        </w:tc>
      </w:tr>
      <w:tr w:rsidR="00FC1B30" w:rsidRPr="002256E2" w14:paraId="57AC207D" w14:textId="77777777">
        <w:trPr>
          <w:ins w:id="5980" w:author="Kiên Lê Trung" w:date="2024-12-26T00:22:00Z" w16du:dateUtc="2024-12-25T17:22:00Z"/>
        </w:trPr>
        <w:tc>
          <w:tcPr>
            <w:tcW w:w="2655" w:type="dxa"/>
            <w:shd w:val="clear" w:color="auto" w:fill="auto"/>
            <w:tcMar>
              <w:top w:w="100" w:type="dxa"/>
              <w:left w:w="100" w:type="dxa"/>
              <w:bottom w:w="100" w:type="dxa"/>
              <w:right w:w="100" w:type="dxa"/>
            </w:tcMar>
          </w:tcPr>
          <w:p w14:paraId="0E5C39A2" w14:textId="77777777" w:rsidR="00FC1B30" w:rsidRPr="002256E2" w:rsidRDefault="00FC1B30">
            <w:pPr>
              <w:widowControl w:val="0"/>
              <w:spacing w:line="240" w:lineRule="auto"/>
              <w:ind w:left="94"/>
              <w:rPr>
                <w:ins w:id="5981" w:author="Kiên Lê Trung" w:date="2024-12-26T00:22:00Z" w16du:dateUtc="2024-12-25T17:22:00Z"/>
                <w:rFonts w:ascii="Times New Roman" w:eastAsia="Times New Roman" w:hAnsi="Times New Roman" w:cs="Times New Roman"/>
                <w:sz w:val="24"/>
                <w:szCs w:val="24"/>
              </w:rPr>
            </w:pPr>
            <w:ins w:id="5982" w:author="Kiên Lê Trung" w:date="2024-12-26T00:22:00Z" w16du:dateUtc="2024-12-25T17:22:00Z">
              <w:r w:rsidRPr="002256E2">
                <w:rPr>
                  <w:rFonts w:ascii="Times New Roman" w:eastAsia="Times New Roman" w:hAnsi="Times New Roman" w:cs="Times New Roman"/>
                  <w:sz w:val="24"/>
                  <w:szCs w:val="24"/>
                </w:rPr>
                <w:t>Tiền điều kiện</w:t>
              </w:r>
            </w:ins>
          </w:p>
        </w:tc>
        <w:tc>
          <w:tcPr>
            <w:tcW w:w="5625" w:type="dxa"/>
            <w:shd w:val="clear" w:color="auto" w:fill="auto"/>
            <w:tcMar>
              <w:top w:w="100" w:type="dxa"/>
              <w:left w:w="100" w:type="dxa"/>
              <w:bottom w:w="100" w:type="dxa"/>
              <w:right w:w="100" w:type="dxa"/>
            </w:tcMar>
          </w:tcPr>
          <w:p w14:paraId="031BAC42" w14:textId="77777777" w:rsidR="00FC1B30" w:rsidRPr="002256E2" w:rsidRDefault="00FC1B30">
            <w:pPr>
              <w:widowControl w:val="0"/>
              <w:spacing w:line="240" w:lineRule="auto"/>
              <w:rPr>
                <w:ins w:id="5983" w:author="Kiên Lê Trung" w:date="2024-12-26T00:22:00Z" w16du:dateUtc="2024-12-25T17:22:00Z"/>
                <w:rFonts w:ascii="Times New Roman" w:eastAsia="Times New Roman" w:hAnsi="Times New Roman" w:cs="Times New Roman"/>
                <w:sz w:val="24"/>
                <w:szCs w:val="24"/>
              </w:rPr>
            </w:pPr>
            <w:ins w:id="5984" w:author="Kiên Lê Trung" w:date="2024-12-26T00:22:00Z" w16du:dateUtc="2024-12-25T17:22:00Z">
              <w:r w:rsidRPr="002256E2">
                <w:rPr>
                  <w:rFonts w:ascii="Times New Roman" w:eastAsia="Times New Roman" w:hAnsi="Times New Roman" w:cs="Times New Roman"/>
                  <w:sz w:val="24"/>
                  <w:szCs w:val="24"/>
                </w:rPr>
                <w:t>Người bán đã đăng nhập thành công vào hệ thống</w:t>
              </w:r>
            </w:ins>
          </w:p>
        </w:tc>
      </w:tr>
      <w:tr w:rsidR="00FC1B30" w:rsidRPr="002256E2" w14:paraId="35A93872" w14:textId="77777777">
        <w:trPr>
          <w:ins w:id="5985" w:author="Kiên Lê Trung" w:date="2024-12-26T00:22:00Z" w16du:dateUtc="2024-12-25T17:22:00Z"/>
        </w:trPr>
        <w:tc>
          <w:tcPr>
            <w:tcW w:w="2655" w:type="dxa"/>
            <w:shd w:val="clear" w:color="auto" w:fill="auto"/>
            <w:tcMar>
              <w:top w:w="100" w:type="dxa"/>
              <w:left w:w="100" w:type="dxa"/>
              <w:bottom w:w="100" w:type="dxa"/>
              <w:right w:w="100" w:type="dxa"/>
            </w:tcMar>
          </w:tcPr>
          <w:p w14:paraId="01674451" w14:textId="77777777" w:rsidR="00FC1B30" w:rsidRPr="002256E2" w:rsidRDefault="00FC1B30">
            <w:pPr>
              <w:widowControl w:val="0"/>
              <w:spacing w:before="3" w:line="240" w:lineRule="auto"/>
              <w:ind w:left="141"/>
              <w:rPr>
                <w:ins w:id="5986" w:author="Kiên Lê Trung" w:date="2024-12-26T00:22:00Z" w16du:dateUtc="2024-12-25T17:22:00Z"/>
                <w:rFonts w:ascii="Times New Roman" w:eastAsia="Times New Roman" w:hAnsi="Times New Roman" w:cs="Times New Roman"/>
                <w:sz w:val="24"/>
                <w:szCs w:val="24"/>
              </w:rPr>
            </w:pPr>
            <w:ins w:id="5987" w:author="Kiên Lê Trung" w:date="2024-12-26T00:22:00Z" w16du:dateUtc="2024-12-25T17:22:00Z">
              <w:r w:rsidRPr="002256E2">
                <w:rPr>
                  <w:rFonts w:ascii="Times New Roman" w:eastAsia="Times New Roman" w:hAnsi="Times New Roman" w:cs="Times New Roman"/>
                  <w:sz w:val="24"/>
                  <w:szCs w:val="24"/>
                </w:rPr>
                <w:t>Hậu điều kiện</w:t>
              </w:r>
            </w:ins>
          </w:p>
        </w:tc>
        <w:tc>
          <w:tcPr>
            <w:tcW w:w="5625" w:type="dxa"/>
            <w:shd w:val="clear" w:color="auto" w:fill="auto"/>
            <w:tcMar>
              <w:top w:w="100" w:type="dxa"/>
              <w:left w:w="100" w:type="dxa"/>
              <w:bottom w:w="100" w:type="dxa"/>
              <w:right w:w="100" w:type="dxa"/>
            </w:tcMar>
          </w:tcPr>
          <w:p w14:paraId="71B486ED" w14:textId="05610445" w:rsidR="00FC1B30" w:rsidRPr="002256E2" w:rsidRDefault="00FC1B30">
            <w:pPr>
              <w:spacing w:line="240" w:lineRule="auto"/>
              <w:rPr>
                <w:ins w:id="5988" w:author="Kiên Lê Trung" w:date="2024-12-26T00:22:00Z" w16du:dateUtc="2024-12-25T17:22:00Z"/>
                <w:rFonts w:ascii="Times New Roman" w:eastAsia="Times New Roman" w:hAnsi="Times New Roman" w:cs="Times New Roman"/>
                <w:sz w:val="24"/>
                <w:szCs w:val="24"/>
              </w:rPr>
            </w:pPr>
            <w:ins w:id="5989" w:author="Kiên Lê Trung" w:date="2024-12-26T00:22:00Z" w16du:dateUtc="2024-12-25T17:22:00Z">
              <w:r w:rsidRPr="002256E2">
                <w:rPr>
                  <w:rFonts w:ascii="Times New Roman" w:eastAsia="Times New Roman" w:hAnsi="Times New Roman" w:cs="Times New Roman"/>
                  <w:sz w:val="24"/>
                  <w:szCs w:val="24"/>
                </w:rPr>
                <w:t xml:space="preserve">Người bán </w:t>
              </w:r>
            </w:ins>
            <w:ins w:id="5990" w:author="Kiên Lê Trung" w:date="2024-12-26T00:24:00Z" w16du:dateUtc="2024-12-25T17:24:00Z">
              <w:r w:rsidR="00A87700">
                <w:rPr>
                  <w:rFonts w:ascii="Times New Roman" w:eastAsia="Times New Roman" w:hAnsi="Times New Roman" w:cs="Times New Roman"/>
                  <w:sz w:val="24"/>
                  <w:szCs w:val="24"/>
                  <w:lang w:val="en-US"/>
                </w:rPr>
                <w:t>thêm item của</w:t>
              </w:r>
            </w:ins>
            <w:ins w:id="5991" w:author="Kiên Lê Trung" w:date="2024-12-26T00:22:00Z" w16du:dateUtc="2024-12-25T17:22:00Z">
              <w:r w:rsidRPr="002256E2">
                <w:rPr>
                  <w:rFonts w:ascii="Times New Roman" w:eastAsia="Times New Roman" w:hAnsi="Times New Roman" w:cs="Times New Roman"/>
                  <w:sz w:val="24"/>
                  <w:szCs w:val="24"/>
                </w:rPr>
                <w:t xml:space="preserve"> sản phẩm thành công</w:t>
              </w:r>
            </w:ins>
          </w:p>
        </w:tc>
      </w:tr>
      <w:tr w:rsidR="00FC1B30" w:rsidRPr="002256E2" w14:paraId="1C4F3DEC" w14:textId="77777777">
        <w:trPr>
          <w:trHeight w:val="480"/>
          <w:ins w:id="5992" w:author="Kiên Lê Trung" w:date="2024-12-26T00:22:00Z" w16du:dateUtc="2024-12-25T17:22:00Z"/>
        </w:trPr>
        <w:tc>
          <w:tcPr>
            <w:tcW w:w="8280" w:type="dxa"/>
            <w:gridSpan w:val="2"/>
            <w:shd w:val="clear" w:color="auto" w:fill="auto"/>
            <w:tcMar>
              <w:top w:w="100" w:type="dxa"/>
              <w:left w:w="100" w:type="dxa"/>
              <w:bottom w:w="100" w:type="dxa"/>
              <w:right w:w="100" w:type="dxa"/>
            </w:tcMar>
          </w:tcPr>
          <w:p w14:paraId="37E746A8" w14:textId="77777777" w:rsidR="00FC1B30" w:rsidRPr="002256E2" w:rsidRDefault="00FC1B30">
            <w:pPr>
              <w:widowControl w:val="0"/>
              <w:ind w:left="94"/>
              <w:rPr>
                <w:ins w:id="5993" w:author="Kiên Lê Trung" w:date="2024-12-26T00:22:00Z" w16du:dateUtc="2024-12-25T17:22:00Z"/>
                <w:rFonts w:ascii="Times New Roman" w:eastAsia="Times New Roman" w:hAnsi="Times New Roman" w:cs="Times New Roman"/>
                <w:sz w:val="24"/>
                <w:szCs w:val="24"/>
              </w:rPr>
            </w:pPr>
            <w:ins w:id="5994" w:author="Kiên Lê Trung" w:date="2024-12-26T00:22:00Z" w16du:dateUtc="2024-12-25T17:22:00Z">
              <w:r w:rsidRPr="002256E2">
                <w:rPr>
                  <w:rFonts w:ascii="Times New Roman" w:eastAsia="Times New Roman" w:hAnsi="Times New Roman" w:cs="Times New Roman"/>
                  <w:sz w:val="24"/>
                  <w:szCs w:val="24"/>
                </w:rPr>
                <w:t>Chuỗi sự kiện chính</w:t>
              </w:r>
            </w:ins>
          </w:p>
          <w:p w14:paraId="3E8E5B52" w14:textId="77777777" w:rsidR="00FC1B30" w:rsidRPr="002256E2" w:rsidRDefault="00FC1B30" w:rsidP="00FC1B30">
            <w:pPr>
              <w:widowControl w:val="0"/>
              <w:numPr>
                <w:ilvl w:val="0"/>
                <w:numId w:val="221"/>
              </w:numPr>
              <w:rPr>
                <w:ins w:id="5995" w:author="Kiên Lê Trung" w:date="2024-12-26T00:22:00Z" w16du:dateUtc="2024-12-25T17:22:00Z"/>
                <w:rFonts w:ascii="Times New Roman" w:eastAsia="Times New Roman" w:hAnsi="Times New Roman" w:cs="Times New Roman"/>
                <w:sz w:val="24"/>
                <w:szCs w:val="24"/>
              </w:rPr>
            </w:pPr>
            <w:ins w:id="5996" w:author="Kiên Lê Trung" w:date="2024-12-26T00:22:00Z" w16du:dateUtc="2024-12-25T17:22:00Z">
              <w:r w:rsidRPr="002256E2">
                <w:rPr>
                  <w:rFonts w:ascii="Times New Roman" w:eastAsia="Times New Roman" w:hAnsi="Times New Roman" w:cs="Times New Roman"/>
                  <w:sz w:val="24"/>
                  <w:szCs w:val="24"/>
                </w:rPr>
                <w:t xml:space="preserve">Người bán đăng nhập thành công vào hệ thống </w:t>
              </w:r>
            </w:ins>
          </w:p>
          <w:p w14:paraId="76522CC8" w14:textId="77777777" w:rsidR="00FC1B30" w:rsidRPr="002256E2" w:rsidRDefault="00FC1B30" w:rsidP="00FC1B30">
            <w:pPr>
              <w:widowControl w:val="0"/>
              <w:numPr>
                <w:ilvl w:val="0"/>
                <w:numId w:val="221"/>
              </w:numPr>
              <w:rPr>
                <w:ins w:id="5997" w:author="Kiên Lê Trung" w:date="2024-12-26T00:22:00Z" w16du:dateUtc="2024-12-25T17:22:00Z"/>
                <w:rFonts w:ascii="Times New Roman" w:eastAsia="Times New Roman" w:hAnsi="Times New Roman" w:cs="Times New Roman"/>
                <w:sz w:val="24"/>
                <w:szCs w:val="24"/>
              </w:rPr>
            </w:pPr>
            <w:ins w:id="5998" w:author="Kiên Lê Trung" w:date="2024-12-26T00:22:00Z" w16du:dateUtc="2024-12-25T17:22:00Z">
              <w:r w:rsidRPr="002256E2">
                <w:rPr>
                  <w:rFonts w:ascii="Times New Roman" w:eastAsia="Times New Roman" w:hAnsi="Times New Roman" w:cs="Times New Roman"/>
                  <w:sz w:val="24"/>
                  <w:szCs w:val="24"/>
                </w:rPr>
                <w:t>Người bán bấm vào phần Quản lý sản phẩm</w:t>
              </w:r>
              <w:r>
                <w:rPr>
                  <w:rFonts w:ascii="Times New Roman" w:eastAsia="Times New Roman" w:hAnsi="Times New Roman" w:cs="Times New Roman"/>
                  <w:sz w:val="24"/>
                  <w:szCs w:val="24"/>
                  <w:lang w:val="en-US"/>
                </w:rPr>
                <w:t xml:space="preserve">, sau đó bấm vào danh sách sản phẩm </w:t>
              </w:r>
            </w:ins>
          </w:p>
          <w:p w14:paraId="498CE63F" w14:textId="6FA00374" w:rsidR="00FC1B30" w:rsidRPr="002256E2" w:rsidRDefault="00FC1B30" w:rsidP="00FC1B30">
            <w:pPr>
              <w:widowControl w:val="0"/>
              <w:numPr>
                <w:ilvl w:val="0"/>
                <w:numId w:val="221"/>
              </w:numPr>
              <w:rPr>
                <w:ins w:id="5999" w:author="Kiên Lê Trung" w:date="2024-12-26T00:22:00Z" w16du:dateUtc="2024-12-25T17:22:00Z"/>
                <w:rFonts w:ascii="Times New Roman" w:eastAsia="Times New Roman" w:hAnsi="Times New Roman" w:cs="Times New Roman"/>
                <w:sz w:val="24"/>
                <w:szCs w:val="24"/>
              </w:rPr>
            </w:pPr>
            <w:ins w:id="6000" w:author="Kiên Lê Trung" w:date="2024-12-26T00:22:00Z" w16du:dateUtc="2024-12-25T17:22:00Z">
              <w:r>
                <w:rPr>
                  <w:rFonts w:ascii="Times New Roman" w:eastAsia="Times New Roman" w:hAnsi="Times New Roman" w:cs="Times New Roman"/>
                  <w:sz w:val="24"/>
                  <w:szCs w:val="24"/>
                  <w:lang w:val="en-US"/>
                </w:rPr>
                <w:t xml:space="preserve">Hệ thống hiển thị ra danh sách các sản phẩm bao gồm các trường tên sản phẩm, hình ảnh, nhãn hiệu, danh mục, ngày tạo, sửa lần cuối , các hành động: xem, sửa, xóa và một ô tìm kiếm sản phẩm </w:t>
              </w:r>
            </w:ins>
          </w:p>
          <w:p w14:paraId="3D69E6D0" w14:textId="492BCDBF" w:rsidR="00FC1B30" w:rsidRPr="002256E2" w:rsidRDefault="00FC1B30" w:rsidP="00FC1B30">
            <w:pPr>
              <w:widowControl w:val="0"/>
              <w:numPr>
                <w:ilvl w:val="0"/>
                <w:numId w:val="221"/>
              </w:numPr>
              <w:rPr>
                <w:ins w:id="6001" w:author="Kiên Lê Trung" w:date="2024-12-26T00:22:00Z" w16du:dateUtc="2024-12-25T17:22:00Z"/>
                <w:rFonts w:ascii="Times New Roman" w:eastAsia="Times New Roman" w:hAnsi="Times New Roman" w:cs="Times New Roman"/>
                <w:sz w:val="24"/>
                <w:szCs w:val="24"/>
              </w:rPr>
            </w:pPr>
            <w:ins w:id="6002" w:author="Kiên Lê Trung" w:date="2024-12-26T00:22:00Z" w16du:dateUtc="2024-12-25T17:22:00Z">
              <w:r>
                <w:rPr>
                  <w:rFonts w:ascii="Times New Roman" w:eastAsia="Times New Roman" w:hAnsi="Times New Roman" w:cs="Times New Roman"/>
                  <w:sz w:val="24"/>
                  <w:szCs w:val="24"/>
                  <w:lang w:val="en-US"/>
                </w:rPr>
                <w:t xml:space="preserve">Người bán </w:t>
              </w:r>
            </w:ins>
            <w:ins w:id="6003" w:author="Kiên Lê Trung" w:date="2024-12-26T00:31:00Z" w16du:dateUtc="2024-12-25T17:31:00Z">
              <w:r w:rsidR="008B2334">
                <w:rPr>
                  <w:rFonts w:ascii="Times New Roman" w:eastAsia="Times New Roman" w:hAnsi="Times New Roman" w:cs="Times New Roman"/>
                  <w:sz w:val="24"/>
                  <w:szCs w:val="24"/>
                  <w:lang w:val="en-US"/>
                </w:rPr>
                <w:t xml:space="preserve">bấm vào tên sản phẩm của sản phẩm </w:t>
              </w:r>
              <w:r w:rsidR="00596287">
                <w:rPr>
                  <w:rFonts w:ascii="Times New Roman" w:eastAsia="Times New Roman" w:hAnsi="Times New Roman" w:cs="Times New Roman"/>
                  <w:sz w:val="24"/>
                  <w:szCs w:val="24"/>
                  <w:lang w:val="en-US"/>
                </w:rPr>
                <w:t xml:space="preserve">mà bạn muốn thêm item cho sản phẩm đó </w:t>
              </w:r>
            </w:ins>
          </w:p>
          <w:p w14:paraId="0883C533" w14:textId="77777777" w:rsidR="00FC1B30" w:rsidRPr="00DA415D" w:rsidRDefault="00FC1B30" w:rsidP="00622301">
            <w:pPr>
              <w:widowControl w:val="0"/>
              <w:numPr>
                <w:ilvl w:val="0"/>
                <w:numId w:val="221"/>
              </w:numPr>
              <w:rPr>
                <w:ins w:id="6004" w:author="Kiên Lê Trung" w:date="2024-12-26T00:34:00Z" w16du:dateUtc="2024-12-25T17:34:00Z"/>
                <w:rFonts w:ascii="Times New Roman" w:eastAsia="Times New Roman" w:hAnsi="Times New Roman" w:cs="Times New Roman"/>
                <w:sz w:val="24"/>
                <w:szCs w:val="24"/>
                <w:rPrChange w:id="6005" w:author="Kiên Lê Trung" w:date="2024-12-26T00:34:00Z" w16du:dateUtc="2024-12-25T17:34:00Z">
                  <w:rPr>
                    <w:ins w:id="6006" w:author="Kiên Lê Trung" w:date="2024-12-26T00:34:00Z" w16du:dateUtc="2024-12-25T17:34:00Z"/>
                    <w:rFonts w:ascii="Times New Roman" w:eastAsia="Times New Roman" w:hAnsi="Times New Roman" w:cs="Times New Roman"/>
                    <w:sz w:val="24"/>
                    <w:szCs w:val="24"/>
                    <w:lang w:val="en-US"/>
                  </w:rPr>
                </w:rPrChange>
              </w:rPr>
            </w:pPr>
            <w:ins w:id="6007" w:author="Kiên Lê Trung" w:date="2024-12-26T00:22:00Z" w16du:dateUtc="2024-12-25T17:22:00Z">
              <w:r>
                <w:rPr>
                  <w:rFonts w:ascii="Times New Roman" w:eastAsia="Times New Roman" w:hAnsi="Times New Roman" w:cs="Times New Roman"/>
                  <w:sz w:val="24"/>
                  <w:szCs w:val="24"/>
                  <w:lang w:val="en-US"/>
                </w:rPr>
                <w:t xml:space="preserve">Hệ thống hiển thị giao </w:t>
              </w:r>
            </w:ins>
            <w:ins w:id="6008" w:author="Kiên Lê Trung" w:date="2024-12-26T00:32:00Z" w16du:dateUtc="2024-12-25T17:32:00Z">
              <w:r w:rsidR="00CD186A">
                <w:rPr>
                  <w:rFonts w:ascii="Times New Roman" w:eastAsia="Times New Roman" w:hAnsi="Times New Roman" w:cs="Times New Roman"/>
                  <w:sz w:val="24"/>
                  <w:szCs w:val="24"/>
                  <w:lang w:val="en-US"/>
                </w:rPr>
                <w:t xml:space="preserve">diện gồm </w:t>
              </w:r>
              <w:r w:rsidR="00622301">
                <w:rPr>
                  <w:rFonts w:ascii="Times New Roman" w:eastAsia="Times New Roman" w:hAnsi="Times New Roman" w:cs="Times New Roman"/>
                  <w:sz w:val="24"/>
                  <w:szCs w:val="24"/>
                  <w:lang w:val="en-US"/>
                </w:rPr>
                <w:t xml:space="preserve">thuộc tính, giá trị, các hành động </w:t>
              </w:r>
            </w:ins>
            <w:ins w:id="6009" w:author="Kiên Lê Trung" w:date="2024-12-26T00:33:00Z" w16du:dateUtc="2024-12-25T17:33:00Z">
              <w:r w:rsidR="00672943">
                <w:rPr>
                  <w:rFonts w:ascii="Times New Roman" w:eastAsia="Times New Roman" w:hAnsi="Times New Roman" w:cs="Times New Roman"/>
                  <w:sz w:val="24"/>
                  <w:szCs w:val="24"/>
                  <w:lang w:val="en-US"/>
                </w:rPr>
                <w:t xml:space="preserve">, mã sản phẩm đó, giá trị thuộc tính của sản phẩm đó, số lượng, tổng bán </w:t>
              </w:r>
              <w:r w:rsidR="00257D9B">
                <w:rPr>
                  <w:rFonts w:ascii="Times New Roman" w:eastAsia="Times New Roman" w:hAnsi="Times New Roman" w:cs="Times New Roman"/>
                  <w:sz w:val="24"/>
                  <w:szCs w:val="24"/>
                  <w:lang w:val="en-US"/>
                </w:rPr>
                <w:t xml:space="preserve">, giá bán, giá nhập , cũng như hành động sửa và xóa </w:t>
              </w:r>
              <w:r w:rsidR="00DA415D">
                <w:rPr>
                  <w:rFonts w:ascii="Times New Roman" w:eastAsia="Times New Roman" w:hAnsi="Times New Roman" w:cs="Times New Roman"/>
                  <w:sz w:val="24"/>
                  <w:szCs w:val="24"/>
                  <w:lang w:val="en-US"/>
                </w:rPr>
                <w:t>các mã sản phẩm</w:t>
              </w:r>
            </w:ins>
            <w:ins w:id="6010" w:author="Kiên Lê Trung" w:date="2024-12-26T00:34:00Z" w16du:dateUtc="2024-12-25T17:34:00Z">
              <w:r w:rsidR="00DA415D">
                <w:rPr>
                  <w:rFonts w:ascii="Times New Roman" w:eastAsia="Times New Roman" w:hAnsi="Times New Roman" w:cs="Times New Roman"/>
                  <w:sz w:val="24"/>
                  <w:szCs w:val="24"/>
                  <w:lang w:val="en-US"/>
                </w:rPr>
                <w:t xml:space="preserve"> đó </w:t>
              </w:r>
            </w:ins>
          </w:p>
          <w:p w14:paraId="0C05973C" w14:textId="77777777" w:rsidR="00DA415D" w:rsidRPr="007E71D5" w:rsidRDefault="00DA415D" w:rsidP="00622301">
            <w:pPr>
              <w:widowControl w:val="0"/>
              <w:numPr>
                <w:ilvl w:val="0"/>
                <w:numId w:val="221"/>
              </w:numPr>
              <w:rPr>
                <w:ins w:id="6011" w:author="Kiên Lê Trung" w:date="2024-12-26T00:34:00Z" w16du:dateUtc="2024-12-25T17:34:00Z"/>
                <w:rFonts w:ascii="Times New Roman" w:eastAsia="Times New Roman" w:hAnsi="Times New Roman" w:cs="Times New Roman"/>
                <w:sz w:val="24"/>
                <w:szCs w:val="24"/>
                <w:rPrChange w:id="6012" w:author="Kiên Lê Trung" w:date="2024-12-26T00:34:00Z" w16du:dateUtc="2024-12-25T17:34:00Z">
                  <w:rPr>
                    <w:ins w:id="6013" w:author="Kiên Lê Trung" w:date="2024-12-26T00:34:00Z" w16du:dateUtc="2024-12-25T17:34:00Z"/>
                    <w:rFonts w:ascii="Times New Roman" w:eastAsia="Times New Roman" w:hAnsi="Times New Roman" w:cs="Times New Roman"/>
                    <w:sz w:val="24"/>
                    <w:szCs w:val="24"/>
                    <w:lang w:val="en-US"/>
                  </w:rPr>
                </w:rPrChange>
              </w:rPr>
            </w:pPr>
            <w:ins w:id="6014" w:author="Kiên Lê Trung" w:date="2024-12-26T00:34:00Z" w16du:dateUtc="2024-12-25T17:34:00Z">
              <w:r>
                <w:rPr>
                  <w:rFonts w:ascii="Times New Roman" w:eastAsia="Times New Roman" w:hAnsi="Times New Roman" w:cs="Times New Roman"/>
                  <w:sz w:val="24"/>
                  <w:szCs w:val="24"/>
                  <w:lang w:val="en-US"/>
                </w:rPr>
                <w:t xml:space="preserve">Người bán bấm vào </w:t>
              </w:r>
              <w:r w:rsidR="007E71D5">
                <w:rPr>
                  <w:rFonts w:ascii="Times New Roman" w:eastAsia="Times New Roman" w:hAnsi="Times New Roman" w:cs="Times New Roman"/>
                  <w:sz w:val="24"/>
                  <w:szCs w:val="24"/>
                  <w:lang w:val="en-US"/>
                </w:rPr>
                <w:t xml:space="preserve">thêm thuộc tính </w:t>
              </w:r>
            </w:ins>
          </w:p>
          <w:p w14:paraId="2181FB02" w14:textId="77777777" w:rsidR="007E71D5" w:rsidRPr="009A693D" w:rsidRDefault="009A693D" w:rsidP="00622301">
            <w:pPr>
              <w:widowControl w:val="0"/>
              <w:numPr>
                <w:ilvl w:val="0"/>
                <w:numId w:val="221"/>
              </w:numPr>
              <w:rPr>
                <w:ins w:id="6015" w:author="Kiên Lê Trung" w:date="2024-12-26T00:34:00Z" w16du:dateUtc="2024-12-25T17:34:00Z"/>
                <w:rFonts w:ascii="Times New Roman" w:eastAsia="Times New Roman" w:hAnsi="Times New Roman" w:cs="Times New Roman"/>
                <w:sz w:val="24"/>
                <w:szCs w:val="24"/>
                <w:rPrChange w:id="6016" w:author="Kiên Lê Trung" w:date="2024-12-26T00:34:00Z" w16du:dateUtc="2024-12-25T17:34:00Z">
                  <w:rPr>
                    <w:ins w:id="6017" w:author="Kiên Lê Trung" w:date="2024-12-26T00:34:00Z" w16du:dateUtc="2024-12-25T17:34:00Z"/>
                    <w:rFonts w:ascii="Times New Roman" w:eastAsia="Times New Roman" w:hAnsi="Times New Roman" w:cs="Times New Roman"/>
                    <w:sz w:val="24"/>
                    <w:szCs w:val="24"/>
                    <w:lang w:val="en-US"/>
                  </w:rPr>
                </w:rPrChange>
              </w:rPr>
            </w:pPr>
            <w:ins w:id="6018" w:author="Kiên Lê Trung" w:date="2024-12-26T00:34:00Z" w16du:dateUtc="2024-12-25T17:34:00Z">
              <w:r>
                <w:rPr>
                  <w:rFonts w:ascii="Times New Roman" w:eastAsia="Times New Roman" w:hAnsi="Times New Roman" w:cs="Times New Roman"/>
                  <w:sz w:val="24"/>
                  <w:szCs w:val="24"/>
                  <w:lang w:val="en-US"/>
                </w:rPr>
                <w:t xml:space="preserve">Hệ thống hiển thị 1 form điền tên thuộc tính </w:t>
              </w:r>
            </w:ins>
          </w:p>
          <w:p w14:paraId="3A1528BD" w14:textId="77777777" w:rsidR="009A693D" w:rsidRPr="00245E80" w:rsidRDefault="009A693D" w:rsidP="00622301">
            <w:pPr>
              <w:widowControl w:val="0"/>
              <w:numPr>
                <w:ilvl w:val="0"/>
                <w:numId w:val="221"/>
              </w:numPr>
              <w:rPr>
                <w:ins w:id="6019" w:author="Kiên Lê Trung" w:date="2024-12-26T00:34:00Z" w16du:dateUtc="2024-12-25T17:34:00Z"/>
                <w:rFonts w:ascii="Times New Roman" w:eastAsia="Times New Roman" w:hAnsi="Times New Roman" w:cs="Times New Roman"/>
                <w:sz w:val="24"/>
                <w:szCs w:val="24"/>
                <w:rPrChange w:id="6020" w:author="Kiên Lê Trung" w:date="2024-12-26T00:34:00Z" w16du:dateUtc="2024-12-25T17:34:00Z">
                  <w:rPr>
                    <w:ins w:id="6021" w:author="Kiên Lê Trung" w:date="2024-12-26T00:34:00Z" w16du:dateUtc="2024-12-25T17:34:00Z"/>
                    <w:rFonts w:ascii="Times New Roman" w:eastAsia="Times New Roman" w:hAnsi="Times New Roman" w:cs="Times New Roman"/>
                    <w:sz w:val="24"/>
                    <w:szCs w:val="24"/>
                    <w:lang w:val="en-US"/>
                  </w:rPr>
                </w:rPrChange>
              </w:rPr>
            </w:pPr>
            <w:ins w:id="6022" w:author="Kiên Lê Trung" w:date="2024-12-26T00:34:00Z" w16du:dateUtc="2024-12-25T17:34:00Z">
              <w:r>
                <w:rPr>
                  <w:rFonts w:ascii="Times New Roman" w:eastAsia="Times New Roman" w:hAnsi="Times New Roman" w:cs="Times New Roman"/>
                  <w:sz w:val="24"/>
                  <w:szCs w:val="24"/>
                  <w:lang w:val="en-US"/>
                </w:rPr>
                <w:t xml:space="preserve">Người bán điền tên thuộc tính </w:t>
              </w:r>
              <w:r w:rsidR="00245E80">
                <w:rPr>
                  <w:rFonts w:ascii="Times New Roman" w:eastAsia="Times New Roman" w:hAnsi="Times New Roman" w:cs="Times New Roman"/>
                  <w:sz w:val="24"/>
                  <w:szCs w:val="24"/>
                  <w:lang w:val="en-US"/>
                </w:rPr>
                <w:t xml:space="preserve">và bấm OK </w:t>
              </w:r>
            </w:ins>
          </w:p>
          <w:p w14:paraId="40B6A719" w14:textId="77777777" w:rsidR="00245E80" w:rsidRPr="00492DF5" w:rsidRDefault="00492DF5" w:rsidP="00622301">
            <w:pPr>
              <w:widowControl w:val="0"/>
              <w:numPr>
                <w:ilvl w:val="0"/>
                <w:numId w:val="221"/>
              </w:numPr>
              <w:rPr>
                <w:ins w:id="6023" w:author="Kiên Lê Trung" w:date="2024-12-26T00:36:00Z" w16du:dateUtc="2024-12-25T17:36:00Z"/>
                <w:rFonts w:ascii="Times New Roman" w:eastAsia="Times New Roman" w:hAnsi="Times New Roman" w:cs="Times New Roman"/>
                <w:sz w:val="24"/>
                <w:szCs w:val="24"/>
                <w:rPrChange w:id="6024" w:author="Kiên Lê Trung" w:date="2024-12-26T00:36:00Z" w16du:dateUtc="2024-12-25T17:36:00Z">
                  <w:rPr>
                    <w:ins w:id="6025" w:author="Kiên Lê Trung" w:date="2024-12-26T00:36:00Z" w16du:dateUtc="2024-12-25T17:36:00Z"/>
                    <w:rFonts w:ascii="Times New Roman" w:eastAsia="Times New Roman" w:hAnsi="Times New Roman" w:cs="Times New Roman"/>
                    <w:sz w:val="24"/>
                    <w:szCs w:val="24"/>
                    <w:lang w:val="en-US"/>
                  </w:rPr>
                </w:rPrChange>
              </w:rPr>
            </w:pPr>
            <w:ins w:id="6026" w:author="Kiên Lê Trung" w:date="2024-12-26T00:36:00Z" w16du:dateUtc="2024-12-25T17:36:00Z">
              <w:r>
                <w:rPr>
                  <w:rFonts w:ascii="Times New Roman" w:eastAsia="Times New Roman" w:hAnsi="Times New Roman" w:cs="Times New Roman"/>
                  <w:sz w:val="24"/>
                  <w:szCs w:val="24"/>
                  <w:lang w:val="en-US"/>
                </w:rPr>
                <w:t xml:space="preserve">Hệ thống hiển thị thông báo thêm thuộc tính thành công </w:t>
              </w:r>
            </w:ins>
          </w:p>
          <w:p w14:paraId="41256CFA" w14:textId="77777777" w:rsidR="00492DF5" w:rsidRPr="00472E80" w:rsidRDefault="00492DF5" w:rsidP="00622301">
            <w:pPr>
              <w:widowControl w:val="0"/>
              <w:numPr>
                <w:ilvl w:val="0"/>
                <w:numId w:val="221"/>
              </w:numPr>
              <w:rPr>
                <w:ins w:id="6027" w:author="Kiên Lê Trung" w:date="2024-12-26T00:36:00Z" w16du:dateUtc="2024-12-25T17:36:00Z"/>
                <w:rFonts w:ascii="Times New Roman" w:eastAsia="Times New Roman" w:hAnsi="Times New Roman" w:cs="Times New Roman"/>
                <w:sz w:val="24"/>
                <w:szCs w:val="24"/>
                <w:rPrChange w:id="6028" w:author="Kiên Lê Trung" w:date="2024-12-26T00:36:00Z" w16du:dateUtc="2024-12-25T17:36:00Z">
                  <w:rPr>
                    <w:ins w:id="6029" w:author="Kiên Lê Trung" w:date="2024-12-26T00:36:00Z" w16du:dateUtc="2024-12-25T17:36:00Z"/>
                    <w:rFonts w:ascii="Times New Roman" w:eastAsia="Times New Roman" w:hAnsi="Times New Roman" w:cs="Times New Roman"/>
                    <w:sz w:val="24"/>
                    <w:szCs w:val="24"/>
                    <w:lang w:val="en-US"/>
                  </w:rPr>
                </w:rPrChange>
              </w:rPr>
            </w:pPr>
            <w:ins w:id="6030" w:author="Kiên Lê Trung" w:date="2024-12-26T00:36:00Z" w16du:dateUtc="2024-12-25T17:36:00Z">
              <w:r>
                <w:rPr>
                  <w:rFonts w:ascii="Times New Roman" w:eastAsia="Times New Roman" w:hAnsi="Times New Roman" w:cs="Times New Roman"/>
                  <w:sz w:val="24"/>
                  <w:szCs w:val="24"/>
                  <w:lang w:val="en-US"/>
                </w:rPr>
                <w:t>Người bán bấm vào thêm giá trị và</w:t>
              </w:r>
              <w:r w:rsidR="00472E80">
                <w:rPr>
                  <w:rFonts w:ascii="Times New Roman" w:eastAsia="Times New Roman" w:hAnsi="Times New Roman" w:cs="Times New Roman"/>
                  <w:sz w:val="24"/>
                  <w:szCs w:val="24"/>
                  <w:lang w:val="en-US"/>
                </w:rPr>
                <w:t xml:space="preserve"> điền các giá trị của thuộc tính đó. Cuối cùng bấm OK</w:t>
              </w:r>
            </w:ins>
          </w:p>
          <w:p w14:paraId="31E0798D" w14:textId="77777777" w:rsidR="00472E80" w:rsidRPr="00866CE3" w:rsidRDefault="00866CE3" w:rsidP="00622301">
            <w:pPr>
              <w:widowControl w:val="0"/>
              <w:numPr>
                <w:ilvl w:val="0"/>
                <w:numId w:val="221"/>
              </w:numPr>
              <w:rPr>
                <w:ins w:id="6031" w:author="Kiên Lê Trung" w:date="2024-12-26T00:40:00Z" w16du:dateUtc="2024-12-25T17:40:00Z"/>
                <w:rFonts w:ascii="Times New Roman" w:eastAsia="Times New Roman" w:hAnsi="Times New Roman" w:cs="Times New Roman"/>
                <w:sz w:val="24"/>
                <w:szCs w:val="24"/>
                <w:rPrChange w:id="6032" w:author="Kiên Lê Trung" w:date="2024-12-26T00:40:00Z" w16du:dateUtc="2024-12-25T17:40:00Z">
                  <w:rPr>
                    <w:ins w:id="6033" w:author="Kiên Lê Trung" w:date="2024-12-26T00:40:00Z" w16du:dateUtc="2024-12-25T17:40:00Z"/>
                    <w:rFonts w:ascii="Times New Roman" w:eastAsia="Times New Roman" w:hAnsi="Times New Roman" w:cs="Times New Roman"/>
                    <w:sz w:val="24"/>
                    <w:szCs w:val="24"/>
                    <w:lang w:val="en-US"/>
                  </w:rPr>
                </w:rPrChange>
              </w:rPr>
            </w:pPr>
            <w:ins w:id="6034" w:author="Kiên Lê Trung" w:date="2024-12-26T00:40:00Z" w16du:dateUtc="2024-12-25T17:40:00Z">
              <w:r>
                <w:rPr>
                  <w:rFonts w:ascii="Times New Roman" w:eastAsia="Times New Roman" w:hAnsi="Times New Roman" w:cs="Times New Roman"/>
                  <w:sz w:val="24"/>
                  <w:szCs w:val="24"/>
                  <w:lang w:val="en-US"/>
                </w:rPr>
                <w:t>Hệ thống hiển thị thông báo thêm giá trị thuộc tính thành công</w:t>
              </w:r>
            </w:ins>
          </w:p>
          <w:p w14:paraId="2EC1F201" w14:textId="77777777" w:rsidR="00866CE3" w:rsidRPr="000D34E5" w:rsidRDefault="00866CE3" w:rsidP="00622301">
            <w:pPr>
              <w:widowControl w:val="0"/>
              <w:numPr>
                <w:ilvl w:val="0"/>
                <w:numId w:val="221"/>
              </w:numPr>
              <w:rPr>
                <w:ins w:id="6035" w:author="Kiên Lê Trung" w:date="2024-12-26T00:41:00Z" w16du:dateUtc="2024-12-25T17:41:00Z"/>
                <w:rFonts w:ascii="Times New Roman" w:eastAsia="Times New Roman" w:hAnsi="Times New Roman" w:cs="Times New Roman"/>
                <w:sz w:val="24"/>
                <w:szCs w:val="24"/>
                <w:rPrChange w:id="6036" w:author="Kiên Lê Trung" w:date="2024-12-26T00:41:00Z" w16du:dateUtc="2024-12-25T17:41:00Z">
                  <w:rPr>
                    <w:ins w:id="6037" w:author="Kiên Lê Trung" w:date="2024-12-26T00:41:00Z" w16du:dateUtc="2024-12-25T17:41:00Z"/>
                    <w:rFonts w:ascii="Times New Roman" w:eastAsia="Times New Roman" w:hAnsi="Times New Roman" w:cs="Times New Roman"/>
                    <w:sz w:val="24"/>
                    <w:szCs w:val="24"/>
                    <w:lang w:val="en-US"/>
                  </w:rPr>
                </w:rPrChange>
              </w:rPr>
            </w:pPr>
            <w:ins w:id="6038" w:author="Kiên Lê Trung" w:date="2024-12-26T00:40:00Z" w16du:dateUtc="2024-12-25T17:40:00Z">
              <w:r>
                <w:rPr>
                  <w:rFonts w:ascii="Times New Roman" w:eastAsia="Times New Roman" w:hAnsi="Times New Roman" w:cs="Times New Roman"/>
                  <w:sz w:val="24"/>
                  <w:szCs w:val="24"/>
                  <w:lang w:val="en-US"/>
                </w:rPr>
                <w:t xml:space="preserve">Người bán bấm vào thêm mới </w:t>
              </w:r>
            </w:ins>
          </w:p>
          <w:p w14:paraId="26FFCC62" w14:textId="77777777" w:rsidR="000D34E5" w:rsidRPr="006451E5" w:rsidRDefault="000D34E5" w:rsidP="00622301">
            <w:pPr>
              <w:widowControl w:val="0"/>
              <w:numPr>
                <w:ilvl w:val="0"/>
                <w:numId w:val="221"/>
              </w:numPr>
              <w:rPr>
                <w:ins w:id="6039" w:author="Kiên Lê Trung" w:date="2024-12-26T00:42:00Z" w16du:dateUtc="2024-12-25T17:42:00Z"/>
                <w:rFonts w:ascii="Times New Roman" w:eastAsia="Times New Roman" w:hAnsi="Times New Roman" w:cs="Times New Roman"/>
                <w:sz w:val="24"/>
                <w:szCs w:val="24"/>
                <w:rPrChange w:id="6040" w:author="Kiên Lê Trung" w:date="2024-12-26T00:42:00Z" w16du:dateUtc="2024-12-25T17:42:00Z">
                  <w:rPr>
                    <w:ins w:id="6041" w:author="Kiên Lê Trung" w:date="2024-12-26T00:42:00Z" w16du:dateUtc="2024-12-25T17:42:00Z"/>
                    <w:rFonts w:ascii="Times New Roman" w:eastAsia="Times New Roman" w:hAnsi="Times New Roman" w:cs="Times New Roman"/>
                    <w:sz w:val="24"/>
                    <w:szCs w:val="24"/>
                    <w:lang w:val="en-US"/>
                  </w:rPr>
                </w:rPrChange>
              </w:rPr>
            </w:pPr>
            <w:ins w:id="6042" w:author="Kiên Lê Trung" w:date="2024-12-26T00:41:00Z" w16du:dateUtc="2024-12-25T17:41:00Z">
              <w:r>
                <w:rPr>
                  <w:rFonts w:ascii="Times New Roman" w:eastAsia="Times New Roman" w:hAnsi="Times New Roman" w:cs="Times New Roman"/>
                  <w:sz w:val="24"/>
                  <w:szCs w:val="24"/>
                  <w:lang w:val="en-US"/>
                </w:rPr>
                <w:t xml:space="preserve">Hệ thống hiển thị </w:t>
              </w:r>
            </w:ins>
            <w:ins w:id="6043" w:author="Kiên Lê Trung" w:date="2024-12-26T00:42:00Z" w16du:dateUtc="2024-12-25T17:42:00Z">
              <w:r w:rsidR="00634898">
                <w:rPr>
                  <w:rFonts w:ascii="Times New Roman" w:eastAsia="Times New Roman" w:hAnsi="Times New Roman" w:cs="Times New Roman"/>
                  <w:sz w:val="24"/>
                  <w:szCs w:val="24"/>
                  <w:lang w:val="en-US"/>
                </w:rPr>
                <w:t>ra 1 form gồm các trường mã sản phẩm, các thuộc tính mình đã thêm vừa nãy, các giá trị của thuộc tính đó</w:t>
              </w:r>
              <w:r w:rsidR="006451E5">
                <w:rPr>
                  <w:rFonts w:ascii="Times New Roman" w:eastAsia="Times New Roman" w:hAnsi="Times New Roman" w:cs="Times New Roman"/>
                  <w:sz w:val="24"/>
                  <w:szCs w:val="24"/>
                  <w:lang w:val="en-US"/>
                </w:rPr>
                <w:t xml:space="preserve">, giá bán và giá nhập </w:t>
              </w:r>
            </w:ins>
          </w:p>
          <w:p w14:paraId="435CBF49" w14:textId="77777777" w:rsidR="006451E5" w:rsidRPr="001E3F39" w:rsidRDefault="006451E5" w:rsidP="00622301">
            <w:pPr>
              <w:widowControl w:val="0"/>
              <w:numPr>
                <w:ilvl w:val="0"/>
                <w:numId w:val="221"/>
              </w:numPr>
              <w:rPr>
                <w:ins w:id="6044" w:author="Kiên Lê Trung" w:date="2024-12-26T00:45:00Z" w16du:dateUtc="2024-12-25T17:45:00Z"/>
                <w:rFonts w:ascii="Times New Roman" w:eastAsia="Times New Roman" w:hAnsi="Times New Roman" w:cs="Times New Roman"/>
                <w:sz w:val="24"/>
                <w:szCs w:val="24"/>
                <w:rPrChange w:id="6045" w:author="Kiên Lê Trung" w:date="2024-12-26T00:45:00Z" w16du:dateUtc="2024-12-25T17:45:00Z">
                  <w:rPr>
                    <w:ins w:id="6046" w:author="Kiên Lê Trung" w:date="2024-12-26T00:45:00Z" w16du:dateUtc="2024-12-25T17:45:00Z"/>
                    <w:rFonts w:ascii="Times New Roman" w:eastAsia="Times New Roman" w:hAnsi="Times New Roman" w:cs="Times New Roman"/>
                    <w:sz w:val="24"/>
                    <w:szCs w:val="24"/>
                    <w:lang w:val="en-US"/>
                  </w:rPr>
                </w:rPrChange>
              </w:rPr>
            </w:pPr>
            <w:ins w:id="6047" w:author="Kiên Lê Trung" w:date="2024-12-26T00:42:00Z" w16du:dateUtc="2024-12-25T17:42:00Z">
              <w:r>
                <w:rPr>
                  <w:rFonts w:ascii="Times New Roman" w:eastAsia="Times New Roman" w:hAnsi="Times New Roman" w:cs="Times New Roman"/>
                  <w:sz w:val="24"/>
                  <w:szCs w:val="24"/>
                  <w:lang w:val="en-US"/>
                </w:rPr>
                <w:t xml:space="preserve">Người dùng điền thông tin </w:t>
              </w:r>
            </w:ins>
            <w:ins w:id="6048" w:author="Kiên Lê Trung" w:date="2024-12-26T00:43:00Z" w16du:dateUtc="2024-12-25T17:43:00Z">
              <w:r w:rsidR="00563303">
                <w:rPr>
                  <w:rFonts w:ascii="Times New Roman" w:eastAsia="Times New Roman" w:hAnsi="Times New Roman" w:cs="Times New Roman"/>
                  <w:sz w:val="24"/>
                  <w:szCs w:val="24"/>
                  <w:lang w:val="en-US"/>
                </w:rPr>
                <w:t>và bấm nút Lưu</w:t>
              </w:r>
            </w:ins>
          </w:p>
          <w:p w14:paraId="7FE8AD59" w14:textId="7A4CE41D" w:rsidR="00FC1B30" w:rsidRPr="002256E2" w:rsidRDefault="001E3F39" w:rsidP="00622301">
            <w:pPr>
              <w:widowControl w:val="0"/>
              <w:numPr>
                <w:ilvl w:val="0"/>
                <w:numId w:val="221"/>
              </w:numPr>
              <w:rPr>
                <w:ins w:id="6049" w:author="Kiên Lê Trung" w:date="2024-12-26T00:22:00Z" w16du:dateUtc="2024-12-25T17:22:00Z"/>
                <w:rFonts w:ascii="Times New Roman" w:eastAsia="Times New Roman" w:hAnsi="Times New Roman" w:cs="Times New Roman"/>
                <w:sz w:val="24"/>
                <w:szCs w:val="24"/>
              </w:rPr>
            </w:pPr>
            <w:ins w:id="6050" w:author="Kiên Lê Trung" w:date="2024-12-26T00:45:00Z" w16du:dateUtc="2024-12-25T17:45:00Z">
              <w:r>
                <w:rPr>
                  <w:rFonts w:ascii="Times New Roman" w:eastAsia="Times New Roman" w:hAnsi="Times New Roman" w:cs="Times New Roman"/>
                  <w:sz w:val="24"/>
                  <w:szCs w:val="24"/>
                  <w:lang w:val="en-US"/>
                </w:rPr>
                <w:t xml:space="preserve">Hệ thống hiển thị thông báo </w:t>
              </w:r>
            </w:ins>
            <w:ins w:id="6051" w:author="Kiên Lê Trung" w:date="2024-12-26T00:46:00Z" w16du:dateUtc="2024-12-25T17:46:00Z">
              <w:r w:rsidR="00C857D9">
                <w:rPr>
                  <w:rFonts w:ascii="Times New Roman" w:eastAsia="Times New Roman" w:hAnsi="Times New Roman" w:cs="Times New Roman"/>
                  <w:sz w:val="24"/>
                  <w:szCs w:val="24"/>
                  <w:lang w:val="en-US"/>
                </w:rPr>
                <w:t xml:space="preserve">Thêm mã thành công </w:t>
              </w:r>
            </w:ins>
          </w:p>
        </w:tc>
      </w:tr>
      <w:tr w:rsidR="00FC1B30" w:rsidRPr="002256E2" w14:paraId="4249C219" w14:textId="77777777">
        <w:trPr>
          <w:trHeight w:val="480"/>
          <w:ins w:id="6052" w:author="Kiên Lê Trung" w:date="2024-12-26T00:22:00Z" w16du:dateUtc="2024-12-25T17:22:00Z"/>
        </w:trPr>
        <w:tc>
          <w:tcPr>
            <w:tcW w:w="8280" w:type="dxa"/>
            <w:gridSpan w:val="2"/>
            <w:shd w:val="clear" w:color="auto" w:fill="auto"/>
            <w:tcMar>
              <w:top w:w="100" w:type="dxa"/>
              <w:left w:w="100" w:type="dxa"/>
              <w:bottom w:w="100" w:type="dxa"/>
              <w:right w:w="100" w:type="dxa"/>
            </w:tcMar>
          </w:tcPr>
          <w:p w14:paraId="270753B0" w14:textId="77777777" w:rsidR="00FC1B30" w:rsidRDefault="00FC1B30">
            <w:pPr>
              <w:widowControl w:val="0"/>
              <w:spacing w:line="240" w:lineRule="auto"/>
              <w:ind w:left="94"/>
              <w:rPr>
                <w:ins w:id="6053" w:author="Kiên Lê Trung" w:date="2024-12-26T00:22:00Z" w16du:dateUtc="2024-12-25T17:22:00Z"/>
                <w:rFonts w:ascii="Times New Roman" w:eastAsia="Times New Roman" w:hAnsi="Times New Roman" w:cs="Times New Roman"/>
                <w:sz w:val="24"/>
                <w:szCs w:val="24"/>
                <w:lang w:val="en-US"/>
              </w:rPr>
            </w:pPr>
            <w:ins w:id="6054" w:author="Kiên Lê Trung" w:date="2024-12-26T00:22:00Z" w16du:dateUtc="2024-12-25T17:22:00Z">
              <w:r w:rsidRPr="002256E2">
                <w:rPr>
                  <w:rFonts w:ascii="Times New Roman" w:eastAsia="Times New Roman" w:hAnsi="Times New Roman" w:cs="Times New Roman"/>
                  <w:sz w:val="24"/>
                  <w:szCs w:val="24"/>
                </w:rPr>
                <w:t>Ngoại lệ:</w:t>
              </w:r>
            </w:ins>
          </w:p>
          <w:p w14:paraId="5F224F51" w14:textId="77777777" w:rsidR="00FC1B30" w:rsidRPr="002256E2" w:rsidRDefault="00FC1B30">
            <w:pPr>
              <w:widowControl w:val="0"/>
              <w:spacing w:line="240" w:lineRule="auto"/>
              <w:ind w:left="94"/>
              <w:rPr>
                <w:ins w:id="6055" w:author="Kiên Lê Trung" w:date="2024-12-26T00:22:00Z" w16du:dateUtc="2024-12-25T17:22:00Z"/>
                <w:rFonts w:ascii="Times New Roman" w:eastAsia="Times New Roman" w:hAnsi="Times New Roman" w:cs="Times New Roman"/>
                <w:sz w:val="24"/>
                <w:szCs w:val="24"/>
                <w:lang w:val="en-US"/>
              </w:rPr>
            </w:pPr>
            <w:ins w:id="6056" w:author="Kiên Lê Trung" w:date="2024-12-26T00:22:00Z" w16du:dateUtc="2024-12-25T17:22:00Z">
              <w:r>
                <w:rPr>
                  <w:rFonts w:ascii="Times New Roman" w:eastAsia="Times New Roman" w:hAnsi="Times New Roman" w:cs="Times New Roman"/>
                  <w:sz w:val="24"/>
                  <w:szCs w:val="24"/>
                  <w:lang w:val="en-US"/>
                </w:rPr>
                <w:t xml:space="preserve">    </w:t>
              </w:r>
            </w:ins>
          </w:p>
        </w:tc>
      </w:tr>
    </w:tbl>
    <w:p w14:paraId="319E760A" w14:textId="1ADABC6E" w:rsidR="00FC1B30" w:rsidRPr="00FC1B30" w:rsidRDefault="00304A03" w:rsidP="00304A03">
      <w:pPr>
        <w:pStyle w:val="Caption"/>
        <w:rPr>
          <w:ins w:id="6057" w:author="Kiên Lê Trung" w:date="2024-12-26T00:22:00Z" w16du:dateUtc="2024-12-25T17:22:00Z"/>
          <w:lang w:val="en-US"/>
        </w:rPr>
        <w:pPrChange w:id="6058" w:author="Kiên Lê Trung" w:date="2024-12-26T00:22:00Z" w16du:dateUtc="2024-12-25T17:22:00Z">
          <w:pPr>
            <w:pStyle w:val="ListParagraph"/>
            <w:numPr>
              <w:numId w:val="185"/>
            </w:numPr>
            <w:ind w:left="1440" w:hanging="360"/>
          </w:pPr>
        </w:pPrChange>
      </w:pPr>
      <w:ins w:id="6059" w:author="Kiên Lê Trung" w:date="2024-12-26T02:15:00Z" w16du:dateUtc="2024-12-25T19:15:00Z">
        <w:r>
          <w:t xml:space="preserve">Bảng </w:t>
        </w:r>
      </w:ins>
      <w:ins w:id="6060" w:author="Kiên Lê Trung" w:date="2024-12-26T02:16:00Z" w16du:dateUtc="2024-12-25T19:16:00Z">
        <w:r>
          <w:fldChar w:fldCharType="begin"/>
        </w:r>
        <w:r>
          <w:instrText xml:space="preserve"> STYLEREF 1 \s </w:instrText>
        </w:r>
      </w:ins>
      <w:r>
        <w:fldChar w:fldCharType="separate"/>
      </w:r>
      <w:r>
        <w:rPr>
          <w:noProof/>
        </w:rPr>
        <w:t>2</w:t>
      </w:r>
      <w:ins w:id="6061" w:author="Kiên Lê Trung" w:date="2024-12-26T02:16:00Z" w16du:dateUtc="2024-12-25T19:16:00Z">
        <w:r>
          <w:fldChar w:fldCharType="end"/>
        </w:r>
        <w:r>
          <w:t>.</w:t>
        </w:r>
        <w:r>
          <w:fldChar w:fldCharType="begin"/>
        </w:r>
        <w:r>
          <w:instrText xml:space="preserve"> SEQ Bảng \* ARABIC \s 1 </w:instrText>
        </w:r>
      </w:ins>
      <w:r>
        <w:fldChar w:fldCharType="separate"/>
      </w:r>
      <w:ins w:id="6062" w:author="Kiên Lê Trung" w:date="2024-12-26T02:16:00Z" w16du:dateUtc="2024-12-25T19:16:00Z">
        <w:r>
          <w:rPr>
            <w:noProof/>
          </w:rPr>
          <w:t>21</w:t>
        </w:r>
        <w:r>
          <w:fldChar w:fldCharType="end"/>
        </w:r>
      </w:ins>
      <w:ins w:id="6063" w:author="Kiên Lê Trung" w:date="2024-12-26T02:15:00Z" w16du:dateUtc="2024-12-25T19:15:00Z">
        <w:r>
          <w:rPr>
            <w:lang w:val="en-US"/>
          </w:rPr>
          <w:t xml:space="preserve"> Kịch bản người bán quản lý item sản phẩm</w:t>
        </w:r>
      </w:ins>
    </w:p>
    <w:p w14:paraId="32F9F1EE" w14:textId="59D19FD0" w:rsidR="00FC1B30" w:rsidRDefault="0098269D" w:rsidP="00E05C26">
      <w:pPr>
        <w:pStyle w:val="ListParagraph"/>
        <w:numPr>
          <w:ilvl w:val="0"/>
          <w:numId w:val="185"/>
        </w:numPr>
        <w:ind w:left="990"/>
        <w:rPr>
          <w:ins w:id="6064" w:author="khanh pham" w:date="2024-12-26T00:51:00Z" w16du:dateUtc="2024-12-25T17:51:00Z"/>
          <w:rFonts w:ascii="Times New Roman" w:hAnsi="Times New Roman" w:cs="Times New Roman"/>
          <w:sz w:val="24"/>
          <w:szCs w:val="24"/>
          <w:lang w:val="en-US"/>
        </w:rPr>
        <w:pPrChange w:id="6065" w:author="Kiên Lê Trung" w:date="2024-12-26T00:22:00Z" w16du:dateUtc="2024-12-25T17:22:00Z">
          <w:pPr>
            <w:pStyle w:val="ListParagraph"/>
            <w:numPr>
              <w:numId w:val="188"/>
            </w:numPr>
            <w:ind w:left="993" w:hanging="360"/>
          </w:pPr>
        </w:pPrChange>
      </w:pPr>
      <w:ins w:id="6066" w:author="Kiên Lê Trung" w:date="2024-12-26T00:48:00Z" w16du:dateUtc="2024-12-25T17:48:00Z">
        <w:r w:rsidRPr="00E05C26">
          <w:rPr>
            <w:rFonts w:ascii="Times New Roman" w:hAnsi="Times New Roman" w:cs="Times New Roman"/>
            <w:sz w:val="24"/>
            <w:szCs w:val="24"/>
            <w:lang w:val="en-US"/>
            <w:rPrChange w:id="6067" w:author="khanh pham" w:date="2024-12-26T00:51:00Z" w16du:dateUtc="2024-12-25T17:51:00Z">
              <w:rPr>
                <w:lang w:val="en-US"/>
              </w:rPr>
            </w:rPrChange>
          </w:rPr>
          <w:t xml:space="preserve">Kịch bản </w:t>
        </w:r>
      </w:ins>
      <w:ins w:id="6068" w:author="khanh pham" w:date="2024-12-26T00:51:00Z" w16du:dateUtc="2024-12-25T17:51:00Z">
        <w:r w:rsidR="00E05C26">
          <w:rPr>
            <w:rFonts w:ascii="Times New Roman" w:hAnsi="Times New Roman" w:cs="Times New Roman"/>
            <w:sz w:val="24"/>
            <w:szCs w:val="24"/>
            <w:lang w:val="en-US"/>
          </w:rPr>
          <w:t>chỉnh sửa</w:t>
        </w:r>
      </w:ins>
      <w:ins w:id="6069" w:author="Kiên Lê Trung" w:date="2024-12-26T00:48:00Z" w16du:dateUtc="2024-12-25T17:48:00Z">
        <w:del w:id="6070" w:author="khanh pham" w:date="2024-12-26T00:51:00Z" w16du:dateUtc="2024-12-25T17:51:00Z">
          <w:r w:rsidRPr="00E05C26">
            <w:rPr>
              <w:rFonts w:ascii="Times New Roman" w:hAnsi="Times New Roman" w:cs="Times New Roman"/>
              <w:sz w:val="24"/>
              <w:szCs w:val="24"/>
              <w:lang w:val="en-US"/>
              <w:rPrChange w:id="6071" w:author="khanh pham" w:date="2024-12-26T00:51:00Z" w16du:dateUtc="2024-12-25T17:51:00Z">
                <w:rPr>
                  <w:lang w:val="en-US"/>
                </w:rPr>
              </w:rPrChange>
            </w:rPr>
            <w:delText>xóa</w:delText>
          </w:r>
        </w:del>
        <w:r w:rsidRPr="00E05C26">
          <w:rPr>
            <w:rFonts w:ascii="Times New Roman" w:hAnsi="Times New Roman" w:cs="Times New Roman"/>
            <w:sz w:val="24"/>
            <w:szCs w:val="24"/>
            <w:lang w:val="en-US"/>
            <w:rPrChange w:id="6072" w:author="khanh pham" w:date="2024-12-26T00:51:00Z" w16du:dateUtc="2024-12-25T17:51:00Z">
              <w:rPr>
                <w:lang w:val="en-US"/>
              </w:rPr>
            </w:rPrChange>
          </w:rPr>
          <w:t xml:space="preserve"> item của sản phẩm</w:t>
        </w:r>
      </w:ins>
    </w:p>
    <w:p w14:paraId="1D7B59CE" w14:textId="77777777" w:rsidR="00E05C26" w:rsidRPr="00E05C26" w:rsidRDefault="00E05C26" w:rsidP="00E05C26">
      <w:pPr>
        <w:pStyle w:val="ListParagraph"/>
        <w:ind w:left="990"/>
        <w:rPr>
          <w:ins w:id="6073" w:author="khanh pham" w:date="2024-12-26T00:50:00Z" w16du:dateUtc="2024-12-25T17:50:00Z"/>
          <w:rFonts w:ascii="Times New Roman" w:hAnsi="Times New Roman" w:cs="Times New Roman"/>
          <w:sz w:val="24"/>
          <w:szCs w:val="24"/>
          <w:lang w:val="en-US"/>
          <w:rPrChange w:id="6074" w:author="khanh pham" w:date="2024-12-26T00:50:00Z" w16du:dateUtc="2024-12-25T17:50:00Z">
            <w:rPr>
              <w:ins w:id="6075" w:author="khanh pham" w:date="2024-12-26T00:50:00Z" w16du:dateUtc="2024-12-25T17:50:00Z"/>
              <w:lang w:val="en-US"/>
            </w:rPr>
          </w:rPrChange>
        </w:rPr>
        <w:pPrChange w:id="6076" w:author="khanh pham" w:date="2024-12-26T00:51:00Z" w16du:dateUtc="2024-12-25T17:51:00Z">
          <w:pPr>
            <w:pStyle w:val="ListParagraph"/>
            <w:numPr>
              <w:numId w:val="185"/>
            </w:numPr>
            <w:ind w:left="1440" w:hanging="360"/>
          </w:pPr>
        </w:pPrChange>
      </w:pPr>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E05C26" w:rsidRPr="002256E2" w14:paraId="3694CCF3" w14:textId="77777777">
        <w:trPr>
          <w:ins w:id="6077" w:author="khanh pham" w:date="2024-12-26T00:50:00Z" w16du:dateUtc="2024-12-25T17:50:00Z"/>
        </w:trPr>
        <w:tc>
          <w:tcPr>
            <w:tcW w:w="2655" w:type="dxa"/>
            <w:shd w:val="clear" w:color="auto" w:fill="auto"/>
            <w:tcMar>
              <w:top w:w="100" w:type="dxa"/>
              <w:left w:w="100" w:type="dxa"/>
              <w:bottom w:w="100" w:type="dxa"/>
              <w:right w:w="100" w:type="dxa"/>
            </w:tcMar>
          </w:tcPr>
          <w:p w14:paraId="2579DFB7" w14:textId="77777777" w:rsidR="00E05C26" w:rsidRPr="002256E2" w:rsidRDefault="00E05C26">
            <w:pPr>
              <w:widowControl w:val="0"/>
              <w:spacing w:line="240" w:lineRule="auto"/>
              <w:ind w:left="94"/>
              <w:rPr>
                <w:ins w:id="6078" w:author="khanh pham" w:date="2024-12-26T00:50:00Z" w16du:dateUtc="2024-12-25T17:50:00Z"/>
                <w:rFonts w:ascii="Times New Roman" w:eastAsia="Times New Roman" w:hAnsi="Times New Roman" w:cs="Times New Roman"/>
                <w:sz w:val="24"/>
                <w:szCs w:val="24"/>
              </w:rPr>
            </w:pPr>
            <w:ins w:id="6079" w:author="khanh pham" w:date="2024-12-26T00:50:00Z" w16du:dateUtc="2024-12-25T17:50:00Z">
              <w:r w:rsidRPr="002256E2">
                <w:rPr>
                  <w:rFonts w:ascii="Times New Roman" w:eastAsia="Times New Roman" w:hAnsi="Times New Roman" w:cs="Times New Roman"/>
                  <w:sz w:val="24"/>
                  <w:szCs w:val="24"/>
                </w:rPr>
                <w:t>Usecase</w:t>
              </w:r>
            </w:ins>
          </w:p>
        </w:tc>
        <w:tc>
          <w:tcPr>
            <w:tcW w:w="5625" w:type="dxa"/>
            <w:shd w:val="clear" w:color="auto" w:fill="auto"/>
            <w:tcMar>
              <w:top w:w="100" w:type="dxa"/>
              <w:left w:w="100" w:type="dxa"/>
              <w:bottom w:w="100" w:type="dxa"/>
              <w:right w:w="100" w:type="dxa"/>
            </w:tcMar>
          </w:tcPr>
          <w:p w14:paraId="4F882F8B" w14:textId="10776ACF" w:rsidR="00E05C26" w:rsidRPr="002256E2" w:rsidRDefault="00E05C26">
            <w:pPr>
              <w:widowControl w:val="0"/>
              <w:spacing w:line="240" w:lineRule="auto"/>
              <w:rPr>
                <w:ins w:id="6080" w:author="khanh pham" w:date="2024-12-26T00:50:00Z" w16du:dateUtc="2024-12-25T17:50:00Z"/>
                <w:rFonts w:ascii="Times New Roman" w:eastAsia="Times New Roman" w:hAnsi="Times New Roman" w:cs="Times New Roman"/>
                <w:sz w:val="24"/>
                <w:szCs w:val="24"/>
              </w:rPr>
            </w:pPr>
            <w:ins w:id="6081" w:author="khanh pham" w:date="2024-12-26T00:51:00Z" w16du:dateUtc="2024-12-25T17:51:00Z">
              <w:r>
                <w:rPr>
                  <w:rFonts w:ascii="Times New Roman" w:eastAsia="Times New Roman" w:hAnsi="Times New Roman" w:cs="Times New Roman"/>
                  <w:sz w:val="24"/>
                  <w:szCs w:val="24"/>
                  <w:lang w:val="en-US"/>
                </w:rPr>
                <w:t>Chỉnh sửa</w:t>
              </w:r>
            </w:ins>
            <w:ins w:id="6082" w:author="khanh pham" w:date="2024-12-26T00:50:00Z" w16du:dateUtc="2024-12-25T17:50:00Z">
              <w:r>
                <w:rPr>
                  <w:rFonts w:ascii="Times New Roman" w:eastAsia="Times New Roman" w:hAnsi="Times New Roman" w:cs="Times New Roman"/>
                  <w:sz w:val="24"/>
                  <w:szCs w:val="24"/>
                  <w:lang w:val="en-US"/>
                </w:rPr>
                <w:t xml:space="preserve"> item của sản phẩm</w:t>
              </w:r>
              <w:r w:rsidRPr="002256E2">
                <w:rPr>
                  <w:rFonts w:ascii="Times New Roman" w:eastAsia="Times New Roman" w:hAnsi="Times New Roman" w:cs="Times New Roman"/>
                  <w:sz w:val="24"/>
                  <w:szCs w:val="24"/>
                </w:rPr>
                <w:t xml:space="preserve"> </w:t>
              </w:r>
            </w:ins>
          </w:p>
        </w:tc>
      </w:tr>
      <w:tr w:rsidR="00E05C26" w:rsidRPr="002256E2" w14:paraId="7F36C1B5" w14:textId="77777777">
        <w:trPr>
          <w:ins w:id="6083" w:author="khanh pham" w:date="2024-12-26T00:50:00Z" w16du:dateUtc="2024-12-25T17:50:00Z"/>
        </w:trPr>
        <w:tc>
          <w:tcPr>
            <w:tcW w:w="2655" w:type="dxa"/>
            <w:shd w:val="clear" w:color="auto" w:fill="auto"/>
            <w:tcMar>
              <w:top w:w="100" w:type="dxa"/>
              <w:left w:w="100" w:type="dxa"/>
              <w:bottom w:w="100" w:type="dxa"/>
              <w:right w:w="100" w:type="dxa"/>
            </w:tcMar>
          </w:tcPr>
          <w:p w14:paraId="05875DDF" w14:textId="77777777" w:rsidR="00E05C26" w:rsidRPr="002256E2" w:rsidRDefault="00E05C26">
            <w:pPr>
              <w:widowControl w:val="0"/>
              <w:spacing w:line="240" w:lineRule="auto"/>
              <w:ind w:left="94"/>
              <w:rPr>
                <w:ins w:id="6084" w:author="khanh pham" w:date="2024-12-26T00:50:00Z" w16du:dateUtc="2024-12-25T17:50:00Z"/>
                <w:rFonts w:ascii="Times New Roman" w:eastAsia="Times New Roman" w:hAnsi="Times New Roman" w:cs="Times New Roman"/>
                <w:sz w:val="24"/>
                <w:szCs w:val="24"/>
              </w:rPr>
            </w:pPr>
            <w:ins w:id="6085" w:author="khanh pham" w:date="2024-12-26T00:50:00Z" w16du:dateUtc="2024-12-25T17:50:00Z">
              <w:r w:rsidRPr="002256E2">
                <w:rPr>
                  <w:rFonts w:ascii="Times New Roman" w:eastAsia="Times New Roman" w:hAnsi="Times New Roman" w:cs="Times New Roman"/>
                  <w:sz w:val="24"/>
                  <w:szCs w:val="24"/>
                </w:rPr>
                <w:t>Actor</w:t>
              </w:r>
            </w:ins>
          </w:p>
        </w:tc>
        <w:tc>
          <w:tcPr>
            <w:tcW w:w="5625" w:type="dxa"/>
            <w:shd w:val="clear" w:color="auto" w:fill="auto"/>
            <w:tcMar>
              <w:top w:w="100" w:type="dxa"/>
              <w:left w:w="100" w:type="dxa"/>
              <w:bottom w:w="100" w:type="dxa"/>
              <w:right w:w="100" w:type="dxa"/>
            </w:tcMar>
          </w:tcPr>
          <w:p w14:paraId="3528F473" w14:textId="77777777" w:rsidR="00E05C26" w:rsidRPr="002256E2" w:rsidRDefault="00E05C26">
            <w:pPr>
              <w:widowControl w:val="0"/>
              <w:spacing w:line="240" w:lineRule="auto"/>
              <w:rPr>
                <w:ins w:id="6086" w:author="khanh pham" w:date="2024-12-26T00:50:00Z" w16du:dateUtc="2024-12-25T17:50:00Z"/>
                <w:rFonts w:ascii="Times New Roman" w:eastAsia="Times New Roman" w:hAnsi="Times New Roman" w:cs="Times New Roman"/>
                <w:sz w:val="24"/>
                <w:szCs w:val="24"/>
              </w:rPr>
            </w:pPr>
            <w:ins w:id="6087" w:author="khanh pham" w:date="2024-12-26T00:50:00Z" w16du:dateUtc="2024-12-25T17:50:00Z">
              <w:r w:rsidRPr="002256E2">
                <w:rPr>
                  <w:rFonts w:ascii="Times New Roman" w:eastAsia="Times New Roman" w:hAnsi="Times New Roman" w:cs="Times New Roman"/>
                  <w:sz w:val="24"/>
                  <w:szCs w:val="24"/>
                </w:rPr>
                <w:t>Người bán</w:t>
              </w:r>
            </w:ins>
          </w:p>
        </w:tc>
      </w:tr>
      <w:tr w:rsidR="00E05C26" w:rsidRPr="002256E2" w14:paraId="5CB3E166" w14:textId="77777777">
        <w:trPr>
          <w:ins w:id="6088" w:author="khanh pham" w:date="2024-12-26T00:50:00Z" w16du:dateUtc="2024-12-25T17:50:00Z"/>
        </w:trPr>
        <w:tc>
          <w:tcPr>
            <w:tcW w:w="2655" w:type="dxa"/>
            <w:shd w:val="clear" w:color="auto" w:fill="auto"/>
            <w:tcMar>
              <w:top w:w="100" w:type="dxa"/>
              <w:left w:w="100" w:type="dxa"/>
              <w:bottom w:w="100" w:type="dxa"/>
              <w:right w:w="100" w:type="dxa"/>
            </w:tcMar>
          </w:tcPr>
          <w:p w14:paraId="72B2261A" w14:textId="77777777" w:rsidR="00E05C26" w:rsidRPr="002256E2" w:rsidRDefault="00E05C26">
            <w:pPr>
              <w:widowControl w:val="0"/>
              <w:spacing w:line="240" w:lineRule="auto"/>
              <w:ind w:left="94"/>
              <w:rPr>
                <w:ins w:id="6089" w:author="khanh pham" w:date="2024-12-26T00:50:00Z" w16du:dateUtc="2024-12-25T17:50:00Z"/>
                <w:rFonts w:ascii="Times New Roman" w:eastAsia="Times New Roman" w:hAnsi="Times New Roman" w:cs="Times New Roman"/>
                <w:sz w:val="24"/>
                <w:szCs w:val="24"/>
              </w:rPr>
            </w:pPr>
            <w:ins w:id="6090" w:author="khanh pham" w:date="2024-12-26T00:50:00Z" w16du:dateUtc="2024-12-25T17:50:00Z">
              <w:r w:rsidRPr="002256E2">
                <w:rPr>
                  <w:rFonts w:ascii="Times New Roman" w:eastAsia="Times New Roman" w:hAnsi="Times New Roman" w:cs="Times New Roman"/>
                  <w:sz w:val="24"/>
                  <w:szCs w:val="24"/>
                </w:rPr>
                <w:t>Tiền điều kiện</w:t>
              </w:r>
            </w:ins>
          </w:p>
        </w:tc>
        <w:tc>
          <w:tcPr>
            <w:tcW w:w="5625" w:type="dxa"/>
            <w:shd w:val="clear" w:color="auto" w:fill="auto"/>
            <w:tcMar>
              <w:top w:w="100" w:type="dxa"/>
              <w:left w:w="100" w:type="dxa"/>
              <w:bottom w:w="100" w:type="dxa"/>
              <w:right w:w="100" w:type="dxa"/>
            </w:tcMar>
          </w:tcPr>
          <w:p w14:paraId="376C9C45" w14:textId="77777777" w:rsidR="00E05C26" w:rsidRPr="002256E2" w:rsidRDefault="00E05C26">
            <w:pPr>
              <w:widowControl w:val="0"/>
              <w:spacing w:line="240" w:lineRule="auto"/>
              <w:rPr>
                <w:ins w:id="6091" w:author="khanh pham" w:date="2024-12-26T00:50:00Z" w16du:dateUtc="2024-12-25T17:50:00Z"/>
                <w:rFonts w:ascii="Times New Roman" w:eastAsia="Times New Roman" w:hAnsi="Times New Roman" w:cs="Times New Roman"/>
                <w:sz w:val="24"/>
                <w:szCs w:val="24"/>
              </w:rPr>
            </w:pPr>
            <w:ins w:id="6092" w:author="khanh pham" w:date="2024-12-26T00:50:00Z" w16du:dateUtc="2024-12-25T17:50:00Z">
              <w:r w:rsidRPr="002256E2">
                <w:rPr>
                  <w:rFonts w:ascii="Times New Roman" w:eastAsia="Times New Roman" w:hAnsi="Times New Roman" w:cs="Times New Roman"/>
                  <w:sz w:val="24"/>
                  <w:szCs w:val="24"/>
                </w:rPr>
                <w:t>Người bán đã đăng nhập thành công vào hệ thống</w:t>
              </w:r>
            </w:ins>
          </w:p>
        </w:tc>
      </w:tr>
      <w:tr w:rsidR="00E05C26" w:rsidRPr="002256E2" w14:paraId="6360985F" w14:textId="77777777">
        <w:trPr>
          <w:ins w:id="6093" w:author="khanh pham" w:date="2024-12-26T00:50:00Z" w16du:dateUtc="2024-12-25T17:50:00Z"/>
        </w:trPr>
        <w:tc>
          <w:tcPr>
            <w:tcW w:w="2655" w:type="dxa"/>
            <w:shd w:val="clear" w:color="auto" w:fill="auto"/>
            <w:tcMar>
              <w:top w:w="100" w:type="dxa"/>
              <w:left w:w="100" w:type="dxa"/>
              <w:bottom w:w="100" w:type="dxa"/>
              <w:right w:w="100" w:type="dxa"/>
            </w:tcMar>
          </w:tcPr>
          <w:p w14:paraId="7BDAFA31" w14:textId="77777777" w:rsidR="00E05C26" w:rsidRPr="002256E2" w:rsidRDefault="00E05C26">
            <w:pPr>
              <w:widowControl w:val="0"/>
              <w:spacing w:before="3" w:line="240" w:lineRule="auto"/>
              <w:ind w:left="141"/>
              <w:rPr>
                <w:ins w:id="6094" w:author="khanh pham" w:date="2024-12-26T00:50:00Z" w16du:dateUtc="2024-12-25T17:50:00Z"/>
                <w:rFonts w:ascii="Times New Roman" w:eastAsia="Times New Roman" w:hAnsi="Times New Roman" w:cs="Times New Roman"/>
                <w:sz w:val="24"/>
                <w:szCs w:val="24"/>
              </w:rPr>
            </w:pPr>
            <w:ins w:id="6095" w:author="khanh pham" w:date="2024-12-26T00:50:00Z" w16du:dateUtc="2024-12-25T17:50:00Z">
              <w:r w:rsidRPr="002256E2">
                <w:rPr>
                  <w:rFonts w:ascii="Times New Roman" w:eastAsia="Times New Roman" w:hAnsi="Times New Roman" w:cs="Times New Roman"/>
                  <w:sz w:val="24"/>
                  <w:szCs w:val="24"/>
                </w:rPr>
                <w:t>Hậu điều kiện</w:t>
              </w:r>
            </w:ins>
          </w:p>
        </w:tc>
        <w:tc>
          <w:tcPr>
            <w:tcW w:w="5625" w:type="dxa"/>
            <w:shd w:val="clear" w:color="auto" w:fill="auto"/>
            <w:tcMar>
              <w:top w:w="100" w:type="dxa"/>
              <w:left w:w="100" w:type="dxa"/>
              <w:bottom w:w="100" w:type="dxa"/>
              <w:right w:w="100" w:type="dxa"/>
            </w:tcMar>
          </w:tcPr>
          <w:p w14:paraId="1ABD1879" w14:textId="2EF23AE1" w:rsidR="00E05C26" w:rsidRPr="002256E2" w:rsidRDefault="00E05C26">
            <w:pPr>
              <w:spacing w:line="240" w:lineRule="auto"/>
              <w:rPr>
                <w:ins w:id="6096" w:author="khanh pham" w:date="2024-12-26T00:50:00Z" w16du:dateUtc="2024-12-25T17:50:00Z"/>
                <w:rFonts w:ascii="Times New Roman" w:eastAsia="Times New Roman" w:hAnsi="Times New Roman" w:cs="Times New Roman"/>
                <w:sz w:val="24"/>
                <w:szCs w:val="24"/>
              </w:rPr>
            </w:pPr>
            <w:ins w:id="6097" w:author="khanh pham" w:date="2024-12-26T00:50:00Z" w16du:dateUtc="2024-12-25T17:50:00Z">
              <w:r w:rsidRPr="002256E2">
                <w:rPr>
                  <w:rFonts w:ascii="Times New Roman" w:eastAsia="Times New Roman" w:hAnsi="Times New Roman" w:cs="Times New Roman"/>
                  <w:sz w:val="24"/>
                  <w:szCs w:val="24"/>
                </w:rPr>
                <w:t xml:space="preserve">Người bán </w:t>
              </w:r>
            </w:ins>
            <w:ins w:id="6098" w:author="khanh pham" w:date="2024-12-26T00:51:00Z" w16du:dateUtc="2024-12-25T17:51:00Z">
              <w:r>
                <w:rPr>
                  <w:rFonts w:ascii="Times New Roman" w:eastAsia="Times New Roman" w:hAnsi="Times New Roman" w:cs="Times New Roman"/>
                  <w:sz w:val="24"/>
                  <w:szCs w:val="24"/>
                  <w:lang w:val="en-US"/>
                </w:rPr>
                <w:t>chỉnh sửa</w:t>
              </w:r>
            </w:ins>
            <w:ins w:id="6099" w:author="khanh pham" w:date="2024-12-26T00:50:00Z" w16du:dateUtc="2024-12-25T17:50:00Z">
              <w:r>
                <w:rPr>
                  <w:rFonts w:ascii="Times New Roman" w:eastAsia="Times New Roman" w:hAnsi="Times New Roman" w:cs="Times New Roman"/>
                  <w:sz w:val="24"/>
                  <w:szCs w:val="24"/>
                  <w:lang w:val="en-US"/>
                </w:rPr>
                <w:t xml:space="preserve"> item của</w:t>
              </w:r>
              <w:r w:rsidRPr="002256E2">
                <w:rPr>
                  <w:rFonts w:ascii="Times New Roman" w:eastAsia="Times New Roman" w:hAnsi="Times New Roman" w:cs="Times New Roman"/>
                  <w:sz w:val="24"/>
                  <w:szCs w:val="24"/>
                </w:rPr>
                <w:t xml:space="preserve"> sản phẩm thành công</w:t>
              </w:r>
            </w:ins>
          </w:p>
        </w:tc>
      </w:tr>
      <w:tr w:rsidR="00E05C26" w:rsidRPr="002256E2" w14:paraId="279D630F" w14:textId="77777777">
        <w:trPr>
          <w:trHeight w:val="480"/>
          <w:ins w:id="6100" w:author="khanh pham" w:date="2024-12-26T00:50:00Z" w16du:dateUtc="2024-12-25T17:50:00Z"/>
        </w:trPr>
        <w:tc>
          <w:tcPr>
            <w:tcW w:w="8280" w:type="dxa"/>
            <w:gridSpan w:val="2"/>
            <w:shd w:val="clear" w:color="auto" w:fill="auto"/>
            <w:tcMar>
              <w:top w:w="100" w:type="dxa"/>
              <w:left w:w="100" w:type="dxa"/>
              <w:bottom w:w="100" w:type="dxa"/>
              <w:right w:w="100" w:type="dxa"/>
            </w:tcMar>
          </w:tcPr>
          <w:p w14:paraId="0BC25A1E" w14:textId="77777777" w:rsidR="00E05C26" w:rsidRPr="002256E2" w:rsidRDefault="00E05C26">
            <w:pPr>
              <w:widowControl w:val="0"/>
              <w:ind w:left="94"/>
              <w:rPr>
                <w:ins w:id="6101" w:author="khanh pham" w:date="2024-12-26T00:50:00Z" w16du:dateUtc="2024-12-25T17:50:00Z"/>
                <w:rFonts w:ascii="Times New Roman" w:eastAsia="Times New Roman" w:hAnsi="Times New Roman" w:cs="Times New Roman"/>
                <w:sz w:val="24"/>
                <w:szCs w:val="24"/>
              </w:rPr>
            </w:pPr>
            <w:ins w:id="6102" w:author="khanh pham" w:date="2024-12-26T00:50:00Z" w16du:dateUtc="2024-12-25T17:50:00Z">
              <w:r w:rsidRPr="002256E2">
                <w:rPr>
                  <w:rFonts w:ascii="Times New Roman" w:eastAsia="Times New Roman" w:hAnsi="Times New Roman" w:cs="Times New Roman"/>
                  <w:sz w:val="24"/>
                  <w:szCs w:val="24"/>
                </w:rPr>
                <w:t>Chuỗi sự kiện chính</w:t>
              </w:r>
            </w:ins>
          </w:p>
          <w:p w14:paraId="3A07F010" w14:textId="77777777" w:rsidR="00E05C26" w:rsidRPr="002256E2" w:rsidRDefault="00E05C26" w:rsidP="00E05C26">
            <w:pPr>
              <w:widowControl w:val="0"/>
              <w:numPr>
                <w:ilvl w:val="0"/>
                <w:numId w:val="222"/>
              </w:numPr>
              <w:rPr>
                <w:ins w:id="6103" w:author="khanh pham" w:date="2024-12-26T00:50:00Z" w16du:dateUtc="2024-12-25T17:50:00Z"/>
                <w:rFonts w:ascii="Times New Roman" w:eastAsia="Times New Roman" w:hAnsi="Times New Roman" w:cs="Times New Roman"/>
                <w:sz w:val="24"/>
                <w:szCs w:val="24"/>
              </w:rPr>
            </w:pPr>
            <w:ins w:id="6104" w:author="khanh pham" w:date="2024-12-26T00:50:00Z" w16du:dateUtc="2024-12-25T17:50:00Z">
              <w:r w:rsidRPr="002256E2">
                <w:rPr>
                  <w:rFonts w:ascii="Times New Roman" w:eastAsia="Times New Roman" w:hAnsi="Times New Roman" w:cs="Times New Roman"/>
                  <w:sz w:val="24"/>
                  <w:szCs w:val="24"/>
                </w:rPr>
                <w:t xml:space="preserve">Người bán đăng nhập thành công vào hệ thống </w:t>
              </w:r>
            </w:ins>
          </w:p>
          <w:p w14:paraId="5D91745F" w14:textId="77777777" w:rsidR="00E05C26" w:rsidRPr="002256E2" w:rsidRDefault="00E05C26" w:rsidP="00E05C26">
            <w:pPr>
              <w:widowControl w:val="0"/>
              <w:numPr>
                <w:ilvl w:val="0"/>
                <w:numId w:val="222"/>
              </w:numPr>
              <w:rPr>
                <w:ins w:id="6105" w:author="khanh pham" w:date="2024-12-26T00:50:00Z" w16du:dateUtc="2024-12-25T17:50:00Z"/>
                <w:rFonts w:ascii="Times New Roman" w:eastAsia="Times New Roman" w:hAnsi="Times New Roman" w:cs="Times New Roman"/>
                <w:sz w:val="24"/>
                <w:szCs w:val="24"/>
              </w:rPr>
            </w:pPr>
            <w:ins w:id="6106" w:author="khanh pham" w:date="2024-12-26T00:50:00Z" w16du:dateUtc="2024-12-25T17:50:00Z">
              <w:r w:rsidRPr="002256E2">
                <w:rPr>
                  <w:rFonts w:ascii="Times New Roman" w:eastAsia="Times New Roman" w:hAnsi="Times New Roman" w:cs="Times New Roman"/>
                  <w:sz w:val="24"/>
                  <w:szCs w:val="24"/>
                </w:rPr>
                <w:t>Người bán bấm vào phần Quản lý sản phẩm</w:t>
              </w:r>
              <w:r>
                <w:rPr>
                  <w:rFonts w:ascii="Times New Roman" w:eastAsia="Times New Roman" w:hAnsi="Times New Roman" w:cs="Times New Roman"/>
                  <w:sz w:val="24"/>
                  <w:szCs w:val="24"/>
                  <w:lang w:val="en-US"/>
                </w:rPr>
                <w:t xml:space="preserve">, sau đó bấm vào danh sách sản phẩm </w:t>
              </w:r>
            </w:ins>
          </w:p>
          <w:p w14:paraId="302A4332" w14:textId="77777777" w:rsidR="00E05C26" w:rsidRPr="002256E2" w:rsidRDefault="00E05C26" w:rsidP="00E05C26">
            <w:pPr>
              <w:widowControl w:val="0"/>
              <w:numPr>
                <w:ilvl w:val="0"/>
                <w:numId w:val="222"/>
              </w:numPr>
              <w:rPr>
                <w:ins w:id="6107" w:author="khanh pham" w:date="2024-12-26T00:50:00Z" w16du:dateUtc="2024-12-25T17:50:00Z"/>
                <w:rFonts w:ascii="Times New Roman" w:eastAsia="Times New Roman" w:hAnsi="Times New Roman" w:cs="Times New Roman"/>
                <w:sz w:val="24"/>
                <w:szCs w:val="24"/>
              </w:rPr>
            </w:pPr>
            <w:ins w:id="6108" w:author="khanh pham" w:date="2024-12-26T00:50:00Z" w16du:dateUtc="2024-12-25T17:50:00Z">
              <w:r>
                <w:rPr>
                  <w:rFonts w:ascii="Times New Roman" w:eastAsia="Times New Roman" w:hAnsi="Times New Roman" w:cs="Times New Roman"/>
                  <w:sz w:val="24"/>
                  <w:szCs w:val="24"/>
                  <w:lang w:val="en-US"/>
                </w:rPr>
                <w:t xml:space="preserve">Hệ thống hiển thị ra danh sách các sản phẩm bao gồm các trường tên sản phẩm, hình ảnh, nhãn hiệu, danh mục, ngày tạo, sửa lần cuối , các hành động: xem, sửa, xóa và một ô tìm kiếm sản phẩm </w:t>
              </w:r>
            </w:ins>
          </w:p>
          <w:p w14:paraId="6060911B" w14:textId="77777777" w:rsidR="00E05C26" w:rsidRPr="002256E2" w:rsidRDefault="00E05C26" w:rsidP="00E05C26">
            <w:pPr>
              <w:widowControl w:val="0"/>
              <w:numPr>
                <w:ilvl w:val="0"/>
                <w:numId w:val="222"/>
              </w:numPr>
              <w:rPr>
                <w:ins w:id="6109" w:author="khanh pham" w:date="2024-12-26T00:50:00Z" w16du:dateUtc="2024-12-25T17:50:00Z"/>
                <w:rFonts w:ascii="Times New Roman" w:eastAsia="Times New Roman" w:hAnsi="Times New Roman" w:cs="Times New Roman"/>
                <w:sz w:val="24"/>
                <w:szCs w:val="24"/>
              </w:rPr>
            </w:pPr>
            <w:ins w:id="6110" w:author="khanh pham" w:date="2024-12-26T00:50:00Z" w16du:dateUtc="2024-12-25T17:50:00Z">
              <w:r>
                <w:rPr>
                  <w:rFonts w:ascii="Times New Roman" w:eastAsia="Times New Roman" w:hAnsi="Times New Roman" w:cs="Times New Roman"/>
                  <w:sz w:val="24"/>
                  <w:szCs w:val="24"/>
                  <w:lang w:val="en-US"/>
                </w:rPr>
                <w:t xml:space="preserve">Người bán bấm vào tên sản phẩm của sản phẩm mà bạn muốn thêm item cho sản phẩm đó </w:t>
              </w:r>
            </w:ins>
          </w:p>
          <w:p w14:paraId="73AB9EA2" w14:textId="77777777" w:rsidR="00E05C26" w:rsidRPr="00CD1C93" w:rsidRDefault="00E05C26" w:rsidP="00E05C26">
            <w:pPr>
              <w:widowControl w:val="0"/>
              <w:numPr>
                <w:ilvl w:val="0"/>
                <w:numId w:val="222"/>
              </w:numPr>
              <w:rPr>
                <w:ins w:id="6111" w:author="khanh pham" w:date="2024-12-26T00:50:00Z" w16du:dateUtc="2024-12-25T17:50:00Z"/>
                <w:rFonts w:ascii="Times New Roman" w:eastAsia="Times New Roman" w:hAnsi="Times New Roman" w:cs="Times New Roman"/>
                <w:sz w:val="24"/>
                <w:szCs w:val="24"/>
              </w:rPr>
            </w:pPr>
            <w:ins w:id="6112" w:author="khanh pham" w:date="2024-12-26T00:50:00Z" w16du:dateUtc="2024-12-25T17:50:00Z">
              <w:r>
                <w:rPr>
                  <w:rFonts w:ascii="Times New Roman" w:eastAsia="Times New Roman" w:hAnsi="Times New Roman" w:cs="Times New Roman"/>
                  <w:sz w:val="24"/>
                  <w:szCs w:val="24"/>
                  <w:lang w:val="en-US"/>
                </w:rPr>
                <w:t xml:space="preserve">Hệ thống hiển thị giao diện gồm thuộc tính, giá trị, các hành động , mã sản phẩm đó, giá trị thuộc tính của sản phẩm đó, số lượng, tổng bán , giá bán, giá nhập , cũng như hành động sửa và xóa các mã sản phẩm đó </w:t>
              </w:r>
            </w:ins>
          </w:p>
          <w:p w14:paraId="19F1A749" w14:textId="12ACEDA5" w:rsidR="00E05C26" w:rsidRPr="00CD1C93" w:rsidRDefault="00E05C26" w:rsidP="00E05C26">
            <w:pPr>
              <w:widowControl w:val="0"/>
              <w:numPr>
                <w:ilvl w:val="0"/>
                <w:numId w:val="222"/>
              </w:numPr>
              <w:rPr>
                <w:ins w:id="6113" w:author="khanh pham" w:date="2024-12-26T00:50:00Z" w16du:dateUtc="2024-12-25T17:50:00Z"/>
                <w:rFonts w:ascii="Times New Roman" w:eastAsia="Times New Roman" w:hAnsi="Times New Roman" w:cs="Times New Roman"/>
                <w:sz w:val="24"/>
                <w:szCs w:val="24"/>
              </w:rPr>
            </w:pPr>
            <w:ins w:id="6114" w:author="khanh pham" w:date="2024-12-26T00:50:00Z" w16du:dateUtc="2024-12-25T17:50:00Z">
              <w:r>
                <w:rPr>
                  <w:rFonts w:ascii="Times New Roman" w:eastAsia="Times New Roman" w:hAnsi="Times New Roman" w:cs="Times New Roman"/>
                  <w:sz w:val="24"/>
                  <w:szCs w:val="24"/>
                  <w:lang w:val="en-US"/>
                </w:rPr>
                <w:t xml:space="preserve">Người bán bấm vào </w:t>
              </w:r>
            </w:ins>
            <w:ins w:id="6115" w:author="khanh pham" w:date="2024-12-26T00:54:00Z" w16du:dateUtc="2024-12-25T17:54:00Z">
              <w:r w:rsidR="007A6981">
                <w:rPr>
                  <w:rFonts w:ascii="Times New Roman" w:eastAsia="Times New Roman" w:hAnsi="Times New Roman" w:cs="Times New Roman"/>
                  <w:sz w:val="24"/>
                  <w:szCs w:val="24"/>
                  <w:lang w:val="en-US"/>
                </w:rPr>
                <w:t xml:space="preserve">biểu tượng cái bút chì ở phần hành động </w:t>
              </w:r>
            </w:ins>
            <w:ins w:id="6116" w:author="khanh pham" w:date="2024-12-26T01:00:00Z" w16du:dateUtc="2024-12-25T18:00:00Z">
              <w:r w:rsidR="00990CA3">
                <w:rPr>
                  <w:rFonts w:ascii="Times New Roman" w:eastAsia="Times New Roman" w:hAnsi="Times New Roman" w:cs="Times New Roman"/>
                  <w:sz w:val="24"/>
                  <w:szCs w:val="24"/>
                  <w:lang w:val="en-US"/>
                </w:rPr>
                <w:t>của sản phẩm muốn chỉnh sửa</w:t>
              </w:r>
            </w:ins>
          </w:p>
          <w:p w14:paraId="70B6BBCC" w14:textId="77777777" w:rsidR="00E05C26" w:rsidRPr="005A616B" w:rsidRDefault="00E05C26" w:rsidP="00E05C26">
            <w:pPr>
              <w:widowControl w:val="0"/>
              <w:numPr>
                <w:ilvl w:val="0"/>
                <w:numId w:val="222"/>
              </w:numPr>
              <w:rPr>
                <w:ins w:id="6117" w:author="khanh pham" w:date="2024-12-26T00:55:00Z" w16du:dateUtc="2024-12-25T17:55:00Z"/>
                <w:rFonts w:ascii="Times New Roman" w:eastAsia="Times New Roman" w:hAnsi="Times New Roman" w:cs="Times New Roman"/>
                <w:sz w:val="24"/>
                <w:szCs w:val="24"/>
                <w:rPrChange w:id="6118" w:author="khanh pham" w:date="2024-12-26T00:55:00Z" w16du:dateUtc="2024-12-25T17:55:00Z">
                  <w:rPr>
                    <w:ins w:id="6119" w:author="khanh pham" w:date="2024-12-26T00:55:00Z" w16du:dateUtc="2024-12-25T17:55:00Z"/>
                    <w:rFonts w:ascii="Times New Roman" w:eastAsia="Times New Roman" w:hAnsi="Times New Roman" w:cs="Times New Roman"/>
                    <w:sz w:val="24"/>
                    <w:szCs w:val="24"/>
                    <w:lang w:val="en-US"/>
                  </w:rPr>
                </w:rPrChange>
              </w:rPr>
            </w:pPr>
            <w:ins w:id="6120" w:author="khanh pham" w:date="2024-12-26T00:50:00Z" w16du:dateUtc="2024-12-25T17:50:00Z">
              <w:r>
                <w:rPr>
                  <w:rFonts w:ascii="Times New Roman" w:eastAsia="Times New Roman" w:hAnsi="Times New Roman" w:cs="Times New Roman"/>
                  <w:sz w:val="24"/>
                  <w:szCs w:val="24"/>
                  <w:lang w:val="en-US"/>
                </w:rPr>
                <w:t xml:space="preserve"> </w:t>
              </w:r>
            </w:ins>
            <w:ins w:id="6121" w:author="khanh pham" w:date="2024-12-26T00:54:00Z" w16du:dateUtc="2024-12-25T17:54:00Z">
              <w:r w:rsidR="002B10E6">
                <w:rPr>
                  <w:rFonts w:ascii="Times New Roman" w:eastAsia="Times New Roman" w:hAnsi="Times New Roman" w:cs="Times New Roman"/>
                  <w:sz w:val="24"/>
                  <w:szCs w:val="24"/>
                  <w:lang w:val="en-US"/>
                </w:rPr>
                <w:t>Hệ thống hi</w:t>
              </w:r>
            </w:ins>
            <w:ins w:id="6122" w:author="khanh pham" w:date="2024-12-26T00:55:00Z" w16du:dateUtc="2024-12-25T17:55:00Z">
              <w:r w:rsidR="002B10E6">
                <w:rPr>
                  <w:rFonts w:ascii="Times New Roman" w:eastAsia="Times New Roman" w:hAnsi="Times New Roman" w:cs="Times New Roman"/>
                  <w:sz w:val="24"/>
                  <w:szCs w:val="24"/>
                  <w:lang w:val="en-US"/>
                </w:rPr>
                <w:t xml:space="preserve">ển thị giao diện Chỉnh sửa thông tin sản phẩm gồm các trường </w:t>
              </w:r>
              <w:r w:rsidR="005A616B">
                <w:rPr>
                  <w:rFonts w:ascii="Times New Roman" w:eastAsia="Times New Roman" w:hAnsi="Times New Roman" w:cs="Times New Roman"/>
                  <w:sz w:val="24"/>
                  <w:szCs w:val="24"/>
                  <w:lang w:val="en-US"/>
                </w:rPr>
                <w:t xml:space="preserve">Mã sản phẩm, các thuộc tính và giá trị của thuộc tính đã chọn , giá bán và giá nhập </w:t>
              </w:r>
            </w:ins>
          </w:p>
          <w:p w14:paraId="48BAE380" w14:textId="77777777" w:rsidR="005A616B" w:rsidRPr="005A616B" w:rsidRDefault="005A616B" w:rsidP="00E05C26">
            <w:pPr>
              <w:widowControl w:val="0"/>
              <w:numPr>
                <w:ilvl w:val="0"/>
                <w:numId w:val="222"/>
              </w:numPr>
              <w:rPr>
                <w:ins w:id="6123" w:author="khanh pham" w:date="2024-12-26T00:56:00Z" w16du:dateUtc="2024-12-25T17:56:00Z"/>
                <w:rFonts w:ascii="Times New Roman" w:eastAsia="Times New Roman" w:hAnsi="Times New Roman" w:cs="Times New Roman"/>
                <w:sz w:val="24"/>
                <w:szCs w:val="24"/>
                <w:rPrChange w:id="6124" w:author="khanh pham" w:date="2024-12-26T00:56:00Z" w16du:dateUtc="2024-12-25T17:56:00Z">
                  <w:rPr>
                    <w:ins w:id="6125" w:author="khanh pham" w:date="2024-12-26T00:56:00Z" w16du:dateUtc="2024-12-25T17:56:00Z"/>
                    <w:rFonts w:ascii="Times New Roman" w:eastAsia="Times New Roman" w:hAnsi="Times New Roman" w:cs="Times New Roman"/>
                    <w:sz w:val="24"/>
                    <w:szCs w:val="24"/>
                    <w:lang w:val="en-US"/>
                  </w:rPr>
                </w:rPrChange>
              </w:rPr>
            </w:pPr>
            <w:ins w:id="6126" w:author="khanh pham" w:date="2024-12-26T00:55:00Z" w16du:dateUtc="2024-12-25T17:55:00Z">
              <w:r>
                <w:rPr>
                  <w:rFonts w:ascii="Times New Roman" w:eastAsia="Times New Roman" w:hAnsi="Times New Roman" w:cs="Times New Roman"/>
                  <w:sz w:val="24"/>
                  <w:szCs w:val="24"/>
                  <w:lang w:val="en-US"/>
                </w:rPr>
                <w:t>Người bán c</w:t>
              </w:r>
            </w:ins>
            <w:ins w:id="6127" w:author="khanh pham" w:date="2024-12-26T00:56:00Z" w16du:dateUtc="2024-12-25T17:56:00Z">
              <w:r>
                <w:rPr>
                  <w:rFonts w:ascii="Times New Roman" w:eastAsia="Times New Roman" w:hAnsi="Times New Roman" w:cs="Times New Roman"/>
                  <w:sz w:val="24"/>
                  <w:szCs w:val="24"/>
                  <w:lang w:val="en-US"/>
                </w:rPr>
                <w:t xml:space="preserve">hỉnh sửa cập nhập thông tin mới và bấm nút Lưu </w:t>
              </w:r>
            </w:ins>
          </w:p>
          <w:p w14:paraId="17976F81" w14:textId="23B76805" w:rsidR="00E05C26" w:rsidRPr="002256E2" w:rsidRDefault="00010E07" w:rsidP="00E05C26">
            <w:pPr>
              <w:widowControl w:val="0"/>
              <w:numPr>
                <w:ilvl w:val="0"/>
                <w:numId w:val="222"/>
              </w:numPr>
              <w:rPr>
                <w:ins w:id="6128" w:author="khanh pham" w:date="2024-12-26T00:50:00Z" w16du:dateUtc="2024-12-25T17:50:00Z"/>
                <w:rFonts w:ascii="Times New Roman" w:eastAsia="Times New Roman" w:hAnsi="Times New Roman" w:cs="Times New Roman"/>
                <w:sz w:val="24"/>
                <w:szCs w:val="24"/>
              </w:rPr>
            </w:pPr>
            <w:ins w:id="6129" w:author="khanh pham" w:date="2024-12-26T00:57:00Z" w16du:dateUtc="2024-12-25T17:57:00Z">
              <w:r>
                <w:rPr>
                  <w:rFonts w:ascii="Times New Roman" w:eastAsia="Times New Roman" w:hAnsi="Times New Roman" w:cs="Times New Roman"/>
                  <w:sz w:val="24"/>
                  <w:szCs w:val="24"/>
                  <w:lang w:val="en-US"/>
                </w:rPr>
                <w:t xml:space="preserve">Hệ thống hiển thị thông báo Cập nhật thành công </w:t>
              </w:r>
            </w:ins>
          </w:p>
        </w:tc>
      </w:tr>
      <w:tr w:rsidR="00E05C26" w:rsidRPr="002256E2" w14:paraId="3C05412F" w14:textId="77777777">
        <w:trPr>
          <w:trHeight w:val="480"/>
          <w:ins w:id="6130" w:author="khanh pham" w:date="2024-12-26T00:50:00Z" w16du:dateUtc="2024-12-25T17:50:00Z"/>
        </w:trPr>
        <w:tc>
          <w:tcPr>
            <w:tcW w:w="8280" w:type="dxa"/>
            <w:gridSpan w:val="2"/>
            <w:shd w:val="clear" w:color="auto" w:fill="auto"/>
            <w:tcMar>
              <w:top w:w="100" w:type="dxa"/>
              <w:left w:w="100" w:type="dxa"/>
              <w:bottom w:w="100" w:type="dxa"/>
              <w:right w:w="100" w:type="dxa"/>
            </w:tcMar>
          </w:tcPr>
          <w:p w14:paraId="5BEDFCF5" w14:textId="77777777" w:rsidR="00E05C26" w:rsidRDefault="00E05C26">
            <w:pPr>
              <w:widowControl w:val="0"/>
              <w:spacing w:line="240" w:lineRule="auto"/>
              <w:ind w:left="94"/>
              <w:rPr>
                <w:ins w:id="6131" w:author="khanh pham" w:date="2024-12-26T00:50:00Z" w16du:dateUtc="2024-12-25T17:50:00Z"/>
                <w:rFonts w:ascii="Times New Roman" w:eastAsia="Times New Roman" w:hAnsi="Times New Roman" w:cs="Times New Roman"/>
                <w:sz w:val="24"/>
                <w:szCs w:val="24"/>
                <w:lang w:val="en-US"/>
              </w:rPr>
            </w:pPr>
            <w:ins w:id="6132" w:author="khanh pham" w:date="2024-12-26T00:50:00Z" w16du:dateUtc="2024-12-25T17:50:00Z">
              <w:r w:rsidRPr="002256E2">
                <w:rPr>
                  <w:rFonts w:ascii="Times New Roman" w:eastAsia="Times New Roman" w:hAnsi="Times New Roman" w:cs="Times New Roman"/>
                  <w:sz w:val="24"/>
                  <w:szCs w:val="24"/>
                </w:rPr>
                <w:t>Ngoại lệ:</w:t>
              </w:r>
            </w:ins>
          </w:p>
          <w:p w14:paraId="540E19EB" w14:textId="77777777" w:rsidR="00E05C26" w:rsidRPr="002256E2" w:rsidRDefault="00E05C26">
            <w:pPr>
              <w:widowControl w:val="0"/>
              <w:spacing w:line="240" w:lineRule="auto"/>
              <w:ind w:left="94"/>
              <w:rPr>
                <w:ins w:id="6133" w:author="khanh pham" w:date="2024-12-26T00:50:00Z" w16du:dateUtc="2024-12-25T17:50:00Z"/>
                <w:rFonts w:ascii="Times New Roman" w:eastAsia="Times New Roman" w:hAnsi="Times New Roman" w:cs="Times New Roman"/>
                <w:sz w:val="24"/>
                <w:szCs w:val="24"/>
                <w:lang w:val="en-US"/>
              </w:rPr>
            </w:pPr>
            <w:ins w:id="6134" w:author="khanh pham" w:date="2024-12-26T00:50:00Z" w16du:dateUtc="2024-12-25T17:50:00Z">
              <w:r>
                <w:rPr>
                  <w:rFonts w:ascii="Times New Roman" w:eastAsia="Times New Roman" w:hAnsi="Times New Roman" w:cs="Times New Roman"/>
                  <w:sz w:val="24"/>
                  <w:szCs w:val="24"/>
                  <w:lang w:val="en-US"/>
                </w:rPr>
                <w:t xml:space="preserve">    </w:t>
              </w:r>
            </w:ins>
          </w:p>
        </w:tc>
      </w:tr>
    </w:tbl>
    <w:p w14:paraId="46C83236" w14:textId="4C19CD87" w:rsidR="00304A03" w:rsidRPr="00F25160" w:rsidRDefault="00304A03" w:rsidP="00304A03">
      <w:pPr>
        <w:pStyle w:val="Caption"/>
        <w:rPr>
          <w:ins w:id="6135" w:author="Kiên Lê Trung" w:date="2024-12-26T02:16:00Z" w16du:dateUtc="2024-12-25T19:16:00Z"/>
          <w:rFonts w:cs="Times New Roman"/>
          <w:szCs w:val="24"/>
          <w:lang w:val="en-US"/>
        </w:rPr>
        <w:pPrChange w:id="6136" w:author="Kiên Lê Trung" w:date="2024-12-26T02:16:00Z" w16du:dateUtc="2024-12-25T19:16:00Z">
          <w:pPr>
            <w:pStyle w:val="ListParagraph"/>
            <w:numPr>
              <w:numId w:val="223"/>
            </w:numPr>
            <w:spacing w:after="240"/>
            <w:ind w:left="1080" w:hanging="360"/>
          </w:pPr>
        </w:pPrChange>
      </w:pPr>
      <w:ins w:id="6137" w:author="Kiên Lê Trung" w:date="2024-12-26T02:16:00Z" w16du:dateUtc="2024-12-25T19:16:00Z">
        <w:r>
          <w:t xml:space="preserve">Bảng </w:t>
        </w:r>
        <w:r>
          <w:fldChar w:fldCharType="begin"/>
        </w:r>
        <w:r>
          <w:instrText xml:space="preserve"> STYLEREF 1 \s </w:instrText>
        </w:r>
      </w:ins>
      <w:r>
        <w:fldChar w:fldCharType="separate"/>
      </w:r>
      <w:r>
        <w:rPr>
          <w:noProof/>
        </w:rPr>
        <w:t>2</w:t>
      </w:r>
      <w:ins w:id="6138" w:author="Kiên Lê Trung" w:date="2024-12-26T02:16:00Z" w16du:dateUtc="2024-12-25T19:16:00Z">
        <w:r>
          <w:fldChar w:fldCharType="end"/>
        </w:r>
        <w:r>
          <w:t>.</w:t>
        </w:r>
        <w:r>
          <w:fldChar w:fldCharType="begin"/>
        </w:r>
        <w:r>
          <w:instrText xml:space="preserve"> SEQ Bảng \* ARABIC \s 1 </w:instrText>
        </w:r>
      </w:ins>
      <w:r>
        <w:fldChar w:fldCharType="separate"/>
      </w:r>
      <w:ins w:id="6139" w:author="Kiên Lê Trung" w:date="2024-12-26T02:16:00Z" w16du:dateUtc="2024-12-25T19:16:00Z">
        <w:r>
          <w:rPr>
            <w:noProof/>
          </w:rPr>
          <w:t>22</w:t>
        </w:r>
        <w:r>
          <w:fldChar w:fldCharType="end"/>
        </w:r>
        <w:r>
          <w:rPr>
            <w:lang w:val="en-US"/>
          </w:rPr>
          <w:t xml:space="preserve"> Kịch bản </w:t>
        </w:r>
      </w:ins>
      <w:ins w:id="6140" w:author="Kiên Lê Trung" w:date="2024-12-26T02:17:00Z" w16du:dateUtc="2024-12-25T19:17:00Z">
        <w:r w:rsidR="00F25160">
          <w:rPr>
            <w:lang w:val="en-US"/>
          </w:rPr>
          <w:t>người bán chỉnh sửa item của sản phẩm</w:t>
        </w:r>
      </w:ins>
    </w:p>
    <w:p w14:paraId="0CCBB1DD" w14:textId="36F09671" w:rsidR="00E05C26" w:rsidRPr="00FE4F27" w:rsidRDefault="00010E07" w:rsidP="00FE4F27">
      <w:pPr>
        <w:pStyle w:val="ListParagraph"/>
        <w:numPr>
          <w:ilvl w:val="0"/>
          <w:numId w:val="223"/>
        </w:numPr>
        <w:spacing w:after="240"/>
        <w:ind w:left="1080"/>
        <w:rPr>
          <w:ins w:id="6141" w:author="khanh pham" w:date="2024-12-26T00:58:00Z" w16du:dateUtc="2024-12-25T17:58:00Z"/>
          <w:rFonts w:ascii="Times New Roman" w:hAnsi="Times New Roman" w:cs="Times New Roman"/>
          <w:sz w:val="24"/>
          <w:szCs w:val="24"/>
          <w:lang w:val="en-US"/>
          <w:rPrChange w:id="6142" w:author="Kiên Lê Trung" w:date="2024-12-26T00:22:00Z" w16du:dateUtc="2024-12-25T17:22:00Z">
            <w:rPr>
              <w:ins w:id="6143" w:author="khanh pham" w:date="2024-12-26T00:58:00Z" w16du:dateUtc="2024-12-25T17:58:00Z"/>
              <w:rFonts w:ascii="Times New Roman" w:hAnsi="Times New Roman" w:cs="Times New Roman"/>
              <w:b/>
              <w:sz w:val="26"/>
              <w:szCs w:val="26"/>
              <w:lang w:val="en-US"/>
            </w:rPr>
          </w:rPrChange>
        </w:rPr>
        <w:pPrChange w:id="6144" w:author="khanh pham" w:date="2024-12-26T00:51:00Z" w16du:dateUtc="2024-12-25T17:51:00Z">
          <w:pPr>
            <w:pStyle w:val="ListParagraph"/>
            <w:numPr>
              <w:numId w:val="188"/>
            </w:numPr>
            <w:ind w:left="993" w:hanging="360"/>
          </w:pPr>
        </w:pPrChange>
      </w:pPr>
      <w:ins w:id="6145" w:author="khanh pham" w:date="2024-12-26T00:58:00Z" w16du:dateUtc="2024-12-25T17:58:00Z">
        <w:r w:rsidRPr="00FE4F27">
          <w:rPr>
            <w:rFonts w:ascii="Times New Roman" w:hAnsi="Times New Roman" w:cs="Times New Roman"/>
            <w:sz w:val="24"/>
            <w:szCs w:val="24"/>
            <w:lang w:val="en-US"/>
            <w:rPrChange w:id="6146" w:author="khanh pham" w:date="2024-12-26T00:58:00Z" w16du:dateUtc="2024-12-25T17:58:00Z">
              <w:rPr>
                <w:lang w:val="en-US"/>
              </w:rPr>
            </w:rPrChange>
          </w:rPr>
          <w:t xml:space="preserve">Kịch bản </w:t>
        </w:r>
        <w:r w:rsidR="00FE4F27" w:rsidRPr="00FE4F27">
          <w:rPr>
            <w:rFonts w:ascii="Times New Roman" w:hAnsi="Times New Roman" w:cs="Times New Roman"/>
            <w:sz w:val="24"/>
            <w:szCs w:val="24"/>
            <w:lang w:val="en-US"/>
            <w:rPrChange w:id="6147" w:author="khanh pham" w:date="2024-12-26T00:58:00Z" w16du:dateUtc="2024-12-25T17:58:00Z">
              <w:rPr>
                <w:lang w:val="en-US"/>
              </w:rPr>
            </w:rPrChange>
          </w:rPr>
          <w:t xml:space="preserve">chức năng xoá item sản phẩm </w:t>
        </w:r>
      </w:ins>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FE4F27" w:rsidRPr="002256E2" w14:paraId="2C3DC565" w14:textId="77777777">
        <w:trPr>
          <w:ins w:id="6148" w:author="khanh pham" w:date="2024-12-26T00:58:00Z" w16du:dateUtc="2024-12-25T17:58:00Z"/>
        </w:trPr>
        <w:tc>
          <w:tcPr>
            <w:tcW w:w="2655" w:type="dxa"/>
            <w:shd w:val="clear" w:color="auto" w:fill="auto"/>
            <w:tcMar>
              <w:top w:w="100" w:type="dxa"/>
              <w:left w:w="100" w:type="dxa"/>
              <w:bottom w:w="100" w:type="dxa"/>
              <w:right w:w="100" w:type="dxa"/>
            </w:tcMar>
          </w:tcPr>
          <w:p w14:paraId="0C2D13EE" w14:textId="77777777" w:rsidR="00FE4F27" w:rsidRPr="002256E2" w:rsidRDefault="00FE4F27">
            <w:pPr>
              <w:widowControl w:val="0"/>
              <w:spacing w:line="240" w:lineRule="auto"/>
              <w:ind w:left="94"/>
              <w:rPr>
                <w:ins w:id="6149" w:author="khanh pham" w:date="2024-12-26T00:58:00Z" w16du:dateUtc="2024-12-25T17:58:00Z"/>
                <w:rFonts w:ascii="Times New Roman" w:eastAsia="Times New Roman" w:hAnsi="Times New Roman" w:cs="Times New Roman"/>
                <w:sz w:val="24"/>
                <w:szCs w:val="24"/>
              </w:rPr>
            </w:pPr>
            <w:ins w:id="6150" w:author="khanh pham" w:date="2024-12-26T00:58:00Z" w16du:dateUtc="2024-12-25T17:58:00Z">
              <w:r w:rsidRPr="002256E2">
                <w:rPr>
                  <w:rFonts w:ascii="Times New Roman" w:eastAsia="Times New Roman" w:hAnsi="Times New Roman" w:cs="Times New Roman"/>
                  <w:sz w:val="24"/>
                  <w:szCs w:val="24"/>
                </w:rPr>
                <w:t>Usecase</w:t>
              </w:r>
            </w:ins>
          </w:p>
        </w:tc>
        <w:tc>
          <w:tcPr>
            <w:tcW w:w="5625" w:type="dxa"/>
            <w:shd w:val="clear" w:color="auto" w:fill="auto"/>
            <w:tcMar>
              <w:top w:w="100" w:type="dxa"/>
              <w:left w:w="100" w:type="dxa"/>
              <w:bottom w:w="100" w:type="dxa"/>
              <w:right w:w="100" w:type="dxa"/>
            </w:tcMar>
          </w:tcPr>
          <w:p w14:paraId="38623FFE" w14:textId="2F9D47A5" w:rsidR="00FE4F27" w:rsidRPr="002256E2" w:rsidRDefault="00990CA3">
            <w:pPr>
              <w:widowControl w:val="0"/>
              <w:spacing w:line="240" w:lineRule="auto"/>
              <w:rPr>
                <w:ins w:id="6151" w:author="khanh pham" w:date="2024-12-26T00:58:00Z" w16du:dateUtc="2024-12-25T17:58:00Z"/>
                <w:rFonts w:ascii="Times New Roman" w:eastAsia="Times New Roman" w:hAnsi="Times New Roman" w:cs="Times New Roman"/>
                <w:sz w:val="24"/>
                <w:szCs w:val="24"/>
              </w:rPr>
            </w:pPr>
            <w:ins w:id="6152" w:author="khanh pham" w:date="2024-12-26T00:59:00Z" w16du:dateUtc="2024-12-25T17:59:00Z">
              <w:r>
                <w:rPr>
                  <w:rFonts w:ascii="Times New Roman" w:eastAsia="Times New Roman" w:hAnsi="Times New Roman" w:cs="Times New Roman"/>
                  <w:sz w:val="24"/>
                  <w:szCs w:val="24"/>
                  <w:lang w:val="en-US"/>
                </w:rPr>
                <w:t>Xoá</w:t>
              </w:r>
            </w:ins>
            <w:ins w:id="6153" w:author="khanh pham" w:date="2024-12-26T00:58:00Z" w16du:dateUtc="2024-12-25T17:58:00Z">
              <w:r w:rsidR="00FE4F27">
                <w:rPr>
                  <w:rFonts w:ascii="Times New Roman" w:eastAsia="Times New Roman" w:hAnsi="Times New Roman" w:cs="Times New Roman"/>
                  <w:sz w:val="24"/>
                  <w:szCs w:val="24"/>
                  <w:lang w:val="en-US"/>
                </w:rPr>
                <w:t xml:space="preserve"> item của sản phẩm</w:t>
              </w:r>
              <w:r w:rsidR="00FE4F27" w:rsidRPr="002256E2">
                <w:rPr>
                  <w:rFonts w:ascii="Times New Roman" w:eastAsia="Times New Roman" w:hAnsi="Times New Roman" w:cs="Times New Roman"/>
                  <w:sz w:val="24"/>
                  <w:szCs w:val="24"/>
                </w:rPr>
                <w:t xml:space="preserve"> </w:t>
              </w:r>
            </w:ins>
          </w:p>
        </w:tc>
      </w:tr>
      <w:tr w:rsidR="00FE4F27" w:rsidRPr="002256E2" w14:paraId="12D3A049" w14:textId="77777777">
        <w:trPr>
          <w:ins w:id="6154" w:author="khanh pham" w:date="2024-12-26T00:58:00Z" w16du:dateUtc="2024-12-25T17:58:00Z"/>
        </w:trPr>
        <w:tc>
          <w:tcPr>
            <w:tcW w:w="2655" w:type="dxa"/>
            <w:shd w:val="clear" w:color="auto" w:fill="auto"/>
            <w:tcMar>
              <w:top w:w="100" w:type="dxa"/>
              <w:left w:w="100" w:type="dxa"/>
              <w:bottom w:w="100" w:type="dxa"/>
              <w:right w:w="100" w:type="dxa"/>
            </w:tcMar>
          </w:tcPr>
          <w:p w14:paraId="58CA9087" w14:textId="77777777" w:rsidR="00FE4F27" w:rsidRPr="002256E2" w:rsidRDefault="00FE4F27">
            <w:pPr>
              <w:widowControl w:val="0"/>
              <w:spacing w:line="240" w:lineRule="auto"/>
              <w:ind w:left="94"/>
              <w:rPr>
                <w:ins w:id="6155" w:author="khanh pham" w:date="2024-12-26T00:58:00Z" w16du:dateUtc="2024-12-25T17:58:00Z"/>
                <w:rFonts w:ascii="Times New Roman" w:eastAsia="Times New Roman" w:hAnsi="Times New Roman" w:cs="Times New Roman"/>
                <w:sz w:val="24"/>
                <w:szCs w:val="24"/>
              </w:rPr>
            </w:pPr>
            <w:ins w:id="6156" w:author="khanh pham" w:date="2024-12-26T00:58:00Z" w16du:dateUtc="2024-12-25T17:58:00Z">
              <w:r w:rsidRPr="002256E2">
                <w:rPr>
                  <w:rFonts w:ascii="Times New Roman" w:eastAsia="Times New Roman" w:hAnsi="Times New Roman" w:cs="Times New Roman"/>
                  <w:sz w:val="24"/>
                  <w:szCs w:val="24"/>
                </w:rPr>
                <w:t>Actor</w:t>
              </w:r>
            </w:ins>
          </w:p>
        </w:tc>
        <w:tc>
          <w:tcPr>
            <w:tcW w:w="5625" w:type="dxa"/>
            <w:shd w:val="clear" w:color="auto" w:fill="auto"/>
            <w:tcMar>
              <w:top w:w="100" w:type="dxa"/>
              <w:left w:w="100" w:type="dxa"/>
              <w:bottom w:w="100" w:type="dxa"/>
              <w:right w:w="100" w:type="dxa"/>
            </w:tcMar>
          </w:tcPr>
          <w:p w14:paraId="6E1766E7" w14:textId="77777777" w:rsidR="00FE4F27" w:rsidRPr="002256E2" w:rsidRDefault="00FE4F27">
            <w:pPr>
              <w:widowControl w:val="0"/>
              <w:spacing w:line="240" w:lineRule="auto"/>
              <w:rPr>
                <w:ins w:id="6157" w:author="khanh pham" w:date="2024-12-26T00:58:00Z" w16du:dateUtc="2024-12-25T17:58:00Z"/>
                <w:rFonts w:ascii="Times New Roman" w:eastAsia="Times New Roman" w:hAnsi="Times New Roman" w:cs="Times New Roman"/>
                <w:sz w:val="24"/>
                <w:szCs w:val="24"/>
              </w:rPr>
            </w:pPr>
            <w:ins w:id="6158" w:author="khanh pham" w:date="2024-12-26T00:58:00Z" w16du:dateUtc="2024-12-25T17:58:00Z">
              <w:r w:rsidRPr="002256E2">
                <w:rPr>
                  <w:rFonts w:ascii="Times New Roman" w:eastAsia="Times New Roman" w:hAnsi="Times New Roman" w:cs="Times New Roman"/>
                  <w:sz w:val="24"/>
                  <w:szCs w:val="24"/>
                </w:rPr>
                <w:t>Người bán</w:t>
              </w:r>
            </w:ins>
          </w:p>
        </w:tc>
      </w:tr>
      <w:tr w:rsidR="00FE4F27" w:rsidRPr="002256E2" w14:paraId="4981BA0F" w14:textId="77777777">
        <w:trPr>
          <w:ins w:id="6159" w:author="khanh pham" w:date="2024-12-26T00:58:00Z" w16du:dateUtc="2024-12-25T17:58:00Z"/>
        </w:trPr>
        <w:tc>
          <w:tcPr>
            <w:tcW w:w="2655" w:type="dxa"/>
            <w:shd w:val="clear" w:color="auto" w:fill="auto"/>
            <w:tcMar>
              <w:top w:w="100" w:type="dxa"/>
              <w:left w:w="100" w:type="dxa"/>
              <w:bottom w:w="100" w:type="dxa"/>
              <w:right w:w="100" w:type="dxa"/>
            </w:tcMar>
          </w:tcPr>
          <w:p w14:paraId="5BB8C771" w14:textId="77777777" w:rsidR="00FE4F27" w:rsidRPr="002256E2" w:rsidRDefault="00FE4F27">
            <w:pPr>
              <w:widowControl w:val="0"/>
              <w:spacing w:line="240" w:lineRule="auto"/>
              <w:ind w:left="94"/>
              <w:rPr>
                <w:ins w:id="6160" w:author="khanh pham" w:date="2024-12-26T00:58:00Z" w16du:dateUtc="2024-12-25T17:58:00Z"/>
                <w:rFonts w:ascii="Times New Roman" w:eastAsia="Times New Roman" w:hAnsi="Times New Roman" w:cs="Times New Roman"/>
                <w:sz w:val="24"/>
                <w:szCs w:val="24"/>
              </w:rPr>
            </w:pPr>
            <w:ins w:id="6161" w:author="khanh pham" w:date="2024-12-26T00:58:00Z" w16du:dateUtc="2024-12-25T17:58:00Z">
              <w:r w:rsidRPr="002256E2">
                <w:rPr>
                  <w:rFonts w:ascii="Times New Roman" w:eastAsia="Times New Roman" w:hAnsi="Times New Roman" w:cs="Times New Roman"/>
                  <w:sz w:val="24"/>
                  <w:szCs w:val="24"/>
                </w:rPr>
                <w:t>Tiền điều kiện</w:t>
              </w:r>
            </w:ins>
          </w:p>
        </w:tc>
        <w:tc>
          <w:tcPr>
            <w:tcW w:w="5625" w:type="dxa"/>
            <w:shd w:val="clear" w:color="auto" w:fill="auto"/>
            <w:tcMar>
              <w:top w:w="100" w:type="dxa"/>
              <w:left w:w="100" w:type="dxa"/>
              <w:bottom w:w="100" w:type="dxa"/>
              <w:right w:w="100" w:type="dxa"/>
            </w:tcMar>
          </w:tcPr>
          <w:p w14:paraId="5AC8195C" w14:textId="77777777" w:rsidR="00FE4F27" w:rsidRPr="002256E2" w:rsidRDefault="00FE4F27">
            <w:pPr>
              <w:widowControl w:val="0"/>
              <w:spacing w:line="240" w:lineRule="auto"/>
              <w:rPr>
                <w:ins w:id="6162" w:author="khanh pham" w:date="2024-12-26T00:58:00Z" w16du:dateUtc="2024-12-25T17:58:00Z"/>
                <w:rFonts w:ascii="Times New Roman" w:eastAsia="Times New Roman" w:hAnsi="Times New Roman" w:cs="Times New Roman"/>
                <w:sz w:val="24"/>
                <w:szCs w:val="24"/>
              </w:rPr>
            </w:pPr>
            <w:ins w:id="6163" w:author="khanh pham" w:date="2024-12-26T00:58:00Z" w16du:dateUtc="2024-12-25T17:58:00Z">
              <w:r w:rsidRPr="002256E2">
                <w:rPr>
                  <w:rFonts w:ascii="Times New Roman" w:eastAsia="Times New Roman" w:hAnsi="Times New Roman" w:cs="Times New Roman"/>
                  <w:sz w:val="24"/>
                  <w:szCs w:val="24"/>
                </w:rPr>
                <w:t>Người bán đã đăng nhập thành công vào hệ thống</w:t>
              </w:r>
            </w:ins>
          </w:p>
        </w:tc>
      </w:tr>
      <w:tr w:rsidR="00FE4F27" w:rsidRPr="002256E2" w14:paraId="700AB1C6" w14:textId="77777777">
        <w:trPr>
          <w:ins w:id="6164" w:author="khanh pham" w:date="2024-12-26T00:58:00Z" w16du:dateUtc="2024-12-25T17:58:00Z"/>
        </w:trPr>
        <w:tc>
          <w:tcPr>
            <w:tcW w:w="2655" w:type="dxa"/>
            <w:shd w:val="clear" w:color="auto" w:fill="auto"/>
            <w:tcMar>
              <w:top w:w="100" w:type="dxa"/>
              <w:left w:w="100" w:type="dxa"/>
              <w:bottom w:w="100" w:type="dxa"/>
              <w:right w:w="100" w:type="dxa"/>
            </w:tcMar>
          </w:tcPr>
          <w:p w14:paraId="10CBB0E9" w14:textId="77777777" w:rsidR="00FE4F27" w:rsidRPr="002256E2" w:rsidRDefault="00FE4F27">
            <w:pPr>
              <w:widowControl w:val="0"/>
              <w:spacing w:before="3" w:line="240" w:lineRule="auto"/>
              <w:ind w:left="141"/>
              <w:rPr>
                <w:ins w:id="6165" w:author="khanh pham" w:date="2024-12-26T00:58:00Z" w16du:dateUtc="2024-12-25T17:58:00Z"/>
                <w:rFonts w:ascii="Times New Roman" w:eastAsia="Times New Roman" w:hAnsi="Times New Roman" w:cs="Times New Roman"/>
                <w:sz w:val="24"/>
                <w:szCs w:val="24"/>
              </w:rPr>
            </w:pPr>
            <w:ins w:id="6166" w:author="khanh pham" w:date="2024-12-26T00:58:00Z" w16du:dateUtc="2024-12-25T17:58:00Z">
              <w:r w:rsidRPr="002256E2">
                <w:rPr>
                  <w:rFonts w:ascii="Times New Roman" w:eastAsia="Times New Roman" w:hAnsi="Times New Roman" w:cs="Times New Roman"/>
                  <w:sz w:val="24"/>
                  <w:szCs w:val="24"/>
                </w:rPr>
                <w:t>Hậu điều kiện</w:t>
              </w:r>
            </w:ins>
          </w:p>
        </w:tc>
        <w:tc>
          <w:tcPr>
            <w:tcW w:w="5625" w:type="dxa"/>
            <w:shd w:val="clear" w:color="auto" w:fill="auto"/>
            <w:tcMar>
              <w:top w:w="100" w:type="dxa"/>
              <w:left w:w="100" w:type="dxa"/>
              <w:bottom w:w="100" w:type="dxa"/>
              <w:right w:w="100" w:type="dxa"/>
            </w:tcMar>
          </w:tcPr>
          <w:p w14:paraId="714E9DDA" w14:textId="5E69ABAD" w:rsidR="00FE4F27" w:rsidRPr="002256E2" w:rsidRDefault="00FE4F27">
            <w:pPr>
              <w:spacing w:line="240" w:lineRule="auto"/>
              <w:rPr>
                <w:ins w:id="6167" w:author="khanh pham" w:date="2024-12-26T00:58:00Z" w16du:dateUtc="2024-12-25T17:58:00Z"/>
                <w:rFonts w:ascii="Times New Roman" w:eastAsia="Times New Roman" w:hAnsi="Times New Roman" w:cs="Times New Roman"/>
                <w:sz w:val="24"/>
                <w:szCs w:val="24"/>
              </w:rPr>
            </w:pPr>
            <w:ins w:id="6168" w:author="khanh pham" w:date="2024-12-26T00:58:00Z" w16du:dateUtc="2024-12-25T17:58:00Z">
              <w:r w:rsidRPr="002256E2">
                <w:rPr>
                  <w:rFonts w:ascii="Times New Roman" w:eastAsia="Times New Roman" w:hAnsi="Times New Roman" w:cs="Times New Roman"/>
                  <w:sz w:val="24"/>
                  <w:szCs w:val="24"/>
                </w:rPr>
                <w:t xml:space="preserve">Người bán </w:t>
              </w:r>
            </w:ins>
            <w:ins w:id="6169" w:author="khanh pham" w:date="2024-12-26T00:59:00Z" w16du:dateUtc="2024-12-25T17:59:00Z">
              <w:r w:rsidR="00990CA3">
                <w:rPr>
                  <w:rFonts w:ascii="Times New Roman" w:eastAsia="Times New Roman" w:hAnsi="Times New Roman" w:cs="Times New Roman"/>
                  <w:sz w:val="24"/>
                  <w:szCs w:val="24"/>
                  <w:lang w:val="en-US"/>
                </w:rPr>
                <w:t>xoá</w:t>
              </w:r>
            </w:ins>
            <w:ins w:id="6170" w:author="khanh pham" w:date="2024-12-26T00:58:00Z" w16du:dateUtc="2024-12-25T17:58:00Z">
              <w:r>
                <w:rPr>
                  <w:rFonts w:ascii="Times New Roman" w:eastAsia="Times New Roman" w:hAnsi="Times New Roman" w:cs="Times New Roman"/>
                  <w:sz w:val="24"/>
                  <w:szCs w:val="24"/>
                  <w:lang w:val="en-US"/>
                </w:rPr>
                <w:t xml:space="preserve"> item của</w:t>
              </w:r>
              <w:r w:rsidRPr="002256E2">
                <w:rPr>
                  <w:rFonts w:ascii="Times New Roman" w:eastAsia="Times New Roman" w:hAnsi="Times New Roman" w:cs="Times New Roman"/>
                  <w:sz w:val="24"/>
                  <w:szCs w:val="24"/>
                </w:rPr>
                <w:t xml:space="preserve"> sản phẩm thành công</w:t>
              </w:r>
            </w:ins>
          </w:p>
        </w:tc>
      </w:tr>
      <w:tr w:rsidR="00FE4F27" w:rsidRPr="002256E2" w14:paraId="141202E7" w14:textId="77777777">
        <w:trPr>
          <w:trHeight w:val="480"/>
          <w:ins w:id="6171" w:author="khanh pham" w:date="2024-12-26T00:58:00Z" w16du:dateUtc="2024-12-25T17:58:00Z"/>
        </w:trPr>
        <w:tc>
          <w:tcPr>
            <w:tcW w:w="8280" w:type="dxa"/>
            <w:gridSpan w:val="2"/>
            <w:shd w:val="clear" w:color="auto" w:fill="auto"/>
            <w:tcMar>
              <w:top w:w="100" w:type="dxa"/>
              <w:left w:w="100" w:type="dxa"/>
              <w:bottom w:w="100" w:type="dxa"/>
              <w:right w:w="100" w:type="dxa"/>
            </w:tcMar>
          </w:tcPr>
          <w:p w14:paraId="6552E340" w14:textId="77777777" w:rsidR="00FE4F27" w:rsidRPr="002256E2" w:rsidRDefault="00FE4F27">
            <w:pPr>
              <w:widowControl w:val="0"/>
              <w:ind w:left="94"/>
              <w:rPr>
                <w:ins w:id="6172" w:author="khanh pham" w:date="2024-12-26T00:58:00Z" w16du:dateUtc="2024-12-25T17:58:00Z"/>
                <w:rFonts w:ascii="Times New Roman" w:eastAsia="Times New Roman" w:hAnsi="Times New Roman" w:cs="Times New Roman"/>
                <w:sz w:val="24"/>
                <w:szCs w:val="24"/>
              </w:rPr>
            </w:pPr>
            <w:ins w:id="6173" w:author="khanh pham" w:date="2024-12-26T00:58:00Z" w16du:dateUtc="2024-12-25T17:58:00Z">
              <w:r w:rsidRPr="002256E2">
                <w:rPr>
                  <w:rFonts w:ascii="Times New Roman" w:eastAsia="Times New Roman" w:hAnsi="Times New Roman" w:cs="Times New Roman"/>
                  <w:sz w:val="24"/>
                  <w:szCs w:val="24"/>
                </w:rPr>
                <w:t>Chuỗi sự kiện chính</w:t>
              </w:r>
            </w:ins>
          </w:p>
          <w:p w14:paraId="37E504DD" w14:textId="77777777" w:rsidR="00FE4F27" w:rsidRPr="002256E2" w:rsidRDefault="00FE4F27" w:rsidP="00FE4F27">
            <w:pPr>
              <w:widowControl w:val="0"/>
              <w:numPr>
                <w:ilvl w:val="0"/>
                <w:numId w:val="224"/>
              </w:numPr>
              <w:rPr>
                <w:ins w:id="6174" w:author="khanh pham" w:date="2024-12-26T00:58:00Z" w16du:dateUtc="2024-12-25T17:58:00Z"/>
                <w:rFonts w:ascii="Times New Roman" w:eastAsia="Times New Roman" w:hAnsi="Times New Roman" w:cs="Times New Roman"/>
                <w:sz w:val="24"/>
                <w:szCs w:val="24"/>
              </w:rPr>
            </w:pPr>
            <w:ins w:id="6175" w:author="khanh pham" w:date="2024-12-26T00:58:00Z" w16du:dateUtc="2024-12-25T17:58:00Z">
              <w:r w:rsidRPr="002256E2">
                <w:rPr>
                  <w:rFonts w:ascii="Times New Roman" w:eastAsia="Times New Roman" w:hAnsi="Times New Roman" w:cs="Times New Roman"/>
                  <w:sz w:val="24"/>
                  <w:szCs w:val="24"/>
                </w:rPr>
                <w:t xml:space="preserve">Người bán đăng nhập thành công vào hệ thống </w:t>
              </w:r>
            </w:ins>
          </w:p>
          <w:p w14:paraId="67F85A5D" w14:textId="77777777" w:rsidR="00FE4F27" w:rsidRPr="002256E2" w:rsidRDefault="00FE4F27" w:rsidP="00FE4F27">
            <w:pPr>
              <w:widowControl w:val="0"/>
              <w:numPr>
                <w:ilvl w:val="0"/>
                <w:numId w:val="224"/>
              </w:numPr>
              <w:rPr>
                <w:ins w:id="6176" w:author="khanh pham" w:date="2024-12-26T00:58:00Z" w16du:dateUtc="2024-12-25T17:58:00Z"/>
                <w:rFonts w:ascii="Times New Roman" w:eastAsia="Times New Roman" w:hAnsi="Times New Roman" w:cs="Times New Roman"/>
                <w:sz w:val="24"/>
                <w:szCs w:val="24"/>
              </w:rPr>
            </w:pPr>
            <w:ins w:id="6177" w:author="khanh pham" w:date="2024-12-26T00:58:00Z" w16du:dateUtc="2024-12-25T17:58:00Z">
              <w:r w:rsidRPr="002256E2">
                <w:rPr>
                  <w:rFonts w:ascii="Times New Roman" w:eastAsia="Times New Roman" w:hAnsi="Times New Roman" w:cs="Times New Roman"/>
                  <w:sz w:val="24"/>
                  <w:szCs w:val="24"/>
                </w:rPr>
                <w:t>Người bán bấm vào phần Quản lý sản phẩm</w:t>
              </w:r>
              <w:r>
                <w:rPr>
                  <w:rFonts w:ascii="Times New Roman" w:eastAsia="Times New Roman" w:hAnsi="Times New Roman" w:cs="Times New Roman"/>
                  <w:sz w:val="24"/>
                  <w:szCs w:val="24"/>
                  <w:lang w:val="en-US"/>
                </w:rPr>
                <w:t xml:space="preserve">, sau đó bấm vào danh sách sản phẩm </w:t>
              </w:r>
            </w:ins>
          </w:p>
          <w:p w14:paraId="3DAF97F3" w14:textId="77777777" w:rsidR="00FE4F27" w:rsidRPr="002256E2" w:rsidRDefault="00FE4F27" w:rsidP="00FE4F27">
            <w:pPr>
              <w:widowControl w:val="0"/>
              <w:numPr>
                <w:ilvl w:val="0"/>
                <w:numId w:val="224"/>
              </w:numPr>
              <w:rPr>
                <w:ins w:id="6178" w:author="khanh pham" w:date="2024-12-26T00:58:00Z" w16du:dateUtc="2024-12-25T17:58:00Z"/>
                <w:rFonts w:ascii="Times New Roman" w:eastAsia="Times New Roman" w:hAnsi="Times New Roman" w:cs="Times New Roman"/>
                <w:sz w:val="24"/>
                <w:szCs w:val="24"/>
              </w:rPr>
            </w:pPr>
            <w:ins w:id="6179" w:author="khanh pham" w:date="2024-12-26T00:58:00Z" w16du:dateUtc="2024-12-25T17:58:00Z">
              <w:r>
                <w:rPr>
                  <w:rFonts w:ascii="Times New Roman" w:eastAsia="Times New Roman" w:hAnsi="Times New Roman" w:cs="Times New Roman"/>
                  <w:sz w:val="24"/>
                  <w:szCs w:val="24"/>
                  <w:lang w:val="en-US"/>
                </w:rPr>
                <w:t xml:space="preserve">Hệ thống hiển thị ra danh sách các sản phẩm bao gồm các trường tên sản phẩm, hình ảnh, nhãn hiệu, danh mục, ngày tạo, sửa lần cuối , các hành động: xem, sửa, xóa và một ô tìm kiếm sản phẩm </w:t>
              </w:r>
            </w:ins>
          </w:p>
          <w:p w14:paraId="146509EA" w14:textId="77777777" w:rsidR="00FE4F27" w:rsidRPr="002256E2" w:rsidRDefault="00FE4F27" w:rsidP="00FE4F27">
            <w:pPr>
              <w:widowControl w:val="0"/>
              <w:numPr>
                <w:ilvl w:val="0"/>
                <w:numId w:val="224"/>
              </w:numPr>
              <w:rPr>
                <w:ins w:id="6180" w:author="khanh pham" w:date="2024-12-26T00:58:00Z" w16du:dateUtc="2024-12-25T17:58:00Z"/>
                <w:rFonts w:ascii="Times New Roman" w:eastAsia="Times New Roman" w:hAnsi="Times New Roman" w:cs="Times New Roman"/>
                <w:sz w:val="24"/>
                <w:szCs w:val="24"/>
              </w:rPr>
            </w:pPr>
            <w:ins w:id="6181" w:author="khanh pham" w:date="2024-12-26T00:58:00Z" w16du:dateUtc="2024-12-25T17:58:00Z">
              <w:r>
                <w:rPr>
                  <w:rFonts w:ascii="Times New Roman" w:eastAsia="Times New Roman" w:hAnsi="Times New Roman" w:cs="Times New Roman"/>
                  <w:sz w:val="24"/>
                  <w:szCs w:val="24"/>
                  <w:lang w:val="en-US"/>
                </w:rPr>
                <w:t xml:space="preserve">Người bán bấm vào tên sản phẩm của sản phẩm mà bạn muốn thêm item cho sản phẩm đó </w:t>
              </w:r>
            </w:ins>
          </w:p>
          <w:p w14:paraId="033A182C" w14:textId="77777777" w:rsidR="00FE4F27" w:rsidRPr="00CD1C93" w:rsidRDefault="00FE4F27" w:rsidP="00FE4F27">
            <w:pPr>
              <w:widowControl w:val="0"/>
              <w:numPr>
                <w:ilvl w:val="0"/>
                <w:numId w:val="224"/>
              </w:numPr>
              <w:rPr>
                <w:ins w:id="6182" w:author="khanh pham" w:date="2024-12-26T00:58:00Z" w16du:dateUtc="2024-12-25T17:58:00Z"/>
                <w:rFonts w:ascii="Times New Roman" w:eastAsia="Times New Roman" w:hAnsi="Times New Roman" w:cs="Times New Roman"/>
                <w:sz w:val="24"/>
                <w:szCs w:val="24"/>
              </w:rPr>
            </w:pPr>
            <w:ins w:id="6183" w:author="khanh pham" w:date="2024-12-26T00:58:00Z" w16du:dateUtc="2024-12-25T17:58:00Z">
              <w:r>
                <w:rPr>
                  <w:rFonts w:ascii="Times New Roman" w:eastAsia="Times New Roman" w:hAnsi="Times New Roman" w:cs="Times New Roman"/>
                  <w:sz w:val="24"/>
                  <w:szCs w:val="24"/>
                  <w:lang w:val="en-US"/>
                </w:rPr>
                <w:t xml:space="preserve">Hệ thống hiển thị giao diện gồm thuộc tính, giá trị, các hành động , mã sản phẩm đó, giá trị thuộc tính của sản phẩm đó, số lượng, tổng bán , giá bán, giá nhập , cũng như hành động sửa và xóa các mã sản phẩm đó </w:t>
              </w:r>
            </w:ins>
          </w:p>
          <w:p w14:paraId="66BE125E" w14:textId="1097AE05" w:rsidR="00FE4F27" w:rsidRPr="00386151" w:rsidRDefault="00FE4F27" w:rsidP="00FE4F27">
            <w:pPr>
              <w:widowControl w:val="0"/>
              <w:numPr>
                <w:ilvl w:val="0"/>
                <w:numId w:val="224"/>
              </w:numPr>
              <w:rPr>
                <w:ins w:id="6184" w:author="khanh pham" w:date="2024-12-26T00:58:00Z" w16du:dateUtc="2024-12-25T17:58:00Z"/>
                <w:rFonts w:ascii="Times New Roman" w:eastAsia="Times New Roman" w:hAnsi="Times New Roman" w:cs="Times New Roman"/>
                <w:sz w:val="24"/>
                <w:szCs w:val="24"/>
              </w:rPr>
            </w:pPr>
            <w:ins w:id="6185" w:author="khanh pham" w:date="2024-12-26T00:58:00Z" w16du:dateUtc="2024-12-25T17:58:00Z">
              <w:r>
                <w:rPr>
                  <w:rFonts w:ascii="Times New Roman" w:eastAsia="Times New Roman" w:hAnsi="Times New Roman" w:cs="Times New Roman"/>
                  <w:sz w:val="24"/>
                  <w:szCs w:val="24"/>
                  <w:lang w:val="en-US"/>
                </w:rPr>
                <w:t xml:space="preserve">Người bán bấm vào biểu tượng cái </w:t>
              </w:r>
            </w:ins>
            <w:ins w:id="6186" w:author="khanh pham" w:date="2024-12-26T01:00:00Z" w16du:dateUtc="2024-12-25T18:00:00Z">
              <w:r w:rsidR="00990CA3">
                <w:rPr>
                  <w:rFonts w:ascii="Times New Roman" w:eastAsia="Times New Roman" w:hAnsi="Times New Roman" w:cs="Times New Roman"/>
                  <w:sz w:val="24"/>
                  <w:szCs w:val="24"/>
                  <w:lang w:val="en-US"/>
                </w:rPr>
                <w:t>thùng rác</w:t>
              </w:r>
            </w:ins>
            <w:ins w:id="6187" w:author="khanh pham" w:date="2024-12-26T00:58:00Z" w16du:dateUtc="2024-12-25T17:58:00Z">
              <w:r>
                <w:rPr>
                  <w:rFonts w:ascii="Times New Roman" w:eastAsia="Times New Roman" w:hAnsi="Times New Roman" w:cs="Times New Roman"/>
                  <w:sz w:val="24"/>
                  <w:szCs w:val="24"/>
                  <w:lang w:val="en-US"/>
                </w:rPr>
                <w:t xml:space="preserve"> ở phần hành động </w:t>
              </w:r>
            </w:ins>
            <w:ins w:id="6188" w:author="khanh pham" w:date="2024-12-26T01:00:00Z" w16du:dateUtc="2024-12-25T18:00:00Z">
              <w:r w:rsidR="00990CA3">
                <w:rPr>
                  <w:rFonts w:ascii="Times New Roman" w:eastAsia="Times New Roman" w:hAnsi="Times New Roman" w:cs="Times New Roman"/>
                  <w:sz w:val="24"/>
                  <w:szCs w:val="24"/>
                  <w:lang w:val="en-US"/>
                </w:rPr>
                <w:t>của mã sản phẩm muốn xoá</w:t>
              </w:r>
            </w:ins>
            <w:ins w:id="6189" w:author="khanh pham" w:date="2024-12-26T00:58:00Z" w16du:dateUtc="2024-12-25T17:58:00Z">
              <w:r>
                <w:rPr>
                  <w:rFonts w:ascii="Times New Roman" w:eastAsia="Times New Roman" w:hAnsi="Times New Roman" w:cs="Times New Roman"/>
                  <w:sz w:val="24"/>
                  <w:szCs w:val="24"/>
                  <w:lang w:val="en-US"/>
                </w:rPr>
                <w:t xml:space="preserve"> </w:t>
              </w:r>
            </w:ins>
          </w:p>
          <w:p w14:paraId="67E10465" w14:textId="5308C915" w:rsidR="002A1AB0" w:rsidRPr="00386151" w:rsidRDefault="002759F3" w:rsidP="00FE4F27">
            <w:pPr>
              <w:widowControl w:val="0"/>
              <w:numPr>
                <w:ilvl w:val="0"/>
                <w:numId w:val="224"/>
              </w:numPr>
              <w:rPr>
                <w:ins w:id="6190" w:author="khanh pham" w:date="2024-12-26T00:58:00Z" w16du:dateUtc="2024-12-25T17:58:00Z"/>
                <w:rFonts w:ascii="Times New Roman" w:eastAsia="Times New Roman" w:hAnsi="Times New Roman" w:cs="Times New Roman"/>
                <w:sz w:val="24"/>
                <w:szCs w:val="24"/>
              </w:rPr>
            </w:pPr>
            <w:ins w:id="6191" w:author="khanh pham" w:date="2024-12-26T01:03:00Z" w16du:dateUtc="2024-12-25T18:03:00Z">
              <w:r>
                <w:rPr>
                  <w:rFonts w:ascii="Times New Roman" w:eastAsia="Times New Roman" w:hAnsi="Times New Roman" w:cs="Times New Roman"/>
                  <w:sz w:val="24"/>
                  <w:szCs w:val="24"/>
                  <w:lang w:val="en-US"/>
                </w:rPr>
                <w:t>Hệ thống hiển thị thông báo Xác nhận bạn có muốn xoá item sản phẩm không</w:t>
              </w:r>
            </w:ins>
          </w:p>
          <w:p w14:paraId="0AEBA967" w14:textId="0BD917C7" w:rsidR="002759F3" w:rsidRPr="00386151" w:rsidRDefault="00822EDD" w:rsidP="00FE4F27">
            <w:pPr>
              <w:widowControl w:val="0"/>
              <w:numPr>
                <w:ilvl w:val="0"/>
                <w:numId w:val="224"/>
              </w:numPr>
              <w:rPr>
                <w:ins w:id="6192" w:author="khanh pham" w:date="2024-12-26T00:58:00Z" w16du:dateUtc="2024-12-25T17:58:00Z"/>
                <w:rFonts w:ascii="Times New Roman" w:eastAsia="Times New Roman" w:hAnsi="Times New Roman" w:cs="Times New Roman"/>
                <w:sz w:val="24"/>
                <w:szCs w:val="24"/>
              </w:rPr>
            </w:pPr>
            <w:ins w:id="6193" w:author="khanh pham" w:date="2024-12-26T01:06:00Z" w16du:dateUtc="2024-12-25T18:06:00Z">
              <w:r>
                <w:rPr>
                  <w:rFonts w:ascii="Times New Roman" w:eastAsia="Times New Roman" w:hAnsi="Times New Roman" w:cs="Times New Roman"/>
                  <w:sz w:val="24"/>
                  <w:szCs w:val="24"/>
                  <w:lang w:val="en-US"/>
                </w:rPr>
                <w:t xml:space="preserve">Người bán chọn Xác nhận </w:t>
              </w:r>
            </w:ins>
          </w:p>
          <w:p w14:paraId="409E4D8D" w14:textId="037AC5D6" w:rsidR="00FE4F27" w:rsidRPr="002256E2" w:rsidRDefault="00822EDD" w:rsidP="00FE4F27">
            <w:pPr>
              <w:widowControl w:val="0"/>
              <w:numPr>
                <w:ilvl w:val="0"/>
                <w:numId w:val="224"/>
              </w:numPr>
              <w:rPr>
                <w:ins w:id="6194" w:author="khanh pham" w:date="2024-12-26T00:58:00Z" w16du:dateUtc="2024-12-25T17:58:00Z"/>
                <w:rFonts w:ascii="Times New Roman" w:eastAsia="Times New Roman" w:hAnsi="Times New Roman" w:cs="Times New Roman"/>
                <w:sz w:val="24"/>
                <w:szCs w:val="24"/>
              </w:rPr>
            </w:pPr>
            <w:ins w:id="6195" w:author="khanh pham" w:date="2024-12-26T01:06:00Z" w16du:dateUtc="2024-12-25T18:06:00Z">
              <w:r>
                <w:rPr>
                  <w:rFonts w:ascii="Times New Roman" w:eastAsia="Times New Roman" w:hAnsi="Times New Roman" w:cs="Times New Roman"/>
                  <w:sz w:val="24"/>
                  <w:szCs w:val="24"/>
                  <w:lang w:val="en-US"/>
                </w:rPr>
                <w:t>Hệ thống hiển thị thông báo Xoá thành công</w:t>
              </w:r>
            </w:ins>
          </w:p>
        </w:tc>
      </w:tr>
      <w:tr w:rsidR="00FE4F27" w:rsidRPr="002256E2" w14:paraId="37698810" w14:textId="77777777">
        <w:trPr>
          <w:trHeight w:val="480"/>
          <w:ins w:id="6196" w:author="khanh pham" w:date="2024-12-26T00:58:00Z" w16du:dateUtc="2024-12-25T17:58:00Z"/>
        </w:trPr>
        <w:tc>
          <w:tcPr>
            <w:tcW w:w="8280" w:type="dxa"/>
            <w:gridSpan w:val="2"/>
            <w:shd w:val="clear" w:color="auto" w:fill="auto"/>
            <w:tcMar>
              <w:top w:w="100" w:type="dxa"/>
              <w:left w:w="100" w:type="dxa"/>
              <w:bottom w:w="100" w:type="dxa"/>
              <w:right w:w="100" w:type="dxa"/>
            </w:tcMar>
          </w:tcPr>
          <w:p w14:paraId="120601E2" w14:textId="77777777" w:rsidR="00FE4F27" w:rsidRDefault="00FE4F27">
            <w:pPr>
              <w:widowControl w:val="0"/>
              <w:spacing w:line="240" w:lineRule="auto"/>
              <w:ind w:left="94"/>
              <w:rPr>
                <w:ins w:id="6197" w:author="khanh pham" w:date="2024-12-26T00:58:00Z" w16du:dateUtc="2024-12-25T17:58:00Z"/>
                <w:rFonts w:ascii="Times New Roman" w:eastAsia="Times New Roman" w:hAnsi="Times New Roman" w:cs="Times New Roman"/>
                <w:sz w:val="24"/>
                <w:szCs w:val="24"/>
                <w:lang w:val="en-US"/>
              </w:rPr>
            </w:pPr>
            <w:ins w:id="6198" w:author="khanh pham" w:date="2024-12-26T00:58:00Z" w16du:dateUtc="2024-12-25T17:58:00Z">
              <w:r w:rsidRPr="002256E2">
                <w:rPr>
                  <w:rFonts w:ascii="Times New Roman" w:eastAsia="Times New Roman" w:hAnsi="Times New Roman" w:cs="Times New Roman"/>
                  <w:sz w:val="24"/>
                  <w:szCs w:val="24"/>
                </w:rPr>
                <w:t>Ngoại lệ:</w:t>
              </w:r>
            </w:ins>
          </w:p>
          <w:p w14:paraId="0B82E3CB" w14:textId="77777777" w:rsidR="00FE4F27" w:rsidRPr="002256E2" w:rsidRDefault="00FE4F27">
            <w:pPr>
              <w:widowControl w:val="0"/>
              <w:spacing w:line="240" w:lineRule="auto"/>
              <w:ind w:left="94"/>
              <w:rPr>
                <w:ins w:id="6199" w:author="khanh pham" w:date="2024-12-26T00:58:00Z" w16du:dateUtc="2024-12-25T17:58:00Z"/>
                <w:rFonts w:ascii="Times New Roman" w:eastAsia="Times New Roman" w:hAnsi="Times New Roman" w:cs="Times New Roman"/>
                <w:sz w:val="24"/>
                <w:szCs w:val="24"/>
                <w:lang w:val="en-US"/>
              </w:rPr>
            </w:pPr>
            <w:ins w:id="6200" w:author="khanh pham" w:date="2024-12-26T00:58:00Z" w16du:dateUtc="2024-12-25T17:58:00Z">
              <w:r>
                <w:rPr>
                  <w:rFonts w:ascii="Times New Roman" w:eastAsia="Times New Roman" w:hAnsi="Times New Roman" w:cs="Times New Roman"/>
                  <w:sz w:val="24"/>
                  <w:szCs w:val="24"/>
                  <w:lang w:val="en-US"/>
                </w:rPr>
                <w:t xml:space="preserve">    </w:t>
              </w:r>
            </w:ins>
          </w:p>
        </w:tc>
      </w:tr>
    </w:tbl>
    <w:p w14:paraId="44BAAADC" w14:textId="0C5C97F4" w:rsidR="00FE4F27" w:rsidRPr="00F25160" w:rsidRDefault="00F25160" w:rsidP="00F25160">
      <w:pPr>
        <w:pStyle w:val="Caption"/>
        <w:rPr>
          <w:ins w:id="6201" w:author="Kiên Lê Trung" w:date="2024-12-25T12:52:00Z" w16du:dateUtc="2024-12-25T05:52:00Z"/>
          <w:rFonts w:ascii="Arial" w:hAnsi="Arial"/>
          <w:sz w:val="22"/>
          <w:szCs w:val="22"/>
          <w:lang w:val="en-US"/>
          <w:rPrChange w:id="6202" w:author="Kiên Lê Trung" w:date="2024-12-26T00:22:00Z" w16du:dateUtc="2024-12-25T17:22:00Z">
            <w:rPr>
              <w:ins w:id="6203" w:author="Kiên Lê Trung" w:date="2024-12-25T12:52:00Z" w16du:dateUtc="2024-12-25T05:52:00Z"/>
              <w:rFonts w:ascii="Times New Roman" w:hAnsi="Times New Roman" w:cs="Times New Roman"/>
              <w:b/>
              <w:sz w:val="26"/>
              <w:szCs w:val="26"/>
              <w:lang w:val="en-US"/>
            </w:rPr>
          </w:rPrChange>
        </w:rPr>
        <w:pPrChange w:id="6204" w:author="khanh pham" w:date="2024-12-26T00:58:00Z" w16du:dateUtc="2024-12-25T17:58:00Z">
          <w:pPr>
            <w:pStyle w:val="ListParagraph"/>
            <w:numPr>
              <w:numId w:val="188"/>
            </w:numPr>
            <w:ind w:left="993" w:hanging="360"/>
          </w:pPr>
        </w:pPrChange>
      </w:pPr>
      <w:ins w:id="6205" w:author="Kiên Lê Trung" w:date="2024-12-26T02:17:00Z" w16du:dateUtc="2024-12-25T19:17:00Z">
        <w:r>
          <w:t xml:space="preserve">Bảng </w:t>
        </w:r>
        <w:r>
          <w:fldChar w:fldCharType="begin"/>
        </w:r>
        <w:r>
          <w:instrText xml:space="preserve"> STYLEREF 1 \s </w:instrText>
        </w:r>
      </w:ins>
      <w:r>
        <w:fldChar w:fldCharType="separate"/>
      </w:r>
      <w:r>
        <w:rPr>
          <w:noProof/>
        </w:rPr>
        <w:t>2</w:t>
      </w:r>
      <w:ins w:id="6206" w:author="Kiên Lê Trung" w:date="2024-12-26T02:17:00Z" w16du:dateUtc="2024-12-25T19:17:00Z">
        <w:r>
          <w:fldChar w:fldCharType="end"/>
        </w:r>
        <w:r>
          <w:t>.</w:t>
        </w:r>
        <w:r>
          <w:fldChar w:fldCharType="begin"/>
        </w:r>
        <w:r>
          <w:instrText xml:space="preserve"> SEQ Bảng \* ARABIC \s 1 </w:instrText>
        </w:r>
      </w:ins>
      <w:r>
        <w:fldChar w:fldCharType="separate"/>
      </w:r>
      <w:ins w:id="6207" w:author="Kiên Lê Trung" w:date="2024-12-26T02:17:00Z" w16du:dateUtc="2024-12-25T19:17:00Z">
        <w:r>
          <w:rPr>
            <w:noProof/>
          </w:rPr>
          <w:t>23</w:t>
        </w:r>
        <w:r>
          <w:fldChar w:fldCharType="end"/>
        </w:r>
        <w:r>
          <w:rPr>
            <w:lang w:val="en-US"/>
          </w:rPr>
          <w:t xml:space="preserve"> Kịch bản người bán xóa item sản phẩm</w:t>
        </w:r>
      </w:ins>
    </w:p>
    <w:p w14:paraId="72954A04" w14:textId="24FD1DD0" w:rsidR="007569A2" w:rsidRPr="00476848" w:rsidRDefault="00CE686F" w:rsidP="00C60A20">
      <w:pPr>
        <w:pStyle w:val="ListParagraph"/>
        <w:numPr>
          <w:ilvl w:val="0"/>
          <w:numId w:val="188"/>
        </w:numPr>
        <w:ind w:left="993"/>
        <w:rPr>
          <w:sz w:val="24"/>
          <w:szCs w:val="24"/>
          <w:rPrChange w:id="6208" w:author="Kiên Lê Trung" w:date="2024-12-25T13:53:00Z" w16du:dateUtc="2024-12-25T06:53:00Z">
            <w:rPr/>
          </w:rPrChange>
        </w:rPr>
      </w:pPr>
      <w:r w:rsidRPr="00476848">
        <w:rPr>
          <w:rFonts w:ascii="Times New Roman" w:hAnsi="Times New Roman" w:cs="Times New Roman"/>
          <w:b/>
          <w:sz w:val="24"/>
          <w:szCs w:val="24"/>
          <w:rPrChange w:id="6209" w:author="Kiên Lê Trung" w:date="2024-12-25T13:53:00Z" w16du:dateUtc="2024-12-25T06:53:00Z">
            <w:rPr>
              <w:rFonts w:ascii="Times New Roman" w:hAnsi="Times New Roman" w:cs="Times New Roman"/>
              <w:b/>
              <w:sz w:val="26"/>
              <w:szCs w:val="26"/>
            </w:rPr>
          </w:rPrChange>
        </w:rPr>
        <w:t>Chức năng quản lý mã giảm giá</w:t>
      </w:r>
      <w:r w:rsidRPr="00476848">
        <w:rPr>
          <w:sz w:val="24"/>
          <w:szCs w:val="24"/>
          <w:rPrChange w:id="6210" w:author="Kiên Lê Trung" w:date="2024-12-25T13:53:00Z" w16du:dateUtc="2024-12-25T06:53:00Z">
            <w:rPr/>
          </w:rPrChange>
        </w:rPr>
        <w:t xml:space="preserve"> </w:t>
      </w:r>
      <w:del w:id="6211" w:author="Kiên Lê Trung" w:date="2024-12-25T14:49:00Z" w16du:dateUtc="2024-12-25T07:49:00Z">
        <w:r w:rsidRPr="00476848" w:rsidDel="00146533">
          <w:rPr>
            <w:sz w:val="24"/>
            <w:szCs w:val="24"/>
            <w:rPrChange w:id="6212" w:author="Kiên Lê Trung" w:date="2024-12-25T13:53:00Z" w16du:dateUtc="2024-12-25T06:53:00Z">
              <w:rPr/>
            </w:rPrChange>
          </w:rPr>
          <w:br/>
        </w:r>
      </w:del>
    </w:p>
    <w:p w14:paraId="5684CC1C" w14:textId="77777777" w:rsidR="007569A2" w:rsidRPr="00476848" w:rsidRDefault="00CE686F" w:rsidP="00034C0F">
      <w:pPr>
        <w:numPr>
          <w:ilvl w:val="0"/>
          <w:numId w:val="112"/>
        </w:numPr>
        <w:spacing w:after="160" w:line="259" w:lineRule="auto"/>
        <w:rPr>
          <w:rFonts w:ascii="Times New Roman" w:eastAsia="Times New Roman" w:hAnsi="Times New Roman" w:cs="Times New Roman"/>
          <w:sz w:val="24"/>
          <w:szCs w:val="24"/>
          <w:rPrChange w:id="6213"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214" w:author="Kiên Lê Trung" w:date="2024-12-25T13:53:00Z" w16du:dateUtc="2024-12-25T06:53:00Z">
            <w:rPr>
              <w:rFonts w:ascii="Times New Roman" w:eastAsia="Times New Roman" w:hAnsi="Times New Roman" w:cs="Times New Roman"/>
              <w:sz w:val="26"/>
              <w:szCs w:val="26"/>
            </w:rPr>
          </w:rPrChange>
        </w:rPr>
        <w:t xml:space="preserve">Kịch bản chức năng Thêm mã giảm giá </w:t>
      </w:r>
    </w:p>
    <w:tbl>
      <w:tblPr>
        <w:tblStyle w:val="af4"/>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470C8529" w14:textId="77777777">
        <w:tc>
          <w:tcPr>
            <w:tcW w:w="2655" w:type="dxa"/>
            <w:shd w:val="clear" w:color="auto" w:fill="auto"/>
            <w:tcMar>
              <w:top w:w="100" w:type="dxa"/>
              <w:left w:w="100" w:type="dxa"/>
              <w:bottom w:w="100" w:type="dxa"/>
              <w:right w:w="100" w:type="dxa"/>
            </w:tcMar>
          </w:tcPr>
          <w:p w14:paraId="3EBAAD46" w14:textId="653BB2B7" w:rsidR="007569A2" w:rsidRPr="00476848" w:rsidRDefault="00983677">
            <w:pPr>
              <w:widowControl w:val="0"/>
              <w:spacing w:line="240" w:lineRule="auto"/>
              <w:ind w:left="94"/>
              <w:rPr>
                <w:rFonts w:ascii="Times New Roman" w:eastAsia="Times New Roman" w:hAnsi="Times New Roman" w:cs="Times New Roman"/>
                <w:sz w:val="24"/>
                <w:szCs w:val="24"/>
                <w:rPrChange w:id="6215"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216" w:author="Kiên Lê Trung" w:date="2024-12-25T13:53:00Z" w16du:dateUtc="2024-12-25T06:53:00Z">
                  <w:rPr>
                    <w:rFonts w:ascii="Times New Roman" w:eastAsia="Times New Roman" w:hAnsi="Times New Roman" w:cs="Times New Roman"/>
                    <w:sz w:val="26"/>
                    <w:szCs w:val="26"/>
                  </w:rPr>
                </w:rPrChange>
              </w:rPr>
              <w:t>Usecase</w:t>
            </w:r>
          </w:p>
        </w:tc>
        <w:tc>
          <w:tcPr>
            <w:tcW w:w="5625" w:type="dxa"/>
            <w:shd w:val="clear" w:color="auto" w:fill="auto"/>
            <w:tcMar>
              <w:top w:w="100" w:type="dxa"/>
              <w:left w:w="100" w:type="dxa"/>
              <w:bottom w:w="100" w:type="dxa"/>
              <w:right w:w="100" w:type="dxa"/>
            </w:tcMar>
          </w:tcPr>
          <w:p w14:paraId="144D5E10" w14:textId="77777777" w:rsidR="007569A2" w:rsidRPr="00476848" w:rsidRDefault="00CE686F">
            <w:pPr>
              <w:widowControl w:val="0"/>
              <w:spacing w:line="240" w:lineRule="auto"/>
              <w:rPr>
                <w:rFonts w:ascii="Times New Roman" w:eastAsia="Times New Roman" w:hAnsi="Times New Roman" w:cs="Times New Roman"/>
                <w:sz w:val="24"/>
                <w:szCs w:val="24"/>
                <w:rPrChange w:id="6217"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218" w:author="Kiên Lê Trung" w:date="2024-12-25T13:53:00Z" w16du:dateUtc="2024-12-25T06:53:00Z">
                  <w:rPr>
                    <w:rFonts w:ascii="Times New Roman" w:eastAsia="Times New Roman" w:hAnsi="Times New Roman" w:cs="Times New Roman"/>
                    <w:sz w:val="26"/>
                    <w:szCs w:val="26"/>
                  </w:rPr>
                </w:rPrChange>
              </w:rPr>
              <w:t xml:space="preserve">Thêm mã giảm giá </w:t>
            </w:r>
          </w:p>
        </w:tc>
      </w:tr>
      <w:tr w:rsidR="007569A2" w:rsidRPr="00476848" w14:paraId="1DB36D42" w14:textId="77777777">
        <w:tc>
          <w:tcPr>
            <w:tcW w:w="2655" w:type="dxa"/>
            <w:shd w:val="clear" w:color="auto" w:fill="auto"/>
            <w:tcMar>
              <w:top w:w="100" w:type="dxa"/>
              <w:left w:w="100" w:type="dxa"/>
              <w:bottom w:w="100" w:type="dxa"/>
              <w:right w:w="100" w:type="dxa"/>
            </w:tcMar>
          </w:tcPr>
          <w:p w14:paraId="125C1159"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6219"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220" w:author="Kiên Lê Trung" w:date="2024-12-25T13:53:00Z" w16du:dateUtc="2024-12-25T06:53:00Z">
                  <w:rPr>
                    <w:rFonts w:ascii="Times New Roman" w:eastAsia="Times New Roman" w:hAnsi="Times New Roman" w:cs="Times New Roman"/>
                    <w:sz w:val="26"/>
                    <w:szCs w:val="26"/>
                  </w:rPr>
                </w:rPrChange>
              </w:rPr>
              <w:t>Actor</w:t>
            </w:r>
          </w:p>
        </w:tc>
        <w:tc>
          <w:tcPr>
            <w:tcW w:w="5625" w:type="dxa"/>
            <w:shd w:val="clear" w:color="auto" w:fill="auto"/>
            <w:tcMar>
              <w:top w:w="100" w:type="dxa"/>
              <w:left w:w="100" w:type="dxa"/>
              <w:bottom w:w="100" w:type="dxa"/>
              <w:right w:w="100" w:type="dxa"/>
            </w:tcMar>
          </w:tcPr>
          <w:p w14:paraId="137649E9" w14:textId="77777777" w:rsidR="007569A2" w:rsidRPr="00476848" w:rsidRDefault="00CE686F">
            <w:pPr>
              <w:widowControl w:val="0"/>
              <w:spacing w:line="240" w:lineRule="auto"/>
              <w:rPr>
                <w:rFonts w:ascii="Times New Roman" w:eastAsia="Times New Roman" w:hAnsi="Times New Roman" w:cs="Times New Roman"/>
                <w:sz w:val="24"/>
                <w:szCs w:val="24"/>
                <w:rPrChange w:id="6221"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222" w:author="Kiên Lê Trung" w:date="2024-12-25T13:53:00Z" w16du:dateUtc="2024-12-25T06:53:00Z">
                  <w:rPr>
                    <w:rFonts w:ascii="Times New Roman" w:eastAsia="Times New Roman" w:hAnsi="Times New Roman" w:cs="Times New Roman"/>
                    <w:sz w:val="26"/>
                    <w:szCs w:val="26"/>
                  </w:rPr>
                </w:rPrChange>
              </w:rPr>
              <w:t>Người bán</w:t>
            </w:r>
          </w:p>
        </w:tc>
      </w:tr>
      <w:tr w:rsidR="007569A2" w:rsidRPr="00476848" w14:paraId="16B4298F" w14:textId="77777777">
        <w:tc>
          <w:tcPr>
            <w:tcW w:w="2655" w:type="dxa"/>
            <w:shd w:val="clear" w:color="auto" w:fill="auto"/>
            <w:tcMar>
              <w:top w:w="100" w:type="dxa"/>
              <w:left w:w="100" w:type="dxa"/>
              <w:bottom w:w="100" w:type="dxa"/>
              <w:right w:w="100" w:type="dxa"/>
            </w:tcMar>
          </w:tcPr>
          <w:p w14:paraId="74A2A2E0"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6223"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224" w:author="Kiên Lê Trung" w:date="2024-12-25T13:53:00Z" w16du:dateUtc="2024-12-25T06:53:00Z">
                  <w:rPr>
                    <w:rFonts w:ascii="Times New Roman" w:eastAsia="Times New Roman" w:hAnsi="Times New Roman" w:cs="Times New Roman"/>
                    <w:sz w:val="26"/>
                    <w:szCs w:val="26"/>
                  </w:rPr>
                </w:rPrChange>
              </w:rPr>
              <w:t>Tiền điều kiện</w:t>
            </w:r>
          </w:p>
        </w:tc>
        <w:tc>
          <w:tcPr>
            <w:tcW w:w="5625" w:type="dxa"/>
            <w:shd w:val="clear" w:color="auto" w:fill="auto"/>
            <w:tcMar>
              <w:top w:w="100" w:type="dxa"/>
              <w:left w:w="100" w:type="dxa"/>
              <w:bottom w:w="100" w:type="dxa"/>
              <w:right w:w="100" w:type="dxa"/>
            </w:tcMar>
          </w:tcPr>
          <w:p w14:paraId="69DB184E" w14:textId="77777777" w:rsidR="007569A2" w:rsidRPr="00476848" w:rsidRDefault="00CE686F">
            <w:pPr>
              <w:widowControl w:val="0"/>
              <w:spacing w:line="240" w:lineRule="auto"/>
              <w:rPr>
                <w:rFonts w:ascii="Times New Roman" w:eastAsia="Times New Roman" w:hAnsi="Times New Roman" w:cs="Times New Roman"/>
                <w:sz w:val="24"/>
                <w:szCs w:val="24"/>
                <w:rPrChange w:id="6225"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226" w:author="Kiên Lê Trung" w:date="2024-12-25T13:53:00Z" w16du:dateUtc="2024-12-25T06:53:00Z">
                  <w:rPr>
                    <w:rFonts w:ascii="Times New Roman" w:eastAsia="Times New Roman" w:hAnsi="Times New Roman" w:cs="Times New Roman"/>
                    <w:sz w:val="26"/>
                    <w:szCs w:val="26"/>
                  </w:rPr>
                </w:rPrChange>
              </w:rPr>
              <w:t>Người bán đã đăng nhập thành công vào hệ thống</w:t>
            </w:r>
          </w:p>
        </w:tc>
      </w:tr>
      <w:tr w:rsidR="007569A2" w:rsidRPr="00476848" w14:paraId="569B6D08" w14:textId="77777777">
        <w:tc>
          <w:tcPr>
            <w:tcW w:w="2655" w:type="dxa"/>
            <w:shd w:val="clear" w:color="auto" w:fill="auto"/>
            <w:tcMar>
              <w:top w:w="100" w:type="dxa"/>
              <w:left w:w="100" w:type="dxa"/>
              <w:bottom w:w="100" w:type="dxa"/>
              <w:right w:w="100" w:type="dxa"/>
            </w:tcMar>
          </w:tcPr>
          <w:p w14:paraId="46CDBD94" w14:textId="77777777" w:rsidR="007569A2" w:rsidRPr="00476848" w:rsidRDefault="00CE686F">
            <w:pPr>
              <w:widowControl w:val="0"/>
              <w:spacing w:before="3" w:line="240" w:lineRule="auto"/>
              <w:ind w:left="141"/>
              <w:rPr>
                <w:rFonts w:ascii="Times New Roman" w:eastAsia="Times New Roman" w:hAnsi="Times New Roman" w:cs="Times New Roman"/>
                <w:sz w:val="24"/>
                <w:szCs w:val="24"/>
                <w:rPrChange w:id="6227"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228" w:author="Kiên Lê Trung" w:date="2024-12-25T13:53:00Z" w16du:dateUtc="2024-12-25T06:53:00Z">
                  <w:rPr>
                    <w:rFonts w:ascii="Times New Roman" w:eastAsia="Times New Roman" w:hAnsi="Times New Roman" w:cs="Times New Roman"/>
                    <w:sz w:val="26"/>
                    <w:szCs w:val="26"/>
                  </w:rPr>
                </w:rPrChange>
              </w:rPr>
              <w:t>Hậu điều kiện</w:t>
            </w:r>
          </w:p>
        </w:tc>
        <w:tc>
          <w:tcPr>
            <w:tcW w:w="5625" w:type="dxa"/>
            <w:shd w:val="clear" w:color="auto" w:fill="auto"/>
            <w:tcMar>
              <w:top w:w="100" w:type="dxa"/>
              <w:left w:w="100" w:type="dxa"/>
              <w:bottom w:w="100" w:type="dxa"/>
              <w:right w:w="100" w:type="dxa"/>
            </w:tcMar>
          </w:tcPr>
          <w:p w14:paraId="4FD084D3" w14:textId="77777777" w:rsidR="007569A2" w:rsidRPr="00476848" w:rsidRDefault="00CE686F">
            <w:pPr>
              <w:spacing w:line="240" w:lineRule="auto"/>
              <w:rPr>
                <w:rFonts w:ascii="Times New Roman" w:eastAsia="Times New Roman" w:hAnsi="Times New Roman" w:cs="Times New Roman"/>
                <w:sz w:val="24"/>
                <w:szCs w:val="24"/>
                <w:rPrChange w:id="6229"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230" w:author="Kiên Lê Trung" w:date="2024-12-25T13:53:00Z" w16du:dateUtc="2024-12-25T06:53:00Z">
                  <w:rPr>
                    <w:rFonts w:ascii="Times New Roman" w:eastAsia="Times New Roman" w:hAnsi="Times New Roman" w:cs="Times New Roman"/>
                    <w:sz w:val="26"/>
                    <w:szCs w:val="26"/>
                  </w:rPr>
                </w:rPrChange>
              </w:rPr>
              <w:t>Người bán thêm mã giảm giá thành công</w:t>
            </w:r>
          </w:p>
        </w:tc>
      </w:tr>
      <w:tr w:rsidR="007569A2" w:rsidRPr="00476848" w14:paraId="41D69646" w14:textId="77777777">
        <w:trPr>
          <w:trHeight w:val="480"/>
        </w:trPr>
        <w:tc>
          <w:tcPr>
            <w:tcW w:w="8280" w:type="dxa"/>
            <w:gridSpan w:val="2"/>
            <w:shd w:val="clear" w:color="auto" w:fill="auto"/>
            <w:tcMar>
              <w:top w:w="100" w:type="dxa"/>
              <w:left w:w="100" w:type="dxa"/>
              <w:bottom w:w="100" w:type="dxa"/>
              <w:right w:w="100" w:type="dxa"/>
            </w:tcMar>
          </w:tcPr>
          <w:p w14:paraId="4E713B15" w14:textId="77777777" w:rsidR="007569A2" w:rsidRPr="00476848" w:rsidRDefault="00CE686F" w:rsidP="00034C0F">
            <w:pPr>
              <w:widowControl w:val="0"/>
              <w:ind w:left="94"/>
              <w:rPr>
                <w:rFonts w:ascii="Times New Roman" w:eastAsia="Times New Roman" w:hAnsi="Times New Roman" w:cs="Times New Roman"/>
                <w:sz w:val="24"/>
                <w:szCs w:val="24"/>
                <w:rPrChange w:id="6231"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232" w:author="Kiên Lê Trung" w:date="2024-12-25T13:53:00Z" w16du:dateUtc="2024-12-25T06:53:00Z">
                  <w:rPr>
                    <w:rFonts w:ascii="Times New Roman" w:eastAsia="Times New Roman" w:hAnsi="Times New Roman" w:cs="Times New Roman"/>
                    <w:sz w:val="26"/>
                    <w:szCs w:val="26"/>
                  </w:rPr>
                </w:rPrChange>
              </w:rPr>
              <w:t>Chuỗi sự kiện chính</w:t>
            </w:r>
          </w:p>
          <w:p w14:paraId="3943B4C7" w14:textId="77777777" w:rsidR="007569A2" w:rsidRPr="00476848" w:rsidRDefault="00CE686F" w:rsidP="00034C0F">
            <w:pPr>
              <w:widowControl w:val="0"/>
              <w:numPr>
                <w:ilvl w:val="0"/>
                <w:numId w:val="77"/>
              </w:numPr>
              <w:rPr>
                <w:rFonts w:ascii="Times New Roman" w:eastAsia="Times New Roman" w:hAnsi="Times New Roman" w:cs="Times New Roman"/>
                <w:sz w:val="24"/>
                <w:szCs w:val="24"/>
                <w:rPrChange w:id="6233"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234" w:author="Kiên Lê Trung" w:date="2024-12-25T13:53:00Z" w16du:dateUtc="2024-12-25T06:53:00Z">
                  <w:rPr>
                    <w:rFonts w:ascii="Times New Roman" w:eastAsia="Times New Roman" w:hAnsi="Times New Roman" w:cs="Times New Roman"/>
                    <w:sz w:val="26"/>
                    <w:szCs w:val="26"/>
                  </w:rPr>
                </w:rPrChange>
              </w:rPr>
              <w:t xml:space="preserve">Người bán đăng nhập thành công và đang ở Trang chủ </w:t>
            </w:r>
          </w:p>
          <w:p w14:paraId="4C318DE5" w14:textId="77777777" w:rsidR="007569A2" w:rsidRPr="00476848" w:rsidRDefault="00CE686F" w:rsidP="00034C0F">
            <w:pPr>
              <w:widowControl w:val="0"/>
              <w:numPr>
                <w:ilvl w:val="0"/>
                <w:numId w:val="77"/>
              </w:numPr>
              <w:rPr>
                <w:rFonts w:ascii="Times New Roman" w:eastAsia="Times New Roman" w:hAnsi="Times New Roman" w:cs="Times New Roman"/>
                <w:sz w:val="24"/>
                <w:szCs w:val="24"/>
                <w:rPrChange w:id="6235"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236" w:author="Kiên Lê Trung" w:date="2024-12-25T13:53:00Z" w16du:dateUtc="2024-12-25T06:53:00Z">
                  <w:rPr>
                    <w:rFonts w:ascii="Times New Roman" w:eastAsia="Times New Roman" w:hAnsi="Times New Roman" w:cs="Times New Roman"/>
                    <w:sz w:val="26"/>
                    <w:szCs w:val="26"/>
                  </w:rPr>
                </w:rPrChange>
              </w:rPr>
              <w:t>Người bán chọn chức năng Quản lý khuyến mãi . Sau đó chọn Thêm mới khuyến mãi</w:t>
            </w:r>
          </w:p>
          <w:p w14:paraId="31FEF69F" w14:textId="14B913FC" w:rsidR="007569A2" w:rsidRPr="00476848" w:rsidRDefault="00CE686F" w:rsidP="00034C0F">
            <w:pPr>
              <w:widowControl w:val="0"/>
              <w:numPr>
                <w:ilvl w:val="0"/>
                <w:numId w:val="77"/>
              </w:numPr>
              <w:rPr>
                <w:rFonts w:ascii="Times New Roman" w:eastAsia="Times New Roman" w:hAnsi="Times New Roman" w:cs="Times New Roman"/>
                <w:sz w:val="24"/>
                <w:szCs w:val="24"/>
                <w:rPrChange w:id="6237"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238" w:author="Kiên Lê Trung" w:date="2024-12-25T13:53:00Z" w16du:dateUtc="2024-12-25T06:53:00Z">
                  <w:rPr>
                    <w:rFonts w:ascii="Times New Roman" w:eastAsia="Times New Roman" w:hAnsi="Times New Roman" w:cs="Times New Roman"/>
                    <w:sz w:val="26"/>
                    <w:szCs w:val="26"/>
                  </w:rPr>
                </w:rPrChange>
              </w:rPr>
              <w:t xml:space="preserve">Hệ thống sẽ hiển thị giao diện Thêm mới khuyến mãi </w:t>
            </w:r>
            <w:ins w:id="6239" w:author="Kiên Lê Trung" w:date="2024-12-25T14:56:00Z" w16du:dateUtc="2024-12-25T07:56:00Z">
              <w:r w:rsidR="008C584F">
                <w:rPr>
                  <w:rFonts w:ascii="Times New Roman" w:eastAsia="Times New Roman" w:hAnsi="Times New Roman" w:cs="Times New Roman"/>
                  <w:sz w:val="24"/>
                  <w:szCs w:val="24"/>
                  <w:lang w:val="en-US"/>
                </w:rPr>
                <w:t xml:space="preserve">với các trường Tên mã giảm, Mã giảm giá, Loại giảm giá, Loại lặp lại, Ngày bắt đầu, Ngày hết hạn, Trạng thái kích </w:t>
              </w:r>
            </w:ins>
            <w:ins w:id="6240" w:author="Kiên Lê Trung" w:date="2024-12-25T14:57:00Z" w16du:dateUtc="2024-12-25T07:57:00Z">
              <w:r w:rsidR="008C584F">
                <w:rPr>
                  <w:rFonts w:ascii="Times New Roman" w:eastAsia="Times New Roman" w:hAnsi="Times New Roman" w:cs="Times New Roman"/>
                  <w:sz w:val="24"/>
                  <w:szCs w:val="24"/>
                  <w:lang w:val="en-US"/>
                </w:rPr>
                <w:t>hoạt, Công khai, Giá trị giảm giá, Giá trị giảm giá tối đa, số lượng, Số lượng tối thiểu cần thiết</w:t>
              </w:r>
            </w:ins>
          </w:p>
          <w:p w14:paraId="0F688A09" w14:textId="4CBFE0F4" w:rsidR="007569A2" w:rsidRPr="00476848" w:rsidRDefault="00CE686F" w:rsidP="00034C0F">
            <w:pPr>
              <w:widowControl w:val="0"/>
              <w:numPr>
                <w:ilvl w:val="0"/>
                <w:numId w:val="77"/>
              </w:numPr>
              <w:rPr>
                <w:rFonts w:ascii="Times New Roman" w:eastAsia="Times New Roman" w:hAnsi="Times New Roman" w:cs="Times New Roman"/>
                <w:sz w:val="24"/>
                <w:szCs w:val="24"/>
                <w:rPrChange w:id="6241"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242" w:author="Kiên Lê Trung" w:date="2024-12-25T13:53:00Z" w16du:dateUtc="2024-12-25T06:53:00Z">
                  <w:rPr>
                    <w:rFonts w:ascii="Times New Roman" w:eastAsia="Times New Roman" w:hAnsi="Times New Roman" w:cs="Times New Roman"/>
                    <w:sz w:val="26"/>
                    <w:szCs w:val="26"/>
                  </w:rPr>
                </w:rPrChange>
              </w:rPr>
              <w:t xml:space="preserve">Người </w:t>
            </w:r>
            <w:del w:id="6243" w:author="Kiên Lê Trung" w:date="2024-12-25T14:57:00Z" w16du:dateUtc="2024-12-25T07:57:00Z">
              <w:r w:rsidRPr="00476848" w:rsidDel="008C584F">
                <w:rPr>
                  <w:rFonts w:ascii="Times New Roman" w:eastAsia="Times New Roman" w:hAnsi="Times New Roman" w:cs="Times New Roman"/>
                  <w:sz w:val="24"/>
                  <w:szCs w:val="24"/>
                  <w:rPrChange w:id="6244" w:author="Kiên Lê Trung" w:date="2024-12-25T13:53:00Z" w16du:dateUtc="2024-12-25T06:53:00Z">
                    <w:rPr>
                      <w:rFonts w:ascii="Times New Roman" w:eastAsia="Times New Roman" w:hAnsi="Times New Roman" w:cs="Times New Roman"/>
                      <w:sz w:val="26"/>
                      <w:szCs w:val="26"/>
                    </w:rPr>
                  </w:rPrChange>
                </w:rPr>
                <w:delText xml:space="preserve">dùng </w:delText>
              </w:r>
            </w:del>
            <w:ins w:id="6245" w:author="Kiên Lê Trung" w:date="2024-12-25T14:57:00Z" w16du:dateUtc="2024-12-25T07:57:00Z">
              <w:r w:rsidR="008C584F">
                <w:rPr>
                  <w:rFonts w:ascii="Times New Roman" w:eastAsia="Times New Roman" w:hAnsi="Times New Roman" w:cs="Times New Roman"/>
                  <w:sz w:val="24"/>
                  <w:szCs w:val="24"/>
                  <w:lang w:val="en-US"/>
                </w:rPr>
                <w:t>bán</w:t>
              </w:r>
              <w:r w:rsidR="008C584F" w:rsidRPr="00476848">
                <w:rPr>
                  <w:rFonts w:ascii="Times New Roman" w:eastAsia="Times New Roman" w:hAnsi="Times New Roman" w:cs="Times New Roman"/>
                  <w:sz w:val="24"/>
                  <w:szCs w:val="24"/>
                  <w:rPrChange w:id="6246" w:author="Kiên Lê Trung" w:date="2024-12-25T13:53:00Z" w16du:dateUtc="2024-12-25T06:53:00Z">
                    <w:rPr>
                      <w:rFonts w:ascii="Times New Roman" w:eastAsia="Times New Roman" w:hAnsi="Times New Roman" w:cs="Times New Roman"/>
                      <w:sz w:val="26"/>
                      <w:szCs w:val="26"/>
                    </w:rPr>
                  </w:rPrChange>
                </w:rPr>
                <w:t xml:space="preserve"> </w:t>
              </w:r>
            </w:ins>
            <w:r w:rsidRPr="00476848">
              <w:rPr>
                <w:rFonts w:ascii="Times New Roman" w:eastAsia="Times New Roman" w:hAnsi="Times New Roman" w:cs="Times New Roman"/>
                <w:sz w:val="24"/>
                <w:szCs w:val="24"/>
                <w:rPrChange w:id="6247" w:author="Kiên Lê Trung" w:date="2024-12-25T13:53:00Z" w16du:dateUtc="2024-12-25T06:53:00Z">
                  <w:rPr>
                    <w:rFonts w:ascii="Times New Roman" w:eastAsia="Times New Roman" w:hAnsi="Times New Roman" w:cs="Times New Roman"/>
                    <w:sz w:val="26"/>
                    <w:szCs w:val="26"/>
                  </w:rPr>
                </w:rPrChange>
              </w:rPr>
              <w:t>điền các thông tin cần thiết để thêm mới khuyến mãi và sau đó ấn nút “ Tạo mới “</w:t>
            </w:r>
          </w:p>
          <w:p w14:paraId="64ADA15B" w14:textId="77777777" w:rsidR="007569A2" w:rsidRPr="00476848" w:rsidRDefault="00CE686F" w:rsidP="00034C0F">
            <w:pPr>
              <w:widowControl w:val="0"/>
              <w:numPr>
                <w:ilvl w:val="0"/>
                <w:numId w:val="77"/>
              </w:numPr>
              <w:rPr>
                <w:rFonts w:ascii="Times New Roman" w:eastAsia="Times New Roman" w:hAnsi="Times New Roman" w:cs="Times New Roman"/>
                <w:sz w:val="24"/>
                <w:szCs w:val="24"/>
                <w:rPrChange w:id="6248"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249" w:author="Kiên Lê Trung" w:date="2024-12-25T13:53:00Z" w16du:dateUtc="2024-12-25T06:53:00Z">
                  <w:rPr>
                    <w:rFonts w:ascii="Times New Roman" w:eastAsia="Times New Roman" w:hAnsi="Times New Roman" w:cs="Times New Roman"/>
                    <w:sz w:val="26"/>
                    <w:szCs w:val="26"/>
                  </w:rPr>
                </w:rPrChange>
              </w:rPr>
              <w:t xml:space="preserve">Hệ thống sẽ hiển thị thông báo Thêm mới thành công </w:t>
            </w:r>
          </w:p>
        </w:tc>
      </w:tr>
      <w:tr w:rsidR="007569A2" w:rsidRPr="00476848" w14:paraId="0F967CB2" w14:textId="77777777">
        <w:trPr>
          <w:trHeight w:val="480"/>
        </w:trPr>
        <w:tc>
          <w:tcPr>
            <w:tcW w:w="8280" w:type="dxa"/>
            <w:gridSpan w:val="2"/>
            <w:shd w:val="clear" w:color="auto" w:fill="auto"/>
            <w:tcMar>
              <w:top w:w="100" w:type="dxa"/>
              <w:left w:w="100" w:type="dxa"/>
              <w:bottom w:w="100" w:type="dxa"/>
              <w:right w:w="100" w:type="dxa"/>
            </w:tcMar>
          </w:tcPr>
          <w:p w14:paraId="3B2D74C5" w14:textId="77777777" w:rsidR="007569A2" w:rsidRDefault="00CE686F">
            <w:pPr>
              <w:widowControl w:val="0"/>
              <w:spacing w:line="240" w:lineRule="auto"/>
              <w:ind w:left="94"/>
              <w:rPr>
                <w:ins w:id="6250" w:author="Kiên Lê Trung" w:date="2024-12-25T14:57:00Z" w16du:dateUtc="2024-12-25T07:57:00Z"/>
                <w:rFonts w:ascii="Times New Roman" w:eastAsia="Times New Roman" w:hAnsi="Times New Roman" w:cs="Times New Roman"/>
                <w:sz w:val="24"/>
                <w:szCs w:val="24"/>
                <w:lang w:val="en-US"/>
              </w:rPr>
            </w:pPr>
            <w:r w:rsidRPr="00476848">
              <w:rPr>
                <w:rFonts w:ascii="Times New Roman" w:eastAsia="Times New Roman" w:hAnsi="Times New Roman" w:cs="Times New Roman"/>
                <w:sz w:val="24"/>
                <w:szCs w:val="24"/>
                <w:rPrChange w:id="6251" w:author="Kiên Lê Trung" w:date="2024-12-25T13:53:00Z" w16du:dateUtc="2024-12-25T06:53:00Z">
                  <w:rPr>
                    <w:rFonts w:ascii="Times New Roman" w:eastAsia="Times New Roman" w:hAnsi="Times New Roman" w:cs="Times New Roman"/>
                    <w:sz w:val="26"/>
                    <w:szCs w:val="26"/>
                  </w:rPr>
                </w:rPrChange>
              </w:rPr>
              <w:t>Ngoại lệ:</w:t>
            </w:r>
          </w:p>
          <w:p w14:paraId="7A767ED6" w14:textId="7849D96B" w:rsidR="008C584F" w:rsidRDefault="008C584F">
            <w:pPr>
              <w:widowControl w:val="0"/>
              <w:spacing w:line="240" w:lineRule="auto"/>
              <w:ind w:left="94"/>
              <w:rPr>
                <w:ins w:id="6252" w:author="Kiên Lê Trung" w:date="2024-12-25T14:58:00Z" w16du:dateUtc="2024-12-25T07:58:00Z"/>
                <w:rFonts w:ascii="Times New Roman" w:eastAsia="Times New Roman" w:hAnsi="Times New Roman" w:cs="Times New Roman"/>
                <w:sz w:val="24"/>
                <w:szCs w:val="24"/>
                <w:lang w:val="en-US"/>
              </w:rPr>
            </w:pPr>
            <w:ins w:id="6253" w:author="Kiên Lê Trung" w:date="2024-12-25T14:57:00Z" w16du:dateUtc="2024-12-25T07:57:00Z">
              <w:r>
                <w:rPr>
                  <w:rFonts w:ascii="Times New Roman" w:eastAsia="Times New Roman" w:hAnsi="Times New Roman" w:cs="Times New Roman"/>
                  <w:sz w:val="24"/>
                  <w:szCs w:val="24"/>
                  <w:lang w:val="en-US"/>
                </w:rPr>
                <w:t xml:space="preserve">    4.1 Người bán điền thiếu thông tin </w:t>
              </w:r>
            </w:ins>
            <w:ins w:id="6254" w:author="Kiên Lê Trung" w:date="2024-12-25T14:58:00Z" w16du:dateUtc="2024-12-25T07:58:00Z">
              <w:r w:rsidR="00797B46">
                <w:rPr>
                  <w:rFonts w:ascii="Times New Roman" w:eastAsia="Times New Roman" w:hAnsi="Times New Roman" w:cs="Times New Roman"/>
                  <w:sz w:val="24"/>
                  <w:szCs w:val="24"/>
                  <w:lang w:val="en-US"/>
                </w:rPr>
                <w:t xml:space="preserve">của mã giảm giá </w:t>
              </w:r>
            </w:ins>
          </w:p>
          <w:p w14:paraId="730D8837" w14:textId="472DFBD3" w:rsidR="00797B46" w:rsidRDefault="00797B46">
            <w:pPr>
              <w:widowControl w:val="0"/>
              <w:spacing w:line="240" w:lineRule="auto"/>
              <w:ind w:left="94"/>
              <w:rPr>
                <w:ins w:id="6255" w:author="Kiên Lê Trung" w:date="2024-12-25T15:02:00Z" w16du:dateUtc="2024-12-25T08:02:00Z"/>
                <w:rFonts w:ascii="Times New Roman" w:eastAsia="Times New Roman" w:hAnsi="Times New Roman" w:cs="Times New Roman"/>
                <w:sz w:val="24"/>
                <w:szCs w:val="24"/>
                <w:lang w:val="en-US"/>
              </w:rPr>
            </w:pPr>
            <w:ins w:id="6256" w:author="Kiên Lê Trung" w:date="2024-12-25T14:58:00Z" w16du:dateUtc="2024-12-25T07:58:00Z">
              <w:r>
                <w:rPr>
                  <w:rFonts w:ascii="Times New Roman" w:eastAsia="Times New Roman" w:hAnsi="Times New Roman" w:cs="Times New Roman"/>
                  <w:sz w:val="24"/>
                  <w:szCs w:val="24"/>
                  <w:lang w:val="en-US"/>
                </w:rPr>
                <w:t xml:space="preserve">        4.1.1 Hệ thống hiển </w:t>
              </w:r>
              <w:r w:rsidR="007D1F48">
                <w:rPr>
                  <w:rFonts w:ascii="Times New Roman" w:eastAsia="Times New Roman" w:hAnsi="Times New Roman" w:cs="Times New Roman"/>
                  <w:sz w:val="24"/>
                  <w:szCs w:val="24"/>
                  <w:lang w:val="en-US"/>
                </w:rPr>
                <w:t xml:space="preserve">thị thông báo thiếu thông tin </w:t>
              </w:r>
            </w:ins>
          </w:p>
          <w:p w14:paraId="366119B7" w14:textId="686781E9" w:rsidR="004E3984" w:rsidRDefault="004E3984">
            <w:pPr>
              <w:widowControl w:val="0"/>
              <w:spacing w:line="240" w:lineRule="auto"/>
              <w:ind w:left="94"/>
              <w:rPr>
                <w:ins w:id="6257" w:author="Kiên Lê Trung" w:date="2024-12-25T15:02:00Z" w16du:dateUtc="2024-12-25T08:02:00Z"/>
                <w:rFonts w:ascii="Times New Roman" w:eastAsia="Times New Roman" w:hAnsi="Times New Roman" w:cs="Times New Roman"/>
                <w:sz w:val="24"/>
                <w:szCs w:val="24"/>
                <w:lang w:val="en-US"/>
              </w:rPr>
            </w:pPr>
            <w:ins w:id="6258" w:author="Kiên Lê Trung" w:date="2024-12-25T15:02:00Z" w16du:dateUtc="2024-12-25T08:02:00Z">
              <w:r>
                <w:rPr>
                  <w:rFonts w:ascii="Times New Roman" w:eastAsia="Times New Roman" w:hAnsi="Times New Roman" w:cs="Times New Roman"/>
                  <w:sz w:val="24"/>
                  <w:szCs w:val="24"/>
                  <w:lang w:val="en-US"/>
                </w:rPr>
                <w:t xml:space="preserve">        4.1.2 Người bán điền đủ thông tin và </w:t>
              </w:r>
              <w:r w:rsidR="00CF7323">
                <w:rPr>
                  <w:rFonts w:ascii="Times New Roman" w:eastAsia="Times New Roman" w:hAnsi="Times New Roman" w:cs="Times New Roman"/>
                  <w:sz w:val="24"/>
                  <w:szCs w:val="24"/>
                  <w:lang w:val="en-US"/>
                </w:rPr>
                <w:t>bấm Tạo mới</w:t>
              </w:r>
            </w:ins>
          </w:p>
          <w:p w14:paraId="43433D10" w14:textId="7E8DF109" w:rsidR="00CF7323" w:rsidRDefault="00CF7323">
            <w:pPr>
              <w:widowControl w:val="0"/>
              <w:spacing w:line="240" w:lineRule="auto"/>
              <w:ind w:left="94"/>
              <w:rPr>
                <w:ins w:id="6259" w:author="Kiên Lê Trung" w:date="2024-12-25T15:04:00Z" w16du:dateUtc="2024-12-25T08:04:00Z"/>
                <w:rFonts w:ascii="Times New Roman" w:eastAsia="Times New Roman" w:hAnsi="Times New Roman" w:cs="Times New Roman"/>
                <w:sz w:val="24"/>
                <w:szCs w:val="24"/>
                <w:lang w:val="en-US"/>
              </w:rPr>
            </w:pPr>
            <w:ins w:id="6260" w:author="Kiên Lê Trung" w:date="2024-12-25T15:02:00Z" w16du:dateUtc="2024-12-25T08:02:00Z">
              <w:r>
                <w:rPr>
                  <w:rFonts w:ascii="Times New Roman" w:eastAsia="Times New Roman" w:hAnsi="Times New Roman" w:cs="Times New Roman"/>
                  <w:sz w:val="24"/>
                  <w:szCs w:val="24"/>
                  <w:lang w:val="en-US"/>
                </w:rPr>
                <w:t xml:space="preserve">    4.2 </w:t>
              </w:r>
            </w:ins>
            <w:ins w:id="6261" w:author="Kiên Lê Trung" w:date="2024-12-25T15:04:00Z" w16du:dateUtc="2024-12-25T08:04:00Z">
              <w:r w:rsidR="001F37E8">
                <w:rPr>
                  <w:rFonts w:ascii="Times New Roman" w:eastAsia="Times New Roman" w:hAnsi="Times New Roman" w:cs="Times New Roman"/>
                  <w:sz w:val="24"/>
                  <w:szCs w:val="24"/>
                  <w:lang w:val="en-US"/>
                </w:rPr>
                <w:t xml:space="preserve">Người bán điền mã giảm giá bị trùng </w:t>
              </w:r>
              <w:r w:rsidR="00845F20">
                <w:rPr>
                  <w:rFonts w:ascii="Times New Roman" w:eastAsia="Times New Roman" w:hAnsi="Times New Roman" w:cs="Times New Roman"/>
                  <w:sz w:val="24"/>
                  <w:szCs w:val="24"/>
                  <w:lang w:val="en-US"/>
                </w:rPr>
                <w:t>tên mã giảm hoặc mã giảm giá</w:t>
              </w:r>
            </w:ins>
          </w:p>
          <w:p w14:paraId="47373E27" w14:textId="30F6A59E" w:rsidR="00845F20" w:rsidRDefault="00845F20">
            <w:pPr>
              <w:widowControl w:val="0"/>
              <w:spacing w:line="240" w:lineRule="auto"/>
              <w:ind w:left="94"/>
              <w:rPr>
                <w:ins w:id="6262" w:author="Kiên Lê Trung" w:date="2024-12-25T15:05:00Z" w16du:dateUtc="2024-12-25T08:05:00Z"/>
                <w:rFonts w:ascii="Times New Roman" w:eastAsia="Times New Roman" w:hAnsi="Times New Roman" w:cs="Times New Roman"/>
                <w:sz w:val="24"/>
                <w:szCs w:val="24"/>
                <w:lang w:val="en-US"/>
              </w:rPr>
            </w:pPr>
            <w:ins w:id="6263" w:author="Kiên Lê Trung" w:date="2024-12-25T15:04:00Z" w16du:dateUtc="2024-12-25T08:04:00Z">
              <w:r>
                <w:rPr>
                  <w:rFonts w:ascii="Times New Roman" w:eastAsia="Times New Roman" w:hAnsi="Times New Roman" w:cs="Times New Roman"/>
                  <w:sz w:val="24"/>
                  <w:szCs w:val="24"/>
                  <w:lang w:val="en-US"/>
                </w:rPr>
                <w:t xml:space="preserve">        4.2.1 Hệ thống hiển thị t</w:t>
              </w:r>
            </w:ins>
            <w:ins w:id="6264" w:author="Kiên Lê Trung" w:date="2024-12-25T15:05:00Z" w16du:dateUtc="2024-12-25T08:05:00Z">
              <w:r>
                <w:rPr>
                  <w:rFonts w:ascii="Times New Roman" w:eastAsia="Times New Roman" w:hAnsi="Times New Roman" w:cs="Times New Roman"/>
                  <w:sz w:val="24"/>
                  <w:szCs w:val="24"/>
                  <w:lang w:val="en-US"/>
                </w:rPr>
                <w:t xml:space="preserve">hông báo bị trùng tên </w:t>
              </w:r>
            </w:ins>
          </w:p>
          <w:p w14:paraId="773F96DE" w14:textId="57EA7ABB" w:rsidR="00845F20" w:rsidRPr="008C584F" w:rsidRDefault="00845F20">
            <w:pPr>
              <w:widowControl w:val="0"/>
              <w:spacing w:line="240" w:lineRule="auto"/>
              <w:ind w:left="94"/>
              <w:rPr>
                <w:rFonts w:ascii="Times New Roman" w:eastAsia="Times New Roman" w:hAnsi="Times New Roman" w:cs="Times New Roman"/>
                <w:sz w:val="24"/>
                <w:szCs w:val="24"/>
                <w:lang w:val="en-US"/>
                <w:rPrChange w:id="6265" w:author="Kiên Lê Trung" w:date="2024-12-25T14:57:00Z" w16du:dateUtc="2024-12-25T07:57:00Z">
                  <w:rPr>
                    <w:rFonts w:ascii="Times New Roman" w:eastAsia="Times New Roman" w:hAnsi="Times New Roman" w:cs="Times New Roman"/>
                    <w:sz w:val="26"/>
                    <w:szCs w:val="26"/>
                  </w:rPr>
                </w:rPrChange>
              </w:rPr>
            </w:pPr>
            <w:ins w:id="6266" w:author="Kiên Lê Trung" w:date="2024-12-25T15:05:00Z" w16du:dateUtc="2024-12-25T08:05:00Z">
              <w:r>
                <w:rPr>
                  <w:rFonts w:ascii="Times New Roman" w:eastAsia="Times New Roman" w:hAnsi="Times New Roman" w:cs="Times New Roman"/>
                  <w:sz w:val="24"/>
                  <w:szCs w:val="24"/>
                  <w:lang w:val="en-US"/>
                </w:rPr>
                <w:t xml:space="preserve">        </w:t>
              </w:r>
              <w:r w:rsidR="00800A7D">
                <w:rPr>
                  <w:rFonts w:ascii="Times New Roman" w:eastAsia="Times New Roman" w:hAnsi="Times New Roman" w:cs="Times New Roman"/>
                  <w:sz w:val="24"/>
                  <w:szCs w:val="24"/>
                  <w:lang w:val="en-US"/>
                </w:rPr>
                <w:t>4.2.2 Người bán điền tên khác và bấm Tạo mới</w:t>
              </w:r>
            </w:ins>
          </w:p>
          <w:p w14:paraId="0196B83F"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6267"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268" w:author="Kiên Lê Trung" w:date="2024-12-25T13:53:00Z" w16du:dateUtc="2024-12-25T06:53:00Z">
                  <w:rPr>
                    <w:rFonts w:ascii="Times New Roman" w:eastAsia="Times New Roman" w:hAnsi="Times New Roman" w:cs="Times New Roman"/>
                    <w:sz w:val="26"/>
                    <w:szCs w:val="26"/>
                  </w:rPr>
                </w:rPrChange>
              </w:rPr>
              <w:t xml:space="preserve">    </w:t>
            </w:r>
          </w:p>
        </w:tc>
      </w:tr>
    </w:tbl>
    <w:p w14:paraId="74378595" w14:textId="77777777" w:rsidR="000114D8" w:rsidRDefault="000114D8" w:rsidP="00C60A20">
      <w:pPr>
        <w:pStyle w:val="ListParagraph"/>
      </w:pPr>
      <w:bookmarkStart w:id="6269" w:name="_cswnm129bhpo" w:colFirst="0" w:colLast="0"/>
      <w:bookmarkEnd w:id="6269"/>
    </w:p>
    <w:p w14:paraId="46B989C8" w14:textId="62A09939" w:rsidR="004E2DE7" w:rsidRPr="004E2DE7" w:rsidRDefault="004E2DE7" w:rsidP="004E2DE7">
      <w:pPr>
        <w:pStyle w:val="Caption"/>
        <w:rPr>
          <w:ins w:id="6270" w:author="Kiên Lê Trung" w:date="2024-12-25T12:52:00Z" w16du:dateUtc="2024-12-25T05:52:00Z"/>
          <w:rFonts w:eastAsia="Times New Roman" w:cs="Times New Roman"/>
          <w:sz w:val="26"/>
          <w:szCs w:val="26"/>
          <w:lang w:val="en-US"/>
        </w:rPr>
        <w:pPrChange w:id="6271" w:author="Kiên Lê Trung" w:date="2024-12-25T12:52:00Z" w16du:dateUtc="2024-12-25T05:52:00Z">
          <w:pPr>
            <w:pStyle w:val="ListParagraph"/>
            <w:numPr>
              <w:numId w:val="189"/>
            </w:numPr>
            <w:spacing w:after="160" w:line="259" w:lineRule="auto"/>
            <w:ind w:hanging="360"/>
          </w:pPr>
        </w:pPrChange>
      </w:pPr>
      <w:bookmarkStart w:id="6272" w:name="_Toc186028246"/>
      <w:ins w:id="6273" w:author="Kiên Lê Trung" w:date="2024-12-25T12:52:00Z" w16du:dateUtc="2024-12-25T05:52:00Z">
        <w:r>
          <w:t xml:space="preserve">Bảng </w:t>
        </w:r>
      </w:ins>
      <w:ins w:id="6274" w:author="Kiên Lê Trung" w:date="2024-12-25T12:56:00Z" w16du:dateUtc="2024-12-25T05:56:00Z">
        <w:r w:rsidR="00115DF8">
          <w:fldChar w:fldCharType="begin"/>
        </w:r>
        <w:r w:rsidR="00115DF8">
          <w:instrText xml:space="preserve"> STYLEREF 1 \s </w:instrText>
        </w:r>
      </w:ins>
      <w:r w:rsidR="00115DF8">
        <w:fldChar w:fldCharType="separate"/>
      </w:r>
      <w:r w:rsidR="00115DF8">
        <w:rPr>
          <w:noProof/>
        </w:rPr>
        <w:t>2</w:t>
      </w:r>
      <w:ins w:id="6275" w:author="Kiên Lê Trung" w:date="2024-12-25T12:56:00Z" w16du:dateUtc="2024-12-25T05:56:00Z">
        <w:r w:rsidR="00115DF8">
          <w:fldChar w:fldCharType="end"/>
        </w:r>
        <w:r w:rsidR="00115DF8">
          <w:t>.</w:t>
        </w:r>
        <w:r w:rsidR="00115DF8">
          <w:fldChar w:fldCharType="begin"/>
        </w:r>
        <w:r w:rsidR="00115DF8">
          <w:instrText xml:space="preserve"> SEQ Bảng \* ARABIC \s 1 </w:instrText>
        </w:r>
      </w:ins>
      <w:r w:rsidR="00115DF8">
        <w:fldChar w:fldCharType="separate"/>
      </w:r>
      <w:ins w:id="6276" w:author="Kiên Lê Trung" w:date="2024-12-26T02:17:00Z" w16du:dateUtc="2024-12-25T19:17:00Z">
        <w:r w:rsidR="00F25160">
          <w:rPr>
            <w:noProof/>
          </w:rPr>
          <w:t>24</w:t>
        </w:r>
      </w:ins>
      <w:ins w:id="6277" w:author="Kiên Lê Trung" w:date="2024-12-25T12:56:00Z" w16du:dateUtc="2024-12-25T05:56:00Z">
        <w:r w:rsidR="00115DF8">
          <w:fldChar w:fldCharType="end"/>
        </w:r>
      </w:ins>
      <w:ins w:id="6278" w:author="Kiên Lê Trung" w:date="2024-12-25T12:52:00Z" w16du:dateUtc="2024-12-25T05:52:00Z">
        <w:r>
          <w:rPr>
            <w:lang w:val="en-US"/>
          </w:rPr>
          <w:t xml:space="preserve"> Kịch bản người bán thêm mã giảm giá</w:t>
        </w:r>
        <w:bookmarkEnd w:id="6272"/>
        <w:r>
          <w:rPr>
            <w:lang w:val="en-US"/>
          </w:rPr>
          <w:t xml:space="preserve"> </w:t>
        </w:r>
      </w:ins>
    </w:p>
    <w:p w14:paraId="3829EA51" w14:textId="4D1C035B" w:rsidR="007569A2" w:rsidRPr="00476848" w:rsidRDefault="00CE686F" w:rsidP="00C60A20">
      <w:pPr>
        <w:pStyle w:val="ListParagraph"/>
        <w:numPr>
          <w:ilvl w:val="0"/>
          <w:numId w:val="189"/>
        </w:numPr>
        <w:spacing w:after="160" w:line="259" w:lineRule="auto"/>
        <w:rPr>
          <w:rFonts w:ascii="Times New Roman" w:eastAsia="Times New Roman" w:hAnsi="Times New Roman" w:cs="Times New Roman"/>
          <w:sz w:val="24"/>
          <w:szCs w:val="24"/>
          <w:rPrChange w:id="6279"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280" w:author="Kiên Lê Trung" w:date="2024-12-25T13:53:00Z" w16du:dateUtc="2024-12-25T06:53:00Z">
            <w:rPr>
              <w:rFonts w:ascii="Times New Roman" w:eastAsia="Times New Roman" w:hAnsi="Times New Roman" w:cs="Times New Roman"/>
              <w:sz w:val="26"/>
              <w:szCs w:val="26"/>
            </w:rPr>
          </w:rPrChange>
        </w:rPr>
        <w:t xml:space="preserve">Kịch bản chức năng Chỉnh sửa mã giảm giá </w:t>
      </w:r>
    </w:p>
    <w:p w14:paraId="042C5D41" w14:textId="77777777" w:rsidR="007569A2" w:rsidRPr="00476848" w:rsidRDefault="007569A2">
      <w:pPr>
        <w:spacing w:after="160" w:line="259" w:lineRule="auto"/>
        <w:ind w:left="720"/>
        <w:rPr>
          <w:rFonts w:ascii="Times New Roman" w:eastAsia="Times New Roman" w:hAnsi="Times New Roman" w:cs="Times New Roman"/>
          <w:sz w:val="24"/>
          <w:szCs w:val="24"/>
          <w:rPrChange w:id="6281" w:author="Kiên Lê Trung" w:date="2024-12-25T13:53:00Z" w16du:dateUtc="2024-12-25T06:53:00Z">
            <w:rPr>
              <w:rFonts w:ascii="Times New Roman" w:eastAsia="Times New Roman" w:hAnsi="Times New Roman" w:cs="Times New Roman"/>
              <w:sz w:val="26"/>
              <w:szCs w:val="26"/>
            </w:rPr>
          </w:rPrChange>
        </w:rPr>
      </w:pPr>
    </w:p>
    <w:tbl>
      <w:tblPr>
        <w:tblStyle w:val="af5"/>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243E55F0" w14:textId="77777777">
        <w:tc>
          <w:tcPr>
            <w:tcW w:w="2655" w:type="dxa"/>
            <w:shd w:val="clear" w:color="auto" w:fill="auto"/>
            <w:tcMar>
              <w:top w:w="100" w:type="dxa"/>
              <w:left w:w="100" w:type="dxa"/>
              <w:bottom w:w="100" w:type="dxa"/>
              <w:right w:w="100" w:type="dxa"/>
            </w:tcMar>
          </w:tcPr>
          <w:p w14:paraId="3B190D44" w14:textId="15047491" w:rsidR="007569A2" w:rsidRPr="00476848" w:rsidRDefault="00983677">
            <w:pPr>
              <w:widowControl w:val="0"/>
              <w:spacing w:line="240" w:lineRule="auto"/>
              <w:ind w:left="94"/>
              <w:rPr>
                <w:rFonts w:ascii="Times New Roman" w:eastAsia="Times New Roman" w:hAnsi="Times New Roman" w:cs="Times New Roman"/>
                <w:sz w:val="24"/>
                <w:szCs w:val="24"/>
                <w:rPrChange w:id="6282"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283" w:author="Kiên Lê Trung" w:date="2024-12-25T13:53:00Z" w16du:dateUtc="2024-12-25T06:53:00Z">
                  <w:rPr>
                    <w:rFonts w:ascii="Times New Roman" w:eastAsia="Times New Roman" w:hAnsi="Times New Roman" w:cs="Times New Roman"/>
                    <w:sz w:val="26"/>
                    <w:szCs w:val="26"/>
                  </w:rPr>
                </w:rPrChange>
              </w:rPr>
              <w:t>Usecase</w:t>
            </w:r>
          </w:p>
        </w:tc>
        <w:tc>
          <w:tcPr>
            <w:tcW w:w="5625" w:type="dxa"/>
            <w:shd w:val="clear" w:color="auto" w:fill="auto"/>
            <w:tcMar>
              <w:top w:w="100" w:type="dxa"/>
              <w:left w:w="100" w:type="dxa"/>
              <w:bottom w:w="100" w:type="dxa"/>
              <w:right w:w="100" w:type="dxa"/>
            </w:tcMar>
          </w:tcPr>
          <w:p w14:paraId="54C74183" w14:textId="77777777" w:rsidR="007569A2" w:rsidRPr="00476848" w:rsidRDefault="00CE686F">
            <w:pPr>
              <w:widowControl w:val="0"/>
              <w:spacing w:line="240" w:lineRule="auto"/>
              <w:rPr>
                <w:rFonts w:ascii="Times New Roman" w:eastAsia="Times New Roman" w:hAnsi="Times New Roman" w:cs="Times New Roman"/>
                <w:sz w:val="24"/>
                <w:szCs w:val="24"/>
                <w:rPrChange w:id="6284"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285" w:author="Kiên Lê Trung" w:date="2024-12-25T13:53:00Z" w16du:dateUtc="2024-12-25T06:53:00Z">
                  <w:rPr>
                    <w:rFonts w:ascii="Times New Roman" w:eastAsia="Times New Roman" w:hAnsi="Times New Roman" w:cs="Times New Roman"/>
                    <w:sz w:val="26"/>
                    <w:szCs w:val="26"/>
                  </w:rPr>
                </w:rPrChange>
              </w:rPr>
              <w:t xml:space="preserve">Chỉnh sửa mã giảm giá </w:t>
            </w:r>
          </w:p>
        </w:tc>
      </w:tr>
      <w:tr w:rsidR="007569A2" w:rsidRPr="00476848" w14:paraId="54C5715A" w14:textId="77777777">
        <w:tc>
          <w:tcPr>
            <w:tcW w:w="2655" w:type="dxa"/>
            <w:shd w:val="clear" w:color="auto" w:fill="auto"/>
            <w:tcMar>
              <w:top w:w="100" w:type="dxa"/>
              <w:left w:w="100" w:type="dxa"/>
              <w:bottom w:w="100" w:type="dxa"/>
              <w:right w:w="100" w:type="dxa"/>
            </w:tcMar>
          </w:tcPr>
          <w:p w14:paraId="45A37C1F"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6286"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287" w:author="Kiên Lê Trung" w:date="2024-12-25T13:53:00Z" w16du:dateUtc="2024-12-25T06:53:00Z">
                  <w:rPr>
                    <w:rFonts w:ascii="Times New Roman" w:eastAsia="Times New Roman" w:hAnsi="Times New Roman" w:cs="Times New Roman"/>
                    <w:sz w:val="26"/>
                    <w:szCs w:val="26"/>
                  </w:rPr>
                </w:rPrChange>
              </w:rPr>
              <w:t>Actor</w:t>
            </w:r>
          </w:p>
        </w:tc>
        <w:tc>
          <w:tcPr>
            <w:tcW w:w="5625" w:type="dxa"/>
            <w:shd w:val="clear" w:color="auto" w:fill="auto"/>
            <w:tcMar>
              <w:top w:w="100" w:type="dxa"/>
              <w:left w:w="100" w:type="dxa"/>
              <w:bottom w:w="100" w:type="dxa"/>
              <w:right w:w="100" w:type="dxa"/>
            </w:tcMar>
          </w:tcPr>
          <w:p w14:paraId="679DF2AE" w14:textId="77777777" w:rsidR="007569A2" w:rsidRPr="00476848" w:rsidRDefault="00CE686F">
            <w:pPr>
              <w:widowControl w:val="0"/>
              <w:spacing w:line="240" w:lineRule="auto"/>
              <w:rPr>
                <w:rFonts w:ascii="Times New Roman" w:eastAsia="Times New Roman" w:hAnsi="Times New Roman" w:cs="Times New Roman"/>
                <w:sz w:val="24"/>
                <w:szCs w:val="24"/>
                <w:rPrChange w:id="6288"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289" w:author="Kiên Lê Trung" w:date="2024-12-25T13:53:00Z" w16du:dateUtc="2024-12-25T06:53:00Z">
                  <w:rPr>
                    <w:rFonts w:ascii="Times New Roman" w:eastAsia="Times New Roman" w:hAnsi="Times New Roman" w:cs="Times New Roman"/>
                    <w:sz w:val="26"/>
                    <w:szCs w:val="26"/>
                  </w:rPr>
                </w:rPrChange>
              </w:rPr>
              <w:t>Người bán</w:t>
            </w:r>
          </w:p>
        </w:tc>
      </w:tr>
      <w:tr w:rsidR="007569A2" w:rsidRPr="00476848" w14:paraId="5B976232" w14:textId="77777777">
        <w:tc>
          <w:tcPr>
            <w:tcW w:w="2655" w:type="dxa"/>
            <w:shd w:val="clear" w:color="auto" w:fill="auto"/>
            <w:tcMar>
              <w:top w:w="100" w:type="dxa"/>
              <w:left w:w="100" w:type="dxa"/>
              <w:bottom w:w="100" w:type="dxa"/>
              <w:right w:w="100" w:type="dxa"/>
            </w:tcMar>
          </w:tcPr>
          <w:p w14:paraId="21B627DE"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6290"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291" w:author="Kiên Lê Trung" w:date="2024-12-25T13:53:00Z" w16du:dateUtc="2024-12-25T06:53:00Z">
                  <w:rPr>
                    <w:rFonts w:ascii="Times New Roman" w:eastAsia="Times New Roman" w:hAnsi="Times New Roman" w:cs="Times New Roman"/>
                    <w:sz w:val="26"/>
                    <w:szCs w:val="26"/>
                  </w:rPr>
                </w:rPrChange>
              </w:rPr>
              <w:t>Tiền điều kiện</w:t>
            </w:r>
          </w:p>
        </w:tc>
        <w:tc>
          <w:tcPr>
            <w:tcW w:w="5625" w:type="dxa"/>
            <w:shd w:val="clear" w:color="auto" w:fill="auto"/>
            <w:tcMar>
              <w:top w:w="100" w:type="dxa"/>
              <w:left w:w="100" w:type="dxa"/>
              <w:bottom w:w="100" w:type="dxa"/>
              <w:right w:w="100" w:type="dxa"/>
            </w:tcMar>
          </w:tcPr>
          <w:p w14:paraId="6DCBF994" w14:textId="77777777" w:rsidR="007569A2" w:rsidRPr="00476848" w:rsidRDefault="00CE686F">
            <w:pPr>
              <w:widowControl w:val="0"/>
              <w:spacing w:line="240" w:lineRule="auto"/>
              <w:rPr>
                <w:rFonts w:ascii="Times New Roman" w:eastAsia="Times New Roman" w:hAnsi="Times New Roman" w:cs="Times New Roman"/>
                <w:sz w:val="24"/>
                <w:szCs w:val="24"/>
                <w:rPrChange w:id="6292"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293" w:author="Kiên Lê Trung" w:date="2024-12-25T13:53:00Z" w16du:dateUtc="2024-12-25T06:53:00Z">
                  <w:rPr>
                    <w:rFonts w:ascii="Times New Roman" w:eastAsia="Times New Roman" w:hAnsi="Times New Roman" w:cs="Times New Roman"/>
                    <w:sz w:val="26"/>
                    <w:szCs w:val="26"/>
                  </w:rPr>
                </w:rPrChange>
              </w:rPr>
              <w:t>Người bán đã đăng nhập thành công vào hệ thống</w:t>
            </w:r>
          </w:p>
        </w:tc>
      </w:tr>
      <w:tr w:rsidR="007569A2" w:rsidRPr="00476848" w14:paraId="49939F63" w14:textId="77777777">
        <w:tc>
          <w:tcPr>
            <w:tcW w:w="2655" w:type="dxa"/>
            <w:shd w:val="clear" w:color="auto" w:fill="auto"/>
            <w:tcMar>
              <w:top w:w="100" w:type="dxa"/>
              <w:left w:w="100" w:type="dxa"/>
              <w:bottom w:w="100" w:type="dxa"/>
              <w:right w:w="100" w:type="dxa"/>
            </w:tcMar>
          </w:tcPr>
          <w:p w14:paraId="217BF417" w14:textId="77777777" w:rsidR="007569A2" w:rsidRPr="00476848" w:rsidRDefault="00CE686F">
            <w:pPr>
              <w:widowControl w:val="0"/>
              <w:spacing w:before="3" w:line="240" w:lineRule="auto"/>
              <w:ind w:left="141"/>
              <w:rPr>
                <w:rFonts w:ascii="Times New Roman" w:eastAsia="Times New Roman" w:hAnsi="Times New Roman" w:cs="Times New Roman"/>
                <w:sz w:val="24"/>
                <w:szCs w:val="24"/>
                <w:rPrChange w:id="6294"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295" w:author="Kiên Lê Trung" w:date="2024-12-25T13:53:00Z" w16du:dateUtc="2024-12-25T06:53:00Z">
                  <w:rPr>
                    <w:rFonts w:ascii="Times New Roman" w:eastAsia="Times New Roman" w:hAnsi="Times New Roman" w:cs="Times New Roman"/>
                    <w:sz w:val="26"/>
                    <w:szCs w:val="26"/>
                  </w:rPr>
                </w:rPrChange>
              </w:rPr>
              <w:t>Hậu điều kiện</w:t>
            </w:r>
          </w:p>
        </w:tc>
        <w:tc>
          <w:tcPr>
            <w:tcW w:w="5625" w:type="dxa"/>
            <w:shd w:val="clear" w:color="auto" w:fill="auto"/>
            <w:tcMar>
              <w:top w:w="100" w:type="dxa"/>
              <w:left w:w="100" w:type="dxa"/>
              <w:bottom w:w="100" w:type="dxa"/>
              <w:right w:w="100" w:type="dxa"/>
            </w:tcMar>
          </w:tcPr>
          <w:p w14:paraId="24A3542D" w14:textId="77777777" w:rsidR="007569A2" w:rsidRPr="00476848" w:rsidRDefault="00CE686F">
            <w:pPr>
              <w:spacing w:line="240" w:lineRule="auto"/>
              <w:rPr>
                <w:rFonts w:ascii="Times New Roman" w:eastAsia="Times New Roman" w:hAnsi="Times New Roman" w:cs="Times New Roman"/>
                <w:sz w:val="24"/>
                <w:szCs w:val="24"/>
                <w:rPrChange w:id="6296"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297" w:author="Kiên Lê Trung" w:date="2024-12-25T13:53:00Z" w16du:dateUtc="2024-12-25T06:53:00Z">
                  <w:rPr>
                    <w:rFonts w:ascii="Times New Roman" w:eastAsia="Times New Roman" w:hAnsi="Times New Roman" w:cs="Times New Roman"/>
                    <w:sz w:val="26"/>
                    <w:szCs w:val="26"/>
                  </w:rPr>
                </w:rPrChange>
              </w:rPr>
              <w:t>Người bán chỉnh sửa mã giảm giá thành công</w:t>
            </w:r>
          </w:p>
        </w:tc>
      </w:tr>
      <w:tr w:rsidR="007569A2" w:rsidRPr="00476848" w14:paraId="5BE47E61" w14:textId="77777777">
        <w:trPr>
          <w:trHeight w:val="480"/>
        </w:trPr>
        <w:tc>
          <w:tcPr>
            <w:tcW w:w="8280" w:type="dxa"/>
            <w:gridSpan w:val="2"/>
            <w:shd w:val="clear" w:color="auto" w:fill="auto"/>
            <w:tcMar>
              <w:top w:w="100" w:type="dxa"/>
              <w:left w:w="100" w:type="dxa"/>
              <w:bottom w:w="100" w:type="dxa"/>
              <w:right w:w="100" w:type="dxa"/>
            </w:tcMar>
          </w:tcPr>
          <w:p w14:paraId="0D25F4E8" w14:textId="77777777" w:rsidR="007569A2" w:rsidRPr="00476848" w:rsidRDefault="00CE686F" w:rsidP="00034C0F">
            <w:pPr>
              <w:widowControl w:val="0"/>
              <w:ind w:left="94"/>
              <w:rPr>
                <w:rFonts w:ascii="Times New Roman" w:eastAsia="Times New Roman" w:hAnsi="Times New Roman" w:cs="Times New Roman"/>
                <w:sz w:val="24"/>
                <w:szCs w:val="24"/>
                <w:rPrChange w:id="6298"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299" w:author="Kiên Lê Trung" w:date="2024-12-25T13:53:00Z" w16du:dateUtc="2024-12-25T06:53:00Z">
                  <w:rPr>
                    <w:rFonts w:ascii="Times New Roman" w:eastAsia="Times New Roman" w:hAnsi="Times New Roman" w:cs="Times New Roman"/>
                    <w:sz w:val="26"/>
                    <w:szCs w:val="26"/>
                  </w:rPr>
                </w:rPrChange>
              </w:rPr>
              <w:t>Chuỗi sự kiện chính</w:t>
            </w:r>
          </w:p>
          <w:p w14:paraId="69C45F46" w14:textId="77777777" w:rsidR="007569A2" w:rsidRPr="00476848" w:rsidRDefault="00CE686F" w:rsidP="00034C0F">
            <w:pPr>
              <w:widowControl w:val="0"/>
              <w:numPr>
                <w:ilvl w:val="0"/>
                <w:numId w:val="69"/>
              </w:numPr>
              <w:rPr>
                <w:rFonts w:ascii="Times New Roman" w:eastAsia="Times New Roman" w:hAnsi="Times New Roman" w:cs="Times New Roman"/>
                <w:sz w:val="24"/>
                <w:szCs w:val="24"/>
                <w:rPrChange w:id="6300"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301" w:author="Kiên Lê Trung" w:date="2024-12-25T13:53:00Z" w16du:dateUtc="2024-12-25T06:53:00Z">
                  <w:rPr>
                    <w:rFonts w:ascii="Times New Roman" w:eastAsia="Times New Roman" w:hAnsi="Times New Roman" w:cs="Times New Roman"/>
                    <w:sz w:val="26"/>
                    <w:szCs w:val="26"/>
                  </w:rPr>
                </w:rPrChange>
              </w:rPr>
              <w:t xml:space="preserve">Người bán đăng nhập thành công và đang ở Trang chủ </w:t>
            </w:r>
          </w:p>
          <w:p w14:paraId="36C0F7EE" w14:textId="77777777" w:rsidR="007569A2" w:rsidRPr="00476848" w:rsidRDefault="00CE686F" w:rsidP="00034C0F">
            <w:pPr>
              <w:widowControl w:val="0"/>
              <w:numPr>
                <w:ilvl w:val="0"/>
                <w:numId w:val="69"/>
              </w:numPr>
              <w:rPr>
                <w:rFonts w:ascii="Times New Roman" w:eastAsia="Times New Roman" w:hAnsi="Times New Roman" w:cs="Times New Roman"/>
                <w:sz w:val="24"/>
                <w:szCs w:val="24"/>
                <w:rPrChange w:id="6302"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303" w:author="Kiên Lê Trung" w:date="2024-12-25T13:53:00Z" w16du:dateUtc="2024-12-25T06:53:00Z">
                  <w:rPr>
                    <w:rFonts w:ascii="Times New Roman" w:eastAsia="Times New Roman" w:hAnsi="Times New Roman" w:cs="Times New Roman"/>
                    <w:sz w:val="26"/>
                    <w:szCs w:val="26"/>
                  </w:rPr>
                </w:rPrChange>
              </w:rPr>
              <w:t xml:space="preserve">Người bán chọn chức năng Quản lý khuyến mãi. Sau đó chọn Danh sách khuyến mãi </w:t>
            </w:r>
          </w:p>
          <w:p w14:paraId="033D7760" w14:textId="2A3CB99E" w:rsidR="007569A2" w:rsidRPr="00476848" w:rsidRDefault="00CE686F" w:rsidP="00034C0F">
            <w:pPr>
              <w:widowControl w:val="0"/>
              <w:numPr>
                <w:ilvl w:val="0"/>
                <w:numId w:val="69"/>
              </w:numPr>
              <w:rPr>
                <w:rFonts w:ascii="Times New Roman" w:eastAsia="Times New Roman" w:hAnsi="Times New Roman" w:cs="Times New Roman"/>
                <w:sz w:val="24"/>
                <w:szCs w:val="24"/>
                <w:rPrChange w:id="6304"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305" w:author="Kiên Lê Trung" w:date="2024-12-25T13:53:00Z" w16du:dateUtc="2024-12-25T06:53:00Z">
                  <w:rPr>
                    <w:rFonts w:ascii="Times New Roman" w:eastAsia="Times New Roman" w:hAnsi="Times New Roman" w:cs="Times New Roman"/>
                    <w:sz w:val="26"/>
                    <w:szCs w:val="26"/>
                  </w:rPr>
                </w:rPrChange>
              </w:rPr>
              <w:t xml:space="preserve">Hệ thống sẽ hiển thị giao diện danh sách các khuyến mãi </w:t>
            </w:r>
            <w:ins w:id="6306" w:author="Kiên Lê Trung" w:date="2024-12-25T15:06:00Z" w16du:dateUtc="2024-12-25T08:06:00Z">
              <w:r w:rsidR="00C431A2">
                <w:rPr>
                  <w:rFonts w:ascii="Times New Roman" w:eastAsia="Times New Roman" w:hAnsi="Times New Roman" w:cs="Times New Roman"/>
                  <w:sz w:val="24"/>
                  <w:szCs w:val="24"/>
                  <w:lang w:val="en-US"/>
                </w:rPr>
                <w:t xml:space="preserve">gồm các trường tên mã giảm giá, Mã </w:t>
              </w:r>
              <w:r w:rsidR="001312EA">
                <w:rPr>
                  <w:rFonts w:ascii="Times New Roman" w:eastAsia="Times New Roman" w:hAnsi="Times New Roman" w:cs="Times New Roman"/>
                  <w:sz w:val="24"/>
                  <w:szCs w:val="24"/>
                  <w:lang w:val="en-US"/>
                </w:rPr>
                <w:t>giảm giá , Loại gi</w:t>
              </w:r>
            </w:ins>
            <w:ins w:id="6307" w:author="Kiên Lê Trung" w:date="2024-12-25T15:07:00Z" w16du:dateUtc="2024-12-25T08:07:00Z">
              <w:r w:rsidR="001312EA">
                <w:rPr>
                  <w:rFonts w:ascii="Times New Roman" w:eastAsia="Times New Roman" w:hAnsi="Times New Roman" w:cs="Times New Roman"/>
                  <w:sz w:val="24"/>
                  <w:szCs w:val="24"/>
                  <w:lang w:val="en-US"/>
                </w:rPr>
                <w:t>ảm giá</w:t>
              </w:r>
              <w:r w:rsidR="00251F73">
                <w:rPr>
                  <w:rFonts w:ascii="Times New Roman" w:eastAsia="Times New Roman" w:hAnsi="Times New Roman" w:cs="Times New Roman"/>
                  <w:sz w:val="24"/>
                  <w:szCs w:val="24"/>
                  <w:lang w:val="en-US"/>
                </w:rPr>
                <w:t>, Giá trị giảm giá</w:t>
              </w:r>
              <w:r w:rsidR="00895739">
                <w:rPr>
                  <w:rFonts w:ascii="Times New Roman" w:eastAsia="Times New Roman" w:hAnsi="Times New Roman" w:cs="Times New Roman"/>
                  <w:sz w:val="24"/>
                  <w:szCs w:val="24"/>
                  <w:lang w:val="en-US"/>
                </w:rPr>
                <w:t xml:space="preserve">, Ngày bắt đầu, Ngày hết hạn, Trạng thái, Công khai và </w:t>
              </w:r>
              <w:r w:rsidR="00521ADF">
                <w:rPr>
                  <w:rFonts w:ascii="Times New Roman" w:eastAsia="Times New Roman" w:hAnsi="Times New Roman" w:cs="Times New Roman"/>
                  <w:sz w:val="24"/>
                  <w:szCs w:val="24"/>
                  <w:lang w:val="en-US"/>
                </w:rPr>
                <w:t>3 nút hành động : xem, s</w:t>
              </w:r>
            </w:ins>
            <w:ins w:id="6308" w:author="Kiên Lê Trung" w:date="2024-12-25T15:08:00Z" w16du:dateUtc="2024-12-25T08:08:00Z">
              <w:r w:rsidR="00521ADF">
                <w:rPr>
                  <w:rFonts w:ascii="Times New Roman" w:eastAsia="Times New Roman" w:hAnsi="Times New Roman" w:cs="Times New Roman"/>
                  <w:sz w:val="24"/>
                  <w:szCs w:val="24"/>
                  <w:lang w:val="en-US"/>
                </w:rPr>
                <w:t>ử</w:t>
              </w:r>
            </w:ins>
            <w:ins w:id="6309" w:author="Kiên Lê Trung" w:date="2024-12-25T15:07:00Z" w16du:dateUtc="2024-12-25T08:07:00Z">
              <w:r w:rsidR="00521ADF">
                <w:rPr>
                  <w:rFonts w:ascii="Times New Roman" w:eastAsia="Times New Roman" w:hAnsi="Times New Roman" w:cs="Times New Roman"/>
                  <w:sz w:val="24"/>
                  <w:szCs w:val="24"/>
                  <w:lang w:val="en-US"/>
                </w:rPr>
                <w:t>a</w:t>
              </w:r>
            </w:ins>
            <w:ins w:id="6310" w:author="Kiên Lê Trung" w:date="2024-12-25T15:08:00Z" w16du:dateUtc="2024-12-25T08:08:00Z">
              <w:r w:rsidR="00521ADF">
                <w:rPr>
                  <w:rFonts w:ascii="Times New Roman" w:eastAsia="Times New Roman" w:hAnsi="Times New Roman" w:cs="Times New Roman"/>
                  <w:sz w:val="24"/>
                  <w:szCs w:val="24"/>
                  <w:lang w:val="en-US"/>
                </w:rPr>
                <w:t>,</w:t>
              </w:r>
            </w:ins>
            <w:ins w:id="6311" w:author="Kiên Lê Trung" w:date="2024-12-25T15:07:00Z" w16du:dateUtc="2024-12-25T08:07:00Z">
              <w:r w:rsidR="00521ADF">
                <w:rPr>
                  <w:rFonts w:ascii="Times New Roman" w:eastAsia="Times New Roman" w:hAnsi="Times New Roman" w:cs="Times New Roman"/>
                  <w:sz w:val="24"/>
                  <w:szCs w:val="24"/>
                  <w:lang w:val="en-US"/>
                </w:rPr>
                <w:t xml:space="preserve"> xóa</w:t>
              </w:r>
            </w:ins>
          </w:p>
          <w:p w14:paraId="2F3969C0" w14:textId="77777777" w:rsidR="007569A2" w:rsidRPr="00476848" w:rsidRDefault="00CE686F" w:rsidP="00034C0F">
            <w:pPr>
              <w:widowControl w:val="0"/>
              <w:numPr>
                <w:ilvl w:val="0"/>
                <w:numId w:val="69"/>
              </w:numPr>
              <w:rPr>
                <w:rFonts w:ascii="Times New Roman" w:eastAsia="Times New Roman" w:hAnsi="Times New Roman" w:cs="Times New Roman"/>
                <w:sz w:val="24"/>
                <w:szCs w:val="24"/>
                <w:rPrChange w:id="6312"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313" w:author="Kiên Lê Trung" w:date="2024-12-25T13:53:00Z" w16du:dateUtc="2024-12-25T06:53:00Z">
                  <w:rPr>
                    <w:rFonts w:ascii="Times New Roman" w:eastAsia="Times New Roman" w:hAnsi="Times New Roman" w:cs="Times New Roman"/>
                    <w:sz w:val="26"/>
                    <w:szCs w:val="26"/>
                  </w:rPr>
                </w:rPrChange>
              </w:rPr>
              <w:t xml:space="preserve">Người bán chọn vào hình cái bút trên mã giảm giá muốn chỉnh sửa </w:t>
            </w:r>
          </w:p>
          <w:p w14:paraId="5D47FA1F" w14:textId="77777777" w:rsidR="007569A2" w:rsidRPr="00476848" w:rsidRDefault="00CE686F" w:rsidP="00034C0F">
            <w:pPr>
              <w:widowControl w:val="0"/>
              <w:numPr>
                <w:ilvl w:val="0"/>
                <w:numId w:val="69"/>
              </w:numPr>
              <w:rPr>
                <w:rFonts w:ascii="Times New Roman" w:eastAsia="Times New Roman" w:hAnsi="Times New Roman" w:cs="Times New Roman"/>
                <w:sz w:val="24"/>
                <w:szCs w:val="24"/>
                <w:rPrChange w:id="6314"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315" w:author="Kiên Lê Trung" w:date="2024-12-25T13:53:00Z" w16du:dateUtc="2024-12-25T06:53:00Z">
                  <w:rPr>
                    <w:rFonts w:ascii="Times New Roman" w:eastAsia="Times New Roman" w:hAnsi="Times New Roman" w:cs="Times New Roman"/>
                    <w:sz w:val="26"/>
                    <w:szCs w:val="26"/>
                  </w:rPr>
                </w:rPrChange>
              </w:rPr>
              <w:t xml:space="preserve">Hệ thống sẽ hiển thị chi tiết thông tin của mã giảm giá đó </w:t>
            </w:r>
          </w:p>
          <w:p w14:paraId="0EB74899" w14:textId="443FFC76" w:rsidR="007569A2" w:rsidRPr="00476848" w:rsidRDefault="00CE686F" w:rsidP="00034C0F">
            <w:pPr>
              <w:widowControl w:val="0"/>
              <w:numPr>
                <w:ilvl w:val="0"/>
                <w:numId w:val="69"/>
              </w:numPr>
              <w:rPr>
                <w:rFonts w:ascii="Times New Roman" w:eastAsia="Times New Roman" w:hAnsi="Times New Roman" w:cs="Times New Roman"/>
                <w:sz w:val="24"/>
                <w:szCs w:val="24"/>
                <w:rPrChange w:id="6316"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317" w:author="Kiên Lê Trung" w:date="2024-12-25T13:53:00Z" w16du:dateUtc="2024-12-25T06:53:00Z">
                  <w:rPr>
                    <w:rFonts w:ascii="Times New Roman" w:eastAsia="Times New Roman" w:hAnsi="Times New Roman" w:cs="Times New Roman"/>
                    <w:sz w:val="26"/>
                    <w:szCs w:val="26"/>
                  </w:rPr>
                </w:rPrChange>
              </w:rPr>
              <w:t xml:space="preserve">Người </w:t>
            </w:r>
            <w:del w:id="6318" w:author="Kiên Lê Trung" w:date="2024-12-25T15:09:00Z" w16du:dateUtc="2024-12-25T08:09:00Z">
              <w:r w:rsidRPr="00476848" w:rsidDel="00521ADF">
                <w:rPr>
                  <w:rFonts w:ascii="Times New Roman" w:eastAsia="Times New Roman" w:hAnsi="Times New Roman" w:cs="Times New Roman"/>
                  <w:sz w:val="24"/>
                  <w:szCs w:val="24"/>
                  <w:rPrChange w:id="6319" w:author="Kiên Lê Trung" w:date="2024-12-25T13:53:00Z" w16du:dateUtc="2024-12-25T06:53:00Z">
                    <w:rPr>
                      <w:rFonts w:ascii="Times New Roman" w:eastAsia="Times New Roman" w:hAnsi="Times New Roman" w:cs="Times New Roman"/>
                      <w:sz w:val="26"/>
                      <w:szCs w:val="26"/>
                    </w:rPr>
                  </w:rPrChange>
                </w:rPr>
                <w:delText xml:space="preserve">dùng </w:delText>
              </w:r>
            </w:del>
            <w:ins w:id="6320" w:author="Kiên Lê Trung" w:date="2024-12-25T15:09:00Z" w16du:dateUtc="2024-12-25T08:09:00Z">
              <w:r w:rsidR="00521ADF">
                <w:rPr>
                  <w:rFonts w:ascii="Times New Roman" w:eastAsia="Times New Roman" w:hAnsi="Times New Roman" w:cs="Times New Roman"/>
                  <w:sz w:val="24"/>
                  <w:szCs w:val="24"/>
                  <w:lang w:val="en-US"/>
                </w:rPr>
                <w:t>bán</w:t>
              </w:r>
              <w:r w:rsidR="00521ADF" w:rsidRPr="00476848">
                <w:rPr>
                  <w:rFonts w:ascii="Times New Roman" w:eastAsia="Times New Roman" w:hAnsi="Times New Roman" w:cs="Times New Roman"/>
                  <w:sz w:val="24"/>
                  <w:szCs w:val="24"/>
                  <w:rPrChange w:id="6321" w:author="Kiên Lê Trung" w:date="2024-12-25T13:53:00Z" w16du:dateUtc="2024-12-25T06:53:00Z">
                    <w:rPr>
                      <w:rFonts w:ascii="Times New Roman" w:eastAsia="Times New Roman" w:hAnsi="Times New Roman" w:cs="Times New Roman"/>
                      <w:sz w:val="26"/>
                      <w:szCs w:val="26"/>
                    </w:rPr>
                  </w:rPrChange>
                </w:rPr>
                <w:t xml:space="preserve"> </w:t>
              </w:r>
            </w:ins>
            <w:r w:rsidRPr="00476848">
              <w:rPr>
                <w:rFonts w:ascii="Times New Roman" w:eastAsia="Times New Roman" w:hAnsi="Times New Roman" w:cs="Times New Roman"/>
                <w:sz w:val="24"/>
                <w:szCs w:val="24"/>
                <w:rPrChange w:id="6322" w:author="Kiên Lê Trung" w:date="2024-12-25T13:53:00Z" w16du:dateUtc="2024-12-25T06:53:00Z">
                  <w:rPr>
                    <w:rFonts w:ascii="Times New Roman" w:eastAsia="Times New Roman" w:hAnsi="Times New Roman" w:cs="Times New Roman"/>
                    <w:sz w:val="26"/>
                    <w:szCs w:val="26"/>
                  </w:rPr>
                </w:rPrChange>
              </w:rPr>
              <w:t xml:space="preserve">chỉnh sửa thông tin của mã giảm giá và bấm nút Cập nhật </w:t>
            </w:r>
          </w:p>
          <w:p w14:paraId="643F0D36" w14:textId="77777777" w:rsidR="007569A2" w:rsidRPr="00476848" w:rsidRDefault="00CE686F" w:rsidP="00034C0F">
            <w:pPr>
              <w:widowControl w:val="0"/>
              <w:numPr>
                <w:ilvl w:val="0"/>
                <w:numId w:val="69"/>
              </w:numPr>
              <w:rPr>
                <w:rFonts w:ascii="Times New Roman" w:eastAsia="Times New Roman" w:hAnsi="Times New Roman" w:cs="Times New Roman"/>
                <w:sz w:val="24"/>
                <w:szCs w:val="24"/>
                <w:rPrChange w:id="6323"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324" w:author="Kiên Lê Trung" w:date="2024-12-25T13:53:00Z" w16du:dateUtc="2024-12-25T06:53:00Z">
                  <w:rPr>
                    <w:rFonts w:ascii="Times New Roman" w:eastAsia="Times New Roman" w:hAnsi="Times New Roman" w:cs="Times New Roman"/>
                    <w:sz w:val="26"/>
                    <w:szCs w:val="26"/>
                  </w:rPr>
                </w:rPrChange>
              </w:rPr>
              <w:t xml:space="preserve">Hệ thống sẽ hiển thị thông báo” Cập nhập thành công “ </w:t>
            </w:r>
          </w:p>
        </w:tc>
      </w:tr>
      <w:tr w:rsidR="007569A2" w:rsidRPr="00476848" w14:paraId="6547F145" w14:textId="77777777">
        <w:trPr>
          <w:trHeight w:val="480"/>
        </w:trPr>
        <w:tc>
          <w:tcPr>
            <w:tcW w:w="8280" w:type="dxa"/>
            <w:gridSpan w:val="2"/>
            <w:shd w:val="clear" w:color="auto" w:fill="auto"/>
            <w:tcMar>
              <w:top w:w="100" w:type="dxa"/>
              <w:left w:w="100" w:type="dxa"/>
              <w:bottom w:w="100" w:type="dxa"/>
              <w:right w:w="100" w:type="dxa"/>
            </w:tcMar>
          </w:tcPr>
          <w:p w14:paraId="320CD0AA" w14:textId="77777777" w:rsidR="007569A2" w:rsidRDefault="00CE686F">
            <w:pPr>
              <w:widowControl w:val="0"/>
              <w:spacing w:line="240" w:lineRule="auto"/>
              <w:ind w:left="94"/>
              <w:rPr>
                <w:ins w:id="6325" w:author="Kiên Lê Trung" w:date="2024-12-25T15:08:00Z" w16du:dateUtc="2024-12-25T08:08:00Z"/>
                <w:rFonts w:ascii="Times New Roman" w:eastAsia="Times New Roman" w:hAnsi="Times New Roman" w:cs="Times New Roman"/>
                <w:sz w:val="24"/>
                <w:szCs w:val="24"/>
                <w:lang w:val="en-US"/>
              </w:rPr>
            </w:pPr>
            <w:r w:rsidRPr="00476848">
              <w:rPr>
                <w:rFonts w:ascii="Times New Roman" w:eastAsia="Times New Roman" w:hAnsi="Times New Roman" w:cs="Times New Roman"/>
                <w:sz w:val="24"/>
                <w:szCs w:val="24"/>
                <w:rPrChange w:id="6326" w:author="Kiên Lê Trung" w:date="2024-12-25T13:53:00Z" w16du:dateUtc="2024-12-25T06:53:00Z">
                  <w:rPr>
                    <w:rFonts w:ascii="Times New Roman" w:eastAsia="Times New Roman" w:hAnsi="Times New Roman" w:cs="Times New Roman"/>
                    <w:sz w:val="26"/>
                    <w:szCs w:val="26"/>
                  </w:rPr>
                </w:rPrChange>
              </w:rPr>
              <w:t>Ngoại lệ:</w:t>
            </w:r>
          </w:p>
          <w:p w14:paraId="25B3A683" w14:textId="2D2736AE" w:rsidR="00521ADF" w:rsidRDefault="00521ADF">
            <w:pPr>
              <w:widowControl w:val="0"/>
              <w:spacing w:line="240" w:lineRule="auto"/>
              <w:ind w:left="94"/>
              <w:rPr>
                <w:ins w:id="6327" w:author="Kiên Lê Trung" w:date="2024-12-25T15:08:00Z" w16du:dateUtc="2024-12-25T08:08:00Z"/>
                <w:rFonts w:ascii="Times New Roman" w:eastAsia="Times New Roman" w:hAnsi="Times New Roman" w:cs="Times New Roman"/>
                <w:sz w:val="24"/>
                <w:szCs w:val="24"/>
                <w:lang w:val="en-US"/>
              </w:rPr>
            </w:pPr>
            <w:ins w:id="6328" w:author="Kiên Lê Trung" w:date="2024-12-25T15:08:00Z" w16du:dateUtc="2024-12-25T08:08:00Z">
              <w:r>
                <w:rPr>
                  <w:rFonts w:ascii="Times New Roman" w:eastAsia="Times New Roman" w:hAnsi="Times New Roman" w:cs="Times New Roman"/>
                  <w:sz w:val="24"/>
                  <w:szCs w:val="24"/>
                  <w:lang w:val="en-US"/>
                </w:rPr>
                <w:t xml:space="preserve">     6.1 Người </w:t>
              </w:r>
            </w:ins>
            <w:ins w:id="6329" w:author="Kiên Lê Trung" w:date="2024-12-25T15:09:00Z" w16du:dateUtc="2024-12-25T08:09:00Z">
              <w:r>
                <w:rPr>
                  <w:rFonts w:ascii="Times New Roman" w:eastAsia="Times New Roman" w:hAnsi="Times New Roman" w:cs="Times New Roman"/>
                  <w:sz w:val="24"/>
                  <w:szCs w:val="24"/>
                  <w:lang w:val="en-US"/>
                </w:rPr>
                <w:t>bán</w:t>
              </w:r>
            </w:ins>
            <w:ins w:id="6330" w:author="Kiên Lê Trung" w:date="2024-12-25T15:08:00Z" w16du:dateUtc="2024-12-25T08:08:00Z">
              <w:r>
                <w:rPr>
                  <w:rFonts w:ascii="Times New Roman" w:eastAsia="Times New Roman" w:hAnsi="Times New Roman" w:cs="Times New Roman"/>
                  <w:sz w:val="24"/>
                  <w:szCs w:val="24"/>
                  <w:lang w:val="en-US"/>
                </w:rPr>
                <w:t xml:space="preserve"> nhập thông tin mã giảm giá bị trùng với các mã giảm giá đã có </w:t>
              </w:r>
            </w:ins>
          </w:p>
          <w:p w14:paraId="78AFA174" w14:textId="1DF4D883" w:rsidR="00521ADF" w:rsidRDefault="00521ADF">
            <w:pPr>
              <w:widowControl w:val="0"/>
              <w:spacing w:line="240" w:lineRule="auto"/>
              <w:ind w:left="94"/>
              <w:rPr>
                <w:ins w:id="6331" w:author="Kiên Lê Trung" w:date="2024-12-25T15:09:00Z" w16du:dateUtc="2024-12-25T08:09:00Z"/>
                <w:rFonts w:ascii="Times New Roman" w:eastAsia="Times New Roman" w:hAnsi="Times New Roman" w:cs="Times New Roman"/>
                <w:sz w:val="24"/>
                <w:szCs w:val="24"/>
                <w:lang w:val="en-US"/>
              </w:rPr>
            </w:pPr>
            <w:ins w:id="6332" w:author="Kiên Lê Trung" w:date="2024-12-25T15:08:00Z" w16du:dateUtc="2024-12-25T08:08:00Z">
              <w:r>
                <w:rPr>
                  <w:rFonts w:ascii="Times New Roman" w:eastAsia="Times New Roman" w:hAnsi="Times New Roman" w:cs="Times New Roman"/>
                  <w:sz w:val="24"/>
                  <w:szCs w:val="24"/>
                  <w:lang w:val="en-US"/>
                </w:rPr>
                <w:t xml:space="preserve">        6.1.1 Hệ thống hiển thị thông báo cho</w:t>
              </w:r>
            </w:ins>
            <w:ins w:id="6333" w:author="Kiên Lê Trung" w:date="2024-12-25T15:09:00Z" w16du:dateUtc="2024-12-25T08:09:00Z">
              <w:r>
                <w:rPr>
                  <w:rFonts w:ascii="Times New Roman" w:eastAsia="Times New Roman" w:hAnsi="Times New Roman" w:cs="Times New Roman"/>
                  <w:sz w:val="24"/>
                  <w:szCs w:val="24"/>
                  <w:lang w:val="en-US"/>
                </w:rPr>
                <w:t xml:space="preserve"> người bán</w:t>
              </w:r>
            </w:ins>
          </w:p>
          <w:p w14:paraId="454A4314" w14:textId="2CECD3EA" w:rsidR="00521ADF" w:rsidRPr="00521ADF" w:rsidRDefault="00521ADF">
            <w:pPr>
              <w:widowControl w:val="0"/>
              <w:spacing w:line="240" w:lineRule="auto"/>
              <w:ind w:left="94"/>
              <w:rPr>
                <w:rFonts w:ascii="Times New Roman" w:eastAsia="Times New Roman" w:hAnsi="Times New Roman" w:cs="Times New Roman"/>
                <w:sz w:val="24"/>
                <w:szCs w:val="24"/>
                <w:lang w:val="en-US"/>
                <w:rPrChange w:id="6334" w:author="Kiên Lê Trung" w:date="2024-12-25T15:08:00Z" w16du:dateUtc="2024-12-25T08:08:00Z">
                  <w:rPr>
                    <w:rFonts w:ascii="Times New Roman" w:eastAsia="Times New Roman" w:hAnsi="Times New Roman" w:cs="Times New Roman"/>
                    <w:sz w:val="26"/>
                    <w:szCs w:val="26"/>
                  </w:rPr>
                </w:rPrChange>
              </w:rPr>
            </w:pPr>
            <w:ins w:id="6335" w:author="Kiên Lê Trung" w:date="2024-12-25T15:09:00Z" w16du:dateUtc="2024-12-25T08:09:00Z">
              <w:r>
                <w:rPr>
                  <w:rFonts w:ascii="Times New Roman" w:eastAsia="Times New Roman" w:hAnsi="Times New Roman" w:cs="Times New Roman"/>
                  <w:sz w:val="24"/>
                  <w:szCs w:val="24"/>
                  <w:lang w:val="en-US"/>
                </w:rPr>
                <w:t xml:space="preserve">        6.1.2 Người bán điền lại thông tin và bấm Cập nhật</w:t>
              </w:r>
            </w:ins>
          </w:p>
          <w:p w14:paraId="26B34E22" w14:textId="77777777" w:rsidR="007569A2" w:rsidRPr="00C431A2" w:rsidRDefault="00CE686F">
            <w:pPr>
              <w:widowControl w:val="0"/>
              <w:spacing w:line="240" w:lineRule="auto"/>
              <w:ind w:left="94"/>
              <w:rPr>
                <w:rFonts w:ascii="Times New Roman" w:eastAsia="Times New Roman" w:hAnsi="Times New Roman" w:cs="Times New Roman"/>
                <w:sz w:val="24"/>
                <w:szCs w:val="24"/>
                <w:lang w:val="en-US"/>
                <w:rPrChange w:id="6336" w:author="Kiên Lê Trung" w:date="2024-12-25T15:06:00Z" w16du:dateUtc="2024-12-25T08:06: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337" w:author="Kiên Lê Trung" w:date="2024-12-25T13:53:00Z" w16du:dateUtc="2024-12-25T06:53:00Z">
                  <w:rPr>
                    <w:rFonts w:ascii="Times New Roman" w:eastAsia="Times New Roman" w:hAnsi="Times New Roman" w:cs="Times New Roman"/>
                    <w:sz w:val="26"/>
                    <w:szCs w:val="26"/>
                  </w:rPr>
                </w:rPrChange>
              </w:rPr>
              <w:t xml:space="preserve">    </w:t>
            </w:r>
          </w:p>
        </w:tc>
      </w:tr>
    </w:tbl>
    <w:p w14:paraId="68959962" w14:textId="7C7136EB" w:rsidR="004E2DE7" w:rsidRPr="004E2DE7" w:rsidRDefault="004E2DE7" w:rsidP="0099382E">
      <w:pPr>
        <w:pStyle w:val="Caption"/>
        <w:spacing w:before="240"/>
        <w:rPr>
          <w:ins w:id="6338" w:author="Kiên Lê Trung" w:date="2024-12-25T12:52:00Z" w16du:dateUtc="2024-12-25T05:52:00Z"/>
          <w:rFonts w:eastAsia="Times New Roman" w:cs="Times New Roman"/>
          <w:sz w:val="26"/>
          <w:szCs w:val="26"/>
          <w:lang w:val="en-US"/>
        </w:rPr>
        <w:pPrChange w:id="6339" w:author="Kiên Lê Trung" w:date="2024-12-25T15:32:00Z" w16du:dateUtc="2024-12-25T08:32:00Z">
          <w:pPr>
            <w:numPr>
              <w:numId w:val="116"/>
            </w:numPr>
            <w:spacing w:after="160" w:line="259" w:lineRule="auto"/>
            <w:ind w:left="720" w:hanging="360"/>
          </w:pPr>
        </w:pPrChange>
      </w:pPr>
      <w:bookmarkStart w:id="6340" w:name="_Toc186028247"/>
      <w:ins w:id="6341" w:author="Kiên Lê Trung" w:date="2024-12-25T12:52:00Z" w16du:dateUtc="2024-12-25T05:52:00Z">
        <w:r>
          <w:t xml:space="preserve">Bảng </w:t>
        </w:r>
      </w:ins>
      <w:ins w:id="6342" w:author="Kiên Lê Trung" w:date="2024-12-25T12:56:00Z" w16du:dateUtc="2024-12-25T05:56:00Z">
        <w:r w:rsidR="00115DF8">
          <w:fldChar w:fldCharType="begin"/>
        </w:r>
        <w:r w:rsidR="00115DF8">
          <w:instrText xml:space="preserve"> STYLEREF 1 \s </w:instrText>
        </w:r>
      </w:ins>
      <w:r w:rsidR="00115DF8">
        <w:fldChar w:fldCharType="separate"/>
      </w:r>
      <w:r w:rsidR="00115DF8">
        <w:rPr>
          <w:noProof/>
        </w:rPr>
        <w:t>2</w:t>
      </w:r>
      <w:ins w:id="6343" w:author="Kiên Lê Trung" w:date="2024-12-25T12:56:00Z" w16du:dateUtc="2024-12-25T05:56:00Z">
        <w:r w:rsidR="00115DF8">
          <w:fldChar w:fldCharType="end"/>
        </w:r>
        <w:r w:rsidR="00115DF8">
          <w:t>.</w:t>
        </w:r>
        <w:r w:rsidR="00115DF8">
          <w:fldChar w:fldCharType="begin"/>
        </w:r>
        <w:r w:rsidR="00115DF8">
          <w:instrText xml:space="preserve"> SEQ Bảng \* ARABIC \s 1 </w:instrText>
        </w:r>
      </w:ins>
      <w:r w:rsidR="00115DF8">
        <w:fldChar w:fldCharType="separate"/>
      </w:r>
      <w:ins w:id="6344" w:author="Kiên Lê Trung" w:date="2024-12-26T02:17:00Z" w16du:dateUtc="2024-12-25T19:17:00Z">
        <w:r w:rsidR="00F25160">
          <w:rPr>
            <w:noProof/>
          </w:rPr>
          <w:t>25</w:t>
        </w:r>
      </w:ins>
      <w:ins w:id="6345" w:author="Kiên Lê Trung" w:date="2024-12-25T12:56:00Z" w16du:dateUtc="2024-12-25T05:56:00Z">
        <w:r w:rsidR="00115DF8">
          <w:fldChar w:fldCharType="end"/>
        </w:r>
      </w:ins>
      <w:ins w:id="6346" w:author="Kiên Lê Trung" w:date="2024-12-25T12:53:00Z" w16du:dateUtc="2024-12-25T05:53:00Z">
        <w:r>
          <w:rPr>
            <w:lang w:val="en-US"/>
          </w:rPr>
          <w:t xml:space="preserve"> Kịch bản người bán chỉnh sửa mã giảm giá</w:t>
        </w:r>
      </w:ins>
      <w:bookmarkEnd w:id="6340"/>
    </w:p>
    <w:p w14:paraId="0D7D259C" w14:textId="18DCC59B" w:rsidR="007569A2" w:rsidRPr="00476848" w:rsidDel="00146533" w:rsidRDefault="00CE686F" w:rsidP="00034C0F">
      <w:pPr>
        <w:numPr>
          <w:ilvl w:val="0"/>
          <w:numId w:val="116"/>
        </w:numPr>
        <w:spacing w:after="160" w:line="259" w:lineRule="auto"/>
        <w:rPr>
          <w:del w:id="6347" w:author="Kiên Lê Trung" w:date="2024-12-25T14:49:00Z" w16du:dateUtc="2024-12-25T07:49:00Z"/>
          <w:rFonts w:ascii="Times New Roman" w:eastAsia="Times New Roman" w:hAnsi="Times New Roman" w:cs="Times New Roman"/>
          <w:sz w:val="24"/>
          <w:szCs w:val="24"/>
          <w:rPrChange w:id="6348" w:author="Kiên Lê Trung" w:date="2024-12-25T13:53:00Z" w16du:dateUtc="2024-12-25T06:53:00Z">
            <w:rPr>
              <w:del w:id="6349" w:author="Kiên Lê Trung" w:date="2024-12-25T14:49:00Z" w16du:dateUtc="2024-12-25T07:49:00Z"/>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350" w:author="Kiên Lê Trung" w:date="2024-12-25T13:53:00Z" w16du:dateUtc="2024-12-25T06:53:00Z">
            <w:rPr>
              <w:rFonts w:ascii="Times New Roman" w:eastAsia="Times New Roman" w:hAnsi="Times New Roman" w:cs="Times New Roman"/>
              <w:sz w:val="26"/>
              <w:szCs w:val="26"/>
            </w:rPr>
          </w:rPrChange>
        </w:rPr>
        <w:t xml:space="preserve">Kịch bản chức năng Xóa mã giảm giá </w:t>
      </w:r>
    </w:p>
    <w:p w14:paraId="4D2E12B8" w14:textId="77777777" w:rsidR="007569A2" w:rsidRPr="00146533" w:rsidRDefault="007569A2" w:rsidP="00146533">
      <w:pPr>
        <w:numPr>
          <w:ilvl w:val="0"/>
          <w:numId w:val="116"/>
        </w:numPr>
        <w:spacing w:after="160" w:line="259" w:lineRule="auto"/>
        <w:rPr>
          <w:rFonts w:ascii="Times New Roman" w:eastAsia="Times New Roman" w:hAnsi="Times New Roman" w:cs="Times New Roman"/>
          <w:sz w:val="24"/>
          <w:szCs w:val="24"/>
          <w:lang w:val="en-US"/>
          <w:rPrChange w:id="6351" w:author="Kiên Lê Trung" w:date="2024-12-25T14:49:00Z" w16du:dateUtc="2024-12-25T07:49:00Z">
            <w:rPr>
              <w:rFonts w:ascii="Times New Roman" w:eastAsia="Times New Roman" w:hAnsi="Times New Roman" w:cs="Times New Roman"/>
              <w:sz w:val="26"/>
              <w:szCs w:val="26"/>
            </w:rPr>
          </w:rPrChange>
        </w:rPr>
        <w:pPrChange w:id="6352" w:author="Kiên Lê Trung" w:date="2024-12-25T14:49:00Z" w16du:dateUtc="2024-12-25T07:49:00Z">
          <w:pPr>
            <w:spacing w:after="160" w:line="259" w:lineRule="auto"/>
            <w:ind w:left="720"/>
          </w:pPr>
        </w:pPrChange>
      </w:pPr>
    </w:p>
    <w:tbl>
      <w:tblPr>
        <w:tblStyle w:val="af6"/>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33ACC15D" w14:textId="77777777">
        <w:tc>
          <w:tcPr>
            <w:tcW w:w="2655" w:type="dxa"/>
            <w:shd w:val="clear" w:color="auto" w:fill="auto"/>
            <w:tcMar>
              <w:top w:w="100" w:type="dxa"/>
              <w:left w:w="100" w:type="dxa"/>
              <w:bottom w:w="100" w:type="dxa"/>
              <w:right w:w="100" w:type="dxa"/>
            </w:tcMar>
          </w:tcPr>
          <w:p w14:paraId="1AFA964E" w14:textId="66F8A9D4" w:rsidR="007569A2" w:rsidRPr="00476848" w:rsidRDefault="00983677">
            <w:pPr>
              <w:widowControl w:val="0"/>
              <w:spacing w:line="240" w:lineRule="auto"/>
              <w:ind w:left="94"/>
              <w:rPr>
                <w:rFonts w:ascii="Times New Roman" w:eastAsia="Times New Roman" w:hAnsi="Times New Roman" w:cs="Times New Roman"/>
                <w:sz w:val="24"/>
                <w:szCs w:val="24"/>
                <w:rPrChange w:id="6353"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354" w:author="Kiên Lê Trung" w:date="2024-12-25T13:53:00Z" w16du:dateUtc="2024-12-25T06:53:00Z">
                  <w:rPr>
                    <w:rFonts w:ascii="Times New Roman" w:eastAsia="Times New Roman" w:hAnsi="Times New Roman" w:cs="Times New Roman"/>
                    <w:sz w:val="26"/>
                    <w:szCs w:val="26"/>
                  </w:rPr>
                </w:rPrChange>
              </w:rPr>
              <w:t>Usecase</w:t>
            </w:r>
          </w:p>
        </w:tc>
        <w:tc>
          <w:tcPr>
            <w:tcW w:w="5625" w:type="dxa"/>
            <w:shd w:val="clear" w:color="auto" w:fill="auto"/>
            <w:tcMar>
              <w:top w:w="100" w:type="dxa"/>
              <w:left w:w="100" w:type="dxa"/>
              <w:bottom w:w="100" w:type="dxa"/>
              <w:right w:w="100" w:type="dxa"/>
            </w:tcMar>
          </w:tcPr>
          <w:p w14:paraId="5A43F97B" w14:textId="77777777" w:rsidR="007569A2" w:rsidRPr="00476848" w:rsidRDefault="00CE686F">
            <w:pPr>
              <w:widowControl w:val="0"/>
              <w:spacing w:line="240" w:lineRule="auto"/>
              <w:rPr>
                <w:rFonts w:ascii="Times New Roman" w:eastAsia="Times New Roman" w:hAnsi="Times New Roman" w:cs="Times New Roman"/>
                <w:sz w:val="24"/>
                <w:szCs w:val="24"/>
                <w:rPrChange w:id="6355"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356" w:author="Kiên Lê Trung" w:date="2024-12-25T13:53:00Z" w16du:dateUtc="2024-12-25T06:53:00Z">
                  <w:rPr>
                    <w:rFonts w:ascii="Times New Roman" w:eastAsia="Times New Roman" w:hAnsi="Times New Roman" w:cs="Times New Roman"/>
                    <w:sz w:val="26"/>
                    <w:szCs w:val="26"/>
                  </w:rPr>
                </w:rPrChange>
              </w:rPr>
              <w:t xml:space="preserve">Xóa mã giảm giá </w:t>
            </w:r>
          </w:p>
        </w:tc>
      </w:tr>
      <w:tr w:rsidR="007569A2" w:rsidRPr="00476848" w14:paraId="7F912A8B" w14:textId="77777777">
        <w:tc>
          <w:tcPr>
            <w:tcW w:w="2655" w:type="dxa"/>
            <w:shd w:val="clear" w:color="auto" w:fill="auto"/>
            <w:tcMar>
              <w:top w:w="100" w:type="dxa"/>
              <w:left w:w="100" w:type="dxa"/>
              <w:bottom w:w="100" w:type="dxa"/>
              <w:right w:w="100" w:type="dxa"/>
            </w:tcMar>
          </w:tcPr>
          <w:p w14:paraId="33526C1A"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6357"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358" w:author="Kiên Lê Trung" w:date="2024-12-25T13:53:00Z" w16du:dateUtc="2024-12-25T06:53:00Z">
                  <w:rPr>
                    <w:rFonts w:ascii="Times New Roman" w:eastAsia="Times New Roman" w:hAnsi="Times New Roman" w:cs="Times New Roman"/>
                    <w:sz w:val="26"/>
                    <w:szCs w:val="26"/>
                  </w:rPr>
                </w:rPrChange>
              </w:rPr>
              <w:t>Actor</w:t>
            </w:r>
          </w:p>
        </w:tc>
        <w:tc>
          <w:tcPr>
            <w:tcW w:w="5625" w:type="dxa"/>
            <w:shd w:val="clear" w:color="auto" w:fill="auto"/>
            <w:tcMar>
              <w:top w:w="100" w:type="dxa"/>
              <w:left w:w="100" w:type="dxa"/>
              <w:bottom w:w="100" w:type="dxa"/>
              <w:right w:w="100" w:type="dxa"/>
            </w:tcMar>
          </w:tcPr>
          <w:p w14:paraId="1DC6FBF6" w14:textId="77777777" w:rsidR="007569A2" w:rsidRPr="00476848" w:rsidRDefault="00CE686F">
            <w:pPr>
              <w:widowControl w:val="0"/>
              <w:spacing w:line="240" w:lineRule="auto"/>
              <w:rPr>
                <w:rFonts w:ascii="Times New Roman" w:eastAsia="Times New Roman" w:hAnsi="Times New Roman" w:cs="Times New Roman"/>
                <w:sz w:val="24"/>
                <w:szCs w:val="24"/>
                <w:rPrChange w:id="6359"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360" w:author="Kiên Lê Trung" w:date="2024-12-25T13:53:00Z" w16du:dateUtc="2024-12-25T06:53:00Z">
                  <w:rPr>
                    <w:rFonts w:ascii="Times New Roman" w:eastAsia="Times New Roman" w:hAnsi="Times New Roman" w:cs="Times New Roman"/>
                    <w:sz w:val="26"/>
                    <w:szCs w:val="26"/>
                  </w:rPr>
                </w:rPrChange>
              </w:rPr>
              <w:t>Người bán</w:t>
            </w:r>
          </w:p>
        </w:tc>
      </w:tr>
      <w:tr w:rsidR="007569A2" w:rsidRPr="00476848" w14:paraId="2D27CC06" w14:textId="77777777">
        <w:tc>
          <w:tcPr>
            <w:tcW w:w="2655" w:type="dxa"/>
            <w:shd w:val="clear" w:color="auto" w:fill="auto"/>
            <w:tcMar>
              <w:top w:w="100" w:type="dxa"/>
              <w:left w:w="100" w:type="dxa"/>
              <w:bottom w:w="100" w:type="dxa"/>
              <w:right w:w="100" w:type="dxa"/>
            </w:tcMar>
          </w:tcPr>
          <w:p w14:paraId="476E3EFB"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6361"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362" w:author="Kiên Lê Trung" w:date="2024-12-25T13:53:00Z" w16du:dateUtc="2024-12-25T06:53:00Z">
                  <w:rPr>
                    <w:rFonts w:ascii="Times New Roman" w:eastAsia="Times New Roman" w:hAnsi="Times New Roman" w:cs="Times New Roman"/>
                    <w:sz w:val="26"/>
                    <w:szCs w:val="26"/>
                  </w:rPr>
                </w:rPrChange>
              </w:rPr>
              <w:t>Tiền điều kiện</w:t>
            </w:r>
          </w:p>
        </w:tc>
        <w:tc>
          <w:tcPr>
            <w:tcW w:w="5625" w:type="dxa"/>
            <w:shd w:val="clear" w:color="auto" w:fill="auto"/>
            <w:tcMar>
              <w:top w:w="100" w:type="dxa"/>
              <w:left w:w="100" w:type="dxa"/>
              <w:bottom w:w="100" w:type="dxa"/>
              <w:right w:w="100" w:type="dxa"/>
            </w:tcMar>
          </w:tcPr>
          <w:p w14:paraId="4C54244B" w14:textId="77777777" w:rsidR="007569A2" w:rsidRPr="00476848" w:rsidRDefault="00CE686F">
            <w:pPr>
              <w:widowControl w:val="0"/>
              <w:spacing w:line="240" w:lineRule="auto"/>
              <w:rPr>
                <w:rFonts w:ascii="Times New Roman" w:eastAsia="Times New Roman" w:hAnsi="Times New Roman" w:cs="Times New Roman"/>
                <w:sz w:val="24"/>
                <w:szCs w:val="24"/>
                <w:rPrChange w:id="6363"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364" w:author="Kiên Lê Trung" w:date="2024-12-25T13:53:00Z" w16du:dateUtc="2024-12-25T06:53:00Z">
                  <w:rPr>
                    <w:rFonts w:ascii="Times New Roman" w:eastAsia="Times New Roman" w:hAnsi="Times New Roman" w:cs="Times New Roman"/>
                    <w:sz w:val="26"/>
                    <w:szCs w:val="26"/>
                  </w:rPr>
                </w:rPrChange>
              </w:rPr>
              <w:t>Người bán đã đăng nhập thành công vào hệ thống</w:t>
            </w:r>
          </w:p>
        </w:tc>
      </w:tr>
      <w:tr w:rsidR="007569A2" w:rsidRPr="00476848" w14:paraId="5081E77B" w14:textId="77777777">
        <w:tc>
          <w:tcPr>
            <w:tcW w:w="2655" w:type="dxa"/>
            <w:shd w:val="clear" w:color="auto" w:fill="auto"/>
            <w:tcMar>
              <w:top w:w="100" w:type="dxa"/>
              <w:left w:w="100" w:type="dxa"/>
              <w:bottom w:w="100" w:type="dxa"/>
              <w:right w:w="100" w:type="dxa"/>
            </w:tcMar>
          </w:tcPr>
          <w:p w14:paraId="509F7094" w14:textId="77777777" w:rsidR="007569A2" w:rsidRPr="00476848" w:rsidRDefault="00CE686F">
            <w:pPr>
              <w:widowControl w:val="0"/>
              <w:spacing w:before="3" w:line="240" w:lineRule="auto"/>
              <w:ind w:left="141"/>
              <w:rPr>
                <w:rFonts w:ascii="Times New Roman" w:eastAsia="Times New Roman" w:hAnsi="Times New Roman" w:cs="Times New Roman"/>
                <w:sz w:val="24"/>
                <w:szCs w:val="24"/>
                <w:rPrChange w:id="6365"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366" w:author="Kiên Lê Trung" w:date="2024-12-25T13:53:00Z" w16du:dateUtc="2024-12-25T06:53:00Z">
                  <w:rPr>
                    <w:rFonts w:ascii="Times New Roman" w:eastAsia="Times New Roman" w:hAnsi="Times New Roman" w:cs="Times New Roman"/>
                    <w:sz w:val="26"/>
                    <w:szCs w:val="26"/>
                  </w:rPr>
                </w:rPrChange>
              </w:rPr>
              <w:t>Hậu điều kiện</w:t>
            </w:r>
          </w:p>
        </w:tc>
        <w:tc>
          <w:tcPr>
            <w:tcW w:w="5625" w:type="dxa"/>
            <w:shd w:val="clear" w:color="auto" w:fill="auto"/>
            <w:tcMar>
              <w:top w:w="100" w:type="dxa"/>
              <w:left w:w="100" w:type="dxa"/>
              <w:bottom w:w="100" w:type="dxa"/>
              <w:right w:w="100" w:type="dxa"/>
            </w:tcMar>
          </w:tcPr>
          <w:p w14:paraId="3BA4904F" w14:textId="77777777" w:rsidR="007569A2" w:rsidRPr="00476848" w:rsidRDefault="00CE686F">
            <w:pPr>
              <w:spacing w:line="240" w:lineRule="auto"/>
              <w:rPr>
                <w:rFonts w:ascii="Times New Roman" w:eastAsia="Times New Roman" w:hAnsi="Times New Roman" w:cs="Times New Roman"/>
                <w:sz w:val="24"/>
                <w:szCs w:val="24"/>
                <w:rPrChange w:id="6367"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368" w:author="Kiên Lê Trung" w:date="2024-12-25T13:53:00Z" w16du:dateUtc="2024-12-25T06:53:00Z">
                  <w:rPr>
                    <w:rFonts w:ascii="Times New Roman" w:eastAsia="Times New Roman" w:hAnsi="Times New Roman" w:cs="Times New Roman"/>
                    <w:sz w:val="26"/>
                    <w:szCs w:val="26"/>
                  </w:rPr>
                </w:rPrChange>
              </w:rPr>
              <w:t>Người bán xóa mã giảm giá thành công</w:t>
            </w:r>
          </w:p>
        </w:tc>
      </w:tr>
      <w:tr w:rsidR="007569A2" w:rsidRPr="00476848" w14:paraId="7A6558F8" w14:textId="77777777">
        <w:trPr>
          <w:trHeight w:val="480"/>
        </w:trPr>
        <w:tc>
          <w:tcPr>
            <w:tcW w:w="8280" w:type="dxa"/>
            <w:gridSpan w:val="2"/>
            <w:shd w:val="clear" w:color="auto" w:fill="auto"/>
            <w:tcMar>
              <w:top w:w="100" w:type="dxa"/>
              <w:left w:w="100" w:type="dxa"/>
              <w:bottom w:w="100" w:type="dxa"/>
              <w:right w:w="100" w:type="dxa"/>
            </w:tcMar>
          </w:tcPr>
          <w:p w14:paraId="6A416E1A" w14:textId="77777777" w:rsidR="007569A2" w:rsidRPr="00476848" w:rsidRDefault="00CE686F" w:rsidP="00034C0F">
            <w:pPr>
              <w:widowControl w:val="0"/>
              <w:ind w:left="94"/>
              <w:rPr>
                <w:rFonts w:ascii="Times New Roman" w:eastAsia="Times New Roman" w:hAnsi="Times New Roman" w:cs="Times New Roman"/>
                <w:sz w:val="24"/>
                <w:szCs w:val="24"/>
                <w:rPrChange w:id="6369"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370" w:author="Kiên Lê Trung" w:date="2024-12-25T13:53:00Z" w16du:dateUtc="2024-12-25T06:53:00Z">
                  <w:rPr>
                    <w:rFonts w:ascii="Times New Roman" w:eastAsia="Times New Roman" w:hAnsi="Times New Roman" w:cs="Times New Roman"/>
                    <w:sz w:val="26"/>
                    <w:szCs w:val="26"/>
                  </w:rPr>
                </w:rPrChange>
              </w:rPr>
              <w:t>Chuỗi sự kiện chính</w:t>
            </w:r>
          </w:p>
          <w:p w14:paraId="618FDB88" w14:textId="77777777" w:rsidR="007569A2" w:rsidRPr="00476848" w:rsidRDefault="00CE686F" w:rsidP="00521ADF">
            <w:pPr>
              <w:widowControl w:val="0"/>
              <w:numPr>
                <w:ilvl w:val="0"/>
                <w:numId w:val="74"/>
              </w:numPr>
              <w:rPr>
                <w:rFonts w:ascii="Times New Roman" w:eastAsia="Times New Roman" w:hAnsi="Times New Roman" w:cs="Times New Roman"/>
                <w:sz w:val="24"/>
                <w:szCs w:val="24"/>
                <w:rPrChange w:id="6371"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372" w:author="Kiên Lê Trung" w:date="2024-12-25T13:53:00Z" w16du:dateUtc="2024-12-25T06:53:00Z">
                  <w:rPr>
                    <w:rFonts w:ascii="Times New Roman" w:eastAsia="Times New Roman" w:hAnsi="Times New Roman" w:cs="Times New Roman"/>
                    <w:sz w:val="26"/>
                    <w:szCs w:val="26"/>
                  </w:rPr>
                </w:rPrChange>
              </w:rPr>
              <w:t xml:space="preserve">Người bán đăng nhập thành công và đang ở Trang chủ </w:t>
            </w:r>
          </w:p>
          <w:p w14:paraId="7FD76F0E" w14:textId="77777777" w:rsidR="007569A2" w:rsidRPr="00476848" w:rsidRDefault="00CE686F" w:rsidP="00521ADF">
            <w:pPr>
              <w:widowControl w:val="0"/>
              <w:numPr>
                <w:ilvl w:val="0"/>
                <w:numId w:val="74"/>
              </w:numPr>
              <w:rPr>
                <w:rFonts w:ascii="Times New Roman" w:eastAsia="Times New Roman" w:hAnsi="Times New Roman" w:cs="Times New Roman"/>
                <w:sz w:val="24"/>
                <w:szCs w:val="24"/>
                <w:rPrChange w:id="6373"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374" w:author="Kiên Lê Trung" w:date="2024-12-25T13:53:00Z" w16du:dateUtc="2024-12-25T06:53:00Z">
                  <w:rPr>
                    <w:rFonts w:ascii="Times New Roman" w:eastAsia="Times New Roman" w:hAnsi="Times New Roman" w:cs="Times New Roman"/>
                    <w:sz w:val="26"/>
                    <w:szCs w:val="26"/>
                  </w:rPr>
                </w:rPrChange>
              </w:rPr>
              <w:t xml:space="preserve">Người bán chọn chức năng Quản lý khuyến mãi. Sau đó chọn Danh sách khuyến mãi </w:t>
            </w:r>
          </w:p>
          <w:p w14:paraId="7A8449BE" w14:textId="77777777" w:rsidR="00521ADF" w:rsidRPr="002256E2" w:rsidRDefault="00521ADF" w:rsidP="00521ADF">
            <w:pPr>
              <w:widowControl w:val="0"/>
              <w:numPr>
                <w:ilvl w:val="0"/>
                <w:numId w:val="74"/>
              </w:numPr>
              <w:rPr>
                <w:ins w:id="6375" w:author="Kiên Lê Trung" w:date="2024-12-25T15:09:00Z" w16du:dateUtc="2024-12-25T08:09:00Z"/>
                <w:rFonts w:ascii="Times New Roman" w:eastAsia="Times New Roman" w:hAnsi="Times New Roman" w:cs="Times New Roman"/>
                <w:sz w:val="24"/>
                <w:szCs w:val="24"/>
              </w:rPr>
            </w:pPr>
            <w:ins w:id="6376" w:author="Kiên Lê Trung" w:date="2024-12-25T15:09:00Z" w16du:dateUtc="2024-12-25T08:09:00Z">
              <w:r w:rsidRPr="002256E2">
                <w:rPr>
                  <w:rFonts w:ascii="Times New Roman" w:eastAsia="Times New Roman" w:hAnsi="Times New Roman" w:cs="Times New Roman"/>
                  <w:sz w:val="24"/>
                  <w:szCs w:val="24"/>
                </w:rPr>
                <w:t xml:space="preserve">Hệ thống sẽ hiển thị giao diện danh sách các khuyến mãi </w:t>
              </w:r>
              <w:r>
                <w:rPr>
                  <w:rFonts w:ascii="Times New Roman" w:eastAsia="Times New Roman" w:hAnsi="Times New Roman" w:cs="Times New Roman"/>
                  <w:sz w:val="24"/>
                  <w:szCs w:val="24"/>
                  <w:lang w:val="en-US"/>
                </w:rPr>
                <w:t>gồm các trường tên mã giảm giá, Mã giảm giá , Loại giảm giá, Giá trị giảm giá, Ngày bắt đầu, Ngày hết hạn, Trạng thái, Công khai và 3 nút hành động : xem, sửa, xóa</w:t>
              </w:r>
            </w:ins>
          </w:p>
          <w:p w14:paraId="15AE6205" w14:textId="77777777" w:rsidR="007569A2" w:rsidRPr="00476848" w:rsidDel="00521ADF" w:rsidRDefault="00CE686F" w:rsidP="00521ADF">
            <w:pPr>
              <w:widowControl w:val="0"/>
              <w:numPr>
                <w:ilvl w:val="0"/>
                <w:numId w:val="74"/>
              </w:numPr>
              <w:rPr>
                <w:del w:id="6377" w:author="Kiên Lê Trung" w:date="2024-12-25T15:09:00Z" w16du:dateUtc="2024-12-25T08:09:00Z"/>
                <w:rFonts w:ascii="Times New Roman" w:eastAsia="Times New Roman" w:hAnsi="Times New Roman" w:cs="Times New Roman"/>
                <w:sz w:val="24"/>
                <w:szCs w:val="24"/>
                <w:rPrChange w:id="6378" w:author="Kiên Lê Trung" w:date="2024-12-25T13:53:00Z" w16du:dateUtc="2024-12-25T06:53:00Z">
                  <w:rPr>
                    <w:del w:id="6379" w:author="Kiên Lê Trung" w:date="2024-12-25T15:09:00Z" w16du:dateUtc="2024-12-25T08:09:00Z"/>
                    <w:rFonts w:ascii="Times New Roman" w:eastAsia="Times New Roman" w:hAnsi="Times New Roman" w:cs="Times New Roman"/>
                    <w:sz w:val="26"/>
                    <w:szCs w:val="26"/>
                  </w:rPr>
                </w:rPrChange>
              </w:rPr>
            </w:pPr>
            <w:del w:id="6380" w:author="Kiên Lê Trung" w:date="2024-12-25T15:09:00Z" w16du:dateUtc="2024-12-25T08:09:00Z">
              <w:r w:rsidRPr="00476848" w:rsidDel="00521ADF">
                <w:rPr>
                  <w:rFonts w:ascii="Times New Roman" w:eastAsia="Times New Roman" w:hAnsi="Times New Roman" w:cs="Times New Roman"/>
                  <w:sz w:val="24"/>
                  <w:szCs w:val="24"/>
                  <w:rPrChange w:id="6381" w:author="Kiên Lê Trung" w:date="2024-12-25T13:53:00Z" w16du:dateUtc="2024-12-25T06:53:00Z">
                    <w:rPr>
                      <w:rFonts w:ascii="Times New Roman" w:eastAsia="Times New Roman" w:hAnsi="Times New Roman" w:cs="Times New Roman"/>
                      <w:sz w:val="26"/>
                      <w:szCs w:val="26"/>
                    </w:rPr>
                  </w:rPrChange>
                </w:rPr>
                <w:delText xml:space="preserve">Hệ thống sẽ hiển thị giao diện danh sách các khuyến mãi </w:delText>
              </w:r>
            </w:del>
          </w:p>
          <w:p w14:paraId="0470BFFE" w14:textId="77777777" w:rsidR="007569A2" w:rsidRPr="00476848" w:rsidRDefault="00CE686F" w:rsidP="00521ADF">
            <w:pPr>
              <w:widowControl w:val="0"/>
              <w:numPr>
                <w:ilvl w:val="0"/>
                <w:numId w:val="74"/>
              </w:numPr>
              <w:rPr>
                <w:rFonts w:ascii="Times New Roman" w:eastAsia="Times New Roman" w:hAnsi="Times New Roman" w:cs="Times New Roman"/>
                <w:sz w:val="24"/>
                <w:szCs w:val="24"/>
                <w:rPrChange w:id="6382"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383" w:author="Kiên Lê Trung" w:date="2024-12-25T13:53:00Z" w16du:dateUtc="2024-12-25T06:53:00Z">
                  <w:rPr>
                    <w:rFonts w:ascii="Times New Roman" w:eastAsia="Times New Roman" w:hAnsi="Times New Roman" w:cs="Times New Roman"/>
                    <w:sz w:val="26"/>
                    <w:szCs w:val="26"/>
                  </w:rPr>
                </w:rPrChange>
              </w:rPr>
              <w:t xml:space="preserve">Người bán chọn vào hình cái bút trên mã giảm giá muốn xóa </w:t>
            </w:r>
          </w:p>
          <w:p w14:paraId="30DF8BAA" w14:textId="77777777" w:rsidR="007569A2" w:rsidRPr="00476848" w:rsidRDefault="00CE686F" w:rsidP="00521ADF">
            <w:pPr>
              <w:widowControl w:val="0"/>
              <w:numPr>
                <w:ilvl w:val="0"/>
                <w:numId w:val="74"/>
              </w:numPr>
              <w:rPr>
                <w:rFonts w:ascii="Times New Roman" w:eastAsia="Times New Roman" w:hAnsi="Times New Roman" w:cs="Times New Roman"/>
                <w:sz w:val="24"/>
                <w:szCs w:val="24"/>
                <w:rPrChange w:id="6384"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385" w:author="Kiên Lê Trung" w:date="2024-12-25T13:53:00Z" w16du:dateUtc="2024-12-25T06:53:00Z">
                  <w:rPr>
                    <w:rFonts w:ascii="Times New Roman" w:eastAsia="Times New Roman" w:hAnsi="Times New Roman" w:cs="Times New Roman"/>
                    <w:sz w:val="26"/>
                    <w:szCs w:val="26"/>
                  </w:rPr>
                </w:rPrChange>
              </w:rPr>
              <w:t>Hệ thống sẽ hiển thị thông báo “Bạn có chắc chắn muốn xóa mã này “</w:t>
            </w:r>
          </w:p>
          <w:p w14:paraId="6DD47104" w14:textId="77777777" w:rsidR="007569A2" w:rsidRPr="00476848" w:rsidRDefault="00CE686F" w:rsidP="00521ADF">
            <w:pPr>
              <w:widowControl w:val="0"/>
              <w:numPr>
                <w:ilvl w:val="0"/>
                <w:numId w:val="74"/>
              </w:numPr>
              <w:rPr>
                <w:rFonts w:ascii="Times New Roman" w:eastAsia="Times New Roman" w:hAnsi="Times New Roman" w:cs="Times New Roman"/>
                <w:sz w:val="24"/>
                <w:szCs w:val="24"/>
                <w:rPrChange w:id="6386"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387" w:author="Kiên Lê Trung" w:date="2024-12-25T13:53:00Z" w16du:dateUtc="2024-12-25T06:53:00Z">
                  <w:rPr>
                    <w:rFonts w:ascii="Times New Roman" w:eastAsia="Times New Roman" w:hAnsi="Times New Roman" w:cs="Times New Roman"/>
                    <w:sz w:val="26"/>
                    <w:szCs w:val="26"/>
                  </w:rPr>
                </w:rPrChange>
              </w:rPr>
              <w:t xml:space="preserve">Người dùng chọn Xác nhận </w:t>
            </w:r>
          </w:p>
          <w:p w14:paraId="0921AD0B" w14:textId="77777777" w:rsidR="007569A2" w:rsidRPr="00476848" w:rsidRDefault="00CE686F" w:rsidP="00521ADF">
            <w:pPr>
              <w:widowControl w:val="0"/>
              <w:numPr>
                <w:ilvl w:val="0"/>
                <w:numId w:val="74"/>
              </w:numPr>
              <w:rPr>
                <w:rFonts w:ascii="Times New Roman" w:eastAsia="Times New Roman" w:hAnsi="Times New Roman" w:cs="Times New Roman"/>
                <w:sz w:val="24"/>
                <w:szCs w:val="24"/>
                <w:rPrChange w:id="6388"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389" w:author="Kiên Lê Trung" w:date="2024-12-25T13:53:00Z" w16du:dateUtc="2024-12-25T06:53:00Z">
                  <w:rPr>
                    <w:rFonts w:ascii="Times New Roman" w:eastAsia="Times New Roman" w:hAnsi="Times New Roman" w:cs="Times New Roman"/>
                    <w:sz w:val="26"/>
                    <w:szCs w:val="26"/>
                  </w:rPr>
                </w:rPrChange>
              </w:rPr>
              <w:t xml:space="preserve">Hệ thống sẽ hiển thị thông báo” Mã giảm giá đã được xóa thành công“ </w:t>
            </w:r>
          </w:p>
        </w:tc>
      </w:tr>
      <w:tr w:rsidR="007569A2" w:rsidRPr="00476848" w14:paraId="626E5721" w14:textId="77777777">
        <w:trPr>
          <w:trHeight w:val="480"/>
        </w:trPr>
        <w:tc>
          <w:tcPr>
            <w:tcW w:w="8280" w:type="dxa"/>
            <w:gridSpan w:val="2"/>
            <w:shd w:val="clear" w:color="auto" w:fill="auto"/>
            <w:tcMar>
              <w:top w:w="100" w:type="dxa"/>
              <w:left w:w="100" w:type="dxa"/>
              <w:bottom w:w="100" w:type="dxa"/>
              <w:right w:w="100" w:type="dxa"/>
            </w:tcMar>
          </w:tcPr>
          <w:p w14:paraId="26D8E77C"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6390"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391" w:author="Kiên Lê Trung" w:date="2024-12-25T13:53:00Z" w16du:dateUtc="2024-12-25T06:53:00Z">
                  <w:rPr>
                    <w:rFonts w:ascii="Times New Roman" w:eastAsia="Times New Roman" w:hAnsi="Times New Roman" w:cs="Times New Roman"/>
                    <w:sz w:val="26"/>
                    <w:szCs w:val="26"/>
                  </w:rPr>
                </w:rPrChange>
              </w:rPr>
              <w:t>Ngoại lệ:</w:t>
            </w:r>
          </w:p>
          <w:p w14:paraId="4402E2D7"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6392"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393" w:author="Kiên Lê Trung" w:date="2024-12-25T13:53:00Z" w16du:dateUtc="2024-12-25T06:53:00Z">
                  <w:rPr>
                    <w:rFonts w:ascii="Times New Roman" w:eastAsia="Times New Roman" w:hAnsi="Times New Roman" w:cs="Times New Roman"/>
                    <w:sz w:val="26"/>
                    <w:szCs w:val="26"/>
                  </w:rPr>
                </w:rPrChange>
              </w:rPr>
              <w:t xml:space="preserve">    </w:t>
            </w:r>
          </w:p>
        </w:tc>
      </w:tr>
    </w:tbl>
    <w:p w14:paraId="3F618ED0" w14:textId="01A7FA90" w:rsidR="004E2DE7" w:rsidRPr="004E2DE7" w:rsidRDefault="004E2DE7" w:rsidP="00146533">
      <w:pPr>
        <w:pStyle w:val="Caption"/>
        <w:spacing w:before="240"/>
        <w:rPr>
          <w:ins w:id="6394" w:author="Kiên Lê Trung" w:date="2024-12-25T12:53:00Z" w16du:dateUtc="2024-12-25T05:53:00Z"/>
          <w:rFonts w:cs="Times New Roman"/>
          <w:b/>
          <w:sz w:val="26"/>
          <w:szCs w:val="26"/>
          <w:lang w:val="en-US"/>
        </w:rPr>
        <w:pPrChange w:id="6395" w:author="Kiên Lê Trung" w:date="2024-12-25T14:49:00Z" w16du:dateUtc="2024-12-25T07:49:00Z">
          <w:pPr>
            <w:pStyle w:val="ListParagraph"/>
            <w:numPr>
              <w:numId w:val="190"/>
            </w:numPr>
            <w:ind w:left="709" w:hanging="360"/>
          </w:pPr>
        </w:pPrChange>
      </w:pPr>
      <w:bookmarkStart w:id="6396" w:name="_f084vj9jydw1" w:colFirst="0" w:colLast="0"/>
      <w:bookmarkStart w:id="6397" w:name="_Toc186028248"/>
      <w:bookmarkEnd w:id="6396"/>
      <w:ins w:id="6398" w:author="Kiên Lê Trung" w:date="2024-12-25T12:53:00Z" w16du:dateUtc="2024-12-25T05:53:00Z">
        <w:r>
          <w:t xml:space="preserve">Bảng </w:t>
        </w:r>
      </w:ins>
      <w:ins w:id="6399" w:author="Kiên Lê Trung" w:date="2024-12-25T12:56:00Z" w16du:dateUtc="2024-12-25T05:56:00Z">
        <w:r w:rsidR="00115DF8">
          <w:fldChar w:fldCharType="begin"/>
        </w:r>
        <w:r w:rsidR="00115DF8">
          <w:instrText xml:space="preserve"> STYLEREF 1 \s </w:instrText>
        </w:r>
      </w:ins>
      <w:r w:rsidR="00115DF8">
        <w:fldChar w:fldCharType="separate"/>
      </w:r>
      <w:r w:rsidR="00115DF8">
        <w:rPr>
          <w:noProof/>
        </w:rPr>
        <w:t>2</w:t>
      </w:r>
      <w:ins w:id="6400" w:author="Kiên Lê Trung" w:date="2024-12-25T12:56:00Z" w16du:dateUtc="2024-12-25T05:56:00Z">
        <w:r w:rsidR="00115DF8">
          <w:fldChar w:fldCharType="end"/>
        </w:r>
        <w:r w:rsidR="00115DF8">
          <w:t>.</w:t>
        </w:r>
        <w:r w:rsidR="00115DF8">
          <w:fldChar w:fldCharType="begin"/>
        </w:r>
        <w:r w:rsidR="00115DF8">
          <w:instrText xml:space="preserve"> SEQ Bảng \* ARABIC \s 1 </w:instrText>
        </w:r>
      </w:ins>
      <w:r w:rsidR="00115DF8">
        <w:fldChar w:fldCharType="separate"/>
      </w:r>
      <w:ins w:id="6401" w:author="Kiên Lê Trung" w:date="2024-12-26T02:17:00Z" w16du:dateUtc="2024-12-25T19:17:00Z">
        <w:r w:rsidR="00F25160">
          <w:rPr>
            <w:noProof/>
          </w:rPr>
          <w:t>26</w:t>
        </w:r>
      </w:ins>
      <w:ins w:id="6402" w:author="Kiên Lê Trung" w:date="2024-12-25T12:56:00Z" w16du:dateUtc="2024-12-25T05:56:00Z">
        <w:r w:rsidR="00115DF8">
          <w:fldChar w:fldCharType="end"/>
        </w:r>
      </w:ins>
      <w:ins w:id="6403" w:author="Kiên Lê Trung" w:date="2024-12-25T12:53:00Z" w16du:dateUtc="2024-12-25T05:53:00Z">
        <w:r>
          <w:rPr>
            <w:lang w:val="en-US"/>
          </w:rPr>
          <w:t xml:space="preserve"> Kịch bản người bán xóa mã giảm giá</w:t>
        </w:r>
        <w:bookmarkEnd w:id="6397"/>
      </w:ins>
    </w:p>
    <w:p w14:paraId="5E0F50A3" w14:textId="72ABAEE5" w:rsidR="007569A2" w:rsidRPr="00476848" w:rsidRDefault="00CE686F" w:rsidP="00C60A20">
      <w:pPr>
        <w:pStyle w:val="ListParagraph"/>
        <w:numPr>
          <w:ilvl w:val="0"/>
          <w:numId w:val="190"/>
        </w:numPr>
        <w:ind w:left="709"/>
        <w:rPr>
          <w:rFonts w:ascii="Times New Roman" w:hAnsi="Times New Roman" w:cs="Times New Roman"/>
          <w:b/>
          <w:sz w:val="24"/>
          <w:szCs w:val="24"/>
          <w:rPrChange w:id="6404" w:author="Kiên Lê Trung" w:date="2024-12-25T13:53:00Z" w16du:dateUtc="2024-12-25T06:53:00Z">
            <w:rPr>
              <w:rFonts w:ascii="Times New Roman" w:hAnsi="Times New Roman" w:cs="Times New Roman"/>
              <w:b/>
              <w:sz w:val="26"/>
              <w:szCs w:val="26"/>
            </w:rPr>
          </w:rPrChange>
        </w:rPr>
      </w:pPr>
      <w:r w:rsidRPr="00476848">
        <w:rPr>
          <w:rFonts w:ascii="Times New Roman" w:hAnsi="Times New Roman" w:cs="Times New Roman"/>
          <w:b/>
          <w:sz w:val="24"/>
          <w:szCs w:val="24"/>
          <w:rPrChange w:id="6405" w:author="Kiên Lê Trung" w:date="2024-12-25T13:53:00Z" w16du:dateUtc="2024-12-25T06:53:00Z">
            <w:rPr>
              <w:rFonts w:ascii="Times New Roman" w:hAnsi="Times New Roman" w:cs="Times New Roman"/>
              <w:b/>
              <w:sz w:val="26"/>
              <w:szCs w:val="26"/>
            </w:rPr>
          </w:rPrChange>
        </w:rPr>
        <w:t xml:space="preserve">Chức năng quản lý danh mục </w:t>
      </w:r>
    </w:p>
    <w:p w14:paraId="44F1107D" w14:textId="77777777" w:rsidR="007569A2" w:rsidRPr="00521ADF" w:rsidDel="00521ADF" w:rsidRDefault="00CE686F" w:rsidP="00521ADF">
      <w:pPr>
        <w:numPr>
          <w:ilvl w:val="0"/>
          <w:numId w:val="117"/>
        </w:numPr>
        <w:rPr>
          <w:del w:id="6406" w:author="Kiên Lê Trung" w:date="2024-12-25T15:09:00Z" w16du:dateUtc="2024-12-25T08:09:00Z"/>
          <w:rFonts w:ascii="Times New Roman" w:eastAsia="Times New Roman" w:hAnsi="Times New Roman" w:cs="Times New Roman"/>
          <w:sz w:val="24"/>
          <w:szCs w:val="24"/>
          <w:rPrChange w:id="6407" w:author="Kiên Lê Trung" w:date="2024-12-25T15:09:00Z" w16du:dateUtc="2024-12-25T08:09:00Z">
            <w:rPr>
              <w:del w:id="6408" w:author="Kiên Lê Trung" w:date="2024-12-25T15:09:00Z" w16du:dateUtc="2024-12-25T08:09:00Z"/>
              <w:rFonts w:ascii="Times New Roman" w:eastAsia="Times New Roman" w:hAnsi="Times New Roman" w:cs="Times New Roman"/>
              <w:sz w:val="24"/>
              <w:szCs w:val="24"/>
              <w:lang w:val="en-US"/>
            </w:rPr>
          </w:rPrChange>
        </w:rPr>
      </w:pPr>
      <w:r w:rsidRPr="00476848">
        <w:rPr>
          <w:rFonts w:ascii="Times New Roman" w:eastAsia="Times New Roman" w:hAnsi="Times New Roman" w:cs="Times New Roman"/>
          <w:sz w:val="24"/>
          <w:szCs w:val="24"/>
          <w:rPrChange w:id="6409" w:author="Kiên Lê Trung" w:date="2024-12-25T13:53:00Z" w16du:dateUtc="2024-12-25T06:53:00Z">
            <w:rPr>
              <w:rFonts w:ascii="Times New Roman" w:eastAsia="Times New Roman" w:hAnsi="Times New Roman" w:cs="Times New Roman"/>
              <w:sz w:val="26"/>
              <w:szCs w:val="26"/>
            </w:rPr>
          </w:rPrChange>
        </w:rPr>
        <w:t xml:space="preserve">Kịch bản chức năng thêm danh mục </w:t>
      </w:r>
    </w:p>
    <w:p w14:paraId="308F224F" w14:textId="77777777" w:rsidR="007569A2" w:rsidRPr="00521ADF" w:rsidRDefault="007569A2" w:rsidP="00521ADF">
      <w:pPr>
        <w:numPr>
          <w:ilvl w:val="0"/>
          <w:numId w:val="117"/>
        </w:numPr>
        <w:spacing w:after="240"/>
        <w:rPr>
          <w:rFonts w:ascii="Times New Roman" w:eastAsia="Times New Roman" w:hAnsi="Times New Roman" w:cs="Times New Roman"/>
          <w:sz w:val="24"/>
          <w:szCs w:val="24"/>
          <w:rPrChange w:id="6410" w:author="Kiên Lê Trung" w:date="2024-12-25T15:10:00Z" w16du:dateUtc="2024-12-25T08:10:00Z">
            <w:rPr>
              <w:rFonts w:ascii="Times New Roman" w:eastAsia="Times New Roman" w:hAnsi="Times New Roman" w:cs="Times New Roman"/>
              <w:sz w:val="26"/>
              <w:szCs w:val="26"/>
            </w:rPr>
          </w:rPrChange>
        </w:rPr>
        <w:pPrChange w:id="6411" w:author="Kiên Lê Trung" w:date="2024-12-25T15:10:00Z" w16du:dateUtc="2024-12-25T08:10:00Z">
          <w:pPr>
            <w:spacing w:after="160" w:line="259" w:lineRule="auto"/>
            <w:ind w:left="720"/>
          </w:pPr>
        </w:pPrChange>
      </w:pPr>
    </w:p>
    <w:tbl>
      <w:tblPr>
        <w:tblStyle w:val="af7"/>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196E92E4" w14:textId="77777777">
        <w:tc>
          <w:tcPr>
            <w:tcW w:w="2655" w:type="dxa"/>
            <w:shd w:val="clear" w:color="auto" w:fill="auto"/>
            <w:tcMar>
              <w:top w:w="100" w:type="dxa"/>
              <w:left w:w="100" w:type="dxa"/>
              <w:bottom w:w="100" w:type="dxa"/>
              <w:right w:w="100" w:type="dxa"/>
            </w:tcMar>
          </w:tcPr>
          <w:p w14:paraId="1B7FC980" w14:textId="6C980AF8" w:rsidR="007569A2" w:rsidRPr="00476848" w:rsidRDefault="00983677">
            <w:pPr>
              <w:widowControl w:val="0"/>
              <w:spacing w:line="240" w:lineRule="auto"/>
              <w:ind w:left="94"/>
              <w:rPr>
                <w:rFonts w:ascii="Times New Roman" w:eastAsia="Times New Roman" w:hAnsi="Times New Roman" w:cs="Times New Roman"/>
                <w:sz w:val="24"/>
                <w:szCs w:val="24"/>
                <w:rPrChange w:id="6412"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413" w:author="Kiên Lê Trung" w:date="2024-12-25T13:53:00Z" w16du:dateUtc="2024-12-25T06:53:00Z">
                  <w:rPr>
                    <w:rFonts w:ascii="Times New Roman" w:eastAsia="Times New Roman" w:hAnsi="Times New Roman" w:cs="Times New Roman"/>
                    <w:sz w:val="26"/>
                    <w:szCs w:val="26"/>
                  </w:rPr>
                </w:rPrChange>
              </w:rPr>
              <w:t>Usecase</w:t>
            </w:r>
          </w:p>
        </w:tc>
        <w:tc>
          <w:tcPr>
            <w:tcW w:w="5625" w:type="dxa"/>
            <w:shd w:val="clear" w:color="auto" w:fill="auto"/>
            <w:tcMar>
              <w:top w:w="100" w:type="dxa"/>
              <w:left w:w="100" w:type="dxa"/>
              <w:bottom w:w="100" w:type="dxa"/>
              <w:right w:w="100" w:type="dxa"/>
            </w:tcMar>
          </w:tcPr>
          <w:p w14:paraId="5E05F4C4" w14:textId="77777777" w:rsidR="007569A2" w:rsidRPr="00476848" w:rsidRDefault="00CE686F">
            <w:pPr>
              <w:widowControl w:val="0"/>
              <w:spacing w:line="240" w:lineRule="auto"/>
              <w:rPr>
                <w:rFonts w:ascii="Times New Roman" w:eastAsia="Times New Roman" w:hAnsi="Times New Roman" w:cs="Times New Roman"/>
                <w:sz w:val="24"/>
                <w:szCs w:val="24"/>
                <w:rPrChange w:id="6414"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415" w:author="Kiên Lê Trung" w:date="2024-12-25T13:53:00Z" w16du:dateUtc="2024-12-25T06:53:00Z">
                  <w:rPr>
                    <w:rFonts w:ascii="Times New Roman" w:eastAsia="Times New Roman" w:hAnsi="Times New Roman" w:cs="Times New Roman"/>
                    <w:sz w:val="26"/>
                    <w:szCs w:val="26"/>
                  </w:rPr>
                </w:rPrChange>
              </w:rPr>
              <w:t xml:space="preserve">Thêm danh mục </w:t>
            </w:r>
          </w:p>
        </w:tc>
      </w:tr>
      <w:tr w:rsidR="007569A2" w:rsidRPr="00476848" w14:paraId="51AF8254" w14:textId="77777777">
        <w:tc>
          <w:tcPr>
            <w:tcW w:w="2655" w:type="dxa"/>
            <w:shd w:val="clear" w:color="auto" w:fill="auto"/>
            <w:tcMar>
              <w:top w:w="100" w:type="dxa"/>
              <w:left w:w="100" w:type="dxa"/>
              <w:bottom w:w="100" w:type="dxa"/>
              <w:right w:w="100" w:type="dxa"/>
            </w:tcMar>
          </w:tcPr>
          <w:p w14:paraId="7E7A8795"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6416"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417" w:author="Kiên Lê Trung" w:date="2024-12-25T13:53:00Z" w16du:dateUtc="2024-12-25T06:53:00Z">
                  <w:rPr>
                    <w:rFonts w:ascii="Times New Roman" w:eastAsia="Times New Roman" w:hAnsi="Times New Roman" w:cs="Times New Roman"/>
                    <w:sz w:val="26"/>
                    <w:szCs w:val="26"/>
                  </w:rPr>
                </w:rPrChange>
              </w:rPr>
              <w:t>Actor</w:t>
            </w:r>
          </w:p>
        </w:tc>
        <w:tc>
          <w:tcPr>
            <w:tcW w:w="5625" w:type="dxa"/>
            <w:shd w:val="clear" w:color="auto" w:fill="auto"/>
            <w:tcMar>
              <w:top w:w="100" w:type="dxa"/>
              <w:left w:w="100" w:type="dxa"/>
              <w:bottom w:w="100" w:type="dxa"/>
              <w:right w:w="100" w:type="dxa"/>
            </w:tcMar>
          </w:tcPr>
          <w:p w14:paraId="43036B96" w14:textId="77777777" w:rsidR="007569A2" w:rsidRPr="00476848" w:rsidRDefault="00CE686F">
            <w:pPr>
              <w:widowControl w:val="0"/>
              <w:spacing w:line="240" w:lineRule="auto"/>
              <w:rPr>
                <w:rFonts w:ascii="Times New Roman" w:eastAsia="Times New Roman" w:hAnsi="Times New Roman" w:cs="Times New Roman"/>
                <w:sz w:val="24"/>
                <w:szCs w:val="24"/>
                <w:rPrChange w:id="6418"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419" w:author="Kiên Lê Trung" w:date="2024-12-25T13:53:00Z" w16du:dateUtc="2024-12-25T06:53:00Z">
                  <w:rPr>
                    <w:rFonts w:ascii="Times New Roman" w:eastAsia="Times New Roman" w:hAnsi="Times New Roman" w:cs="Times New Roman"/>
                    <w:sz w:val="26"/>
                    <w:szCs w:val="26"/>
                  </w:rPr>
                </w:rPrChange>
              </w:rPr>
              <w:t xml:space="preserve">Người quản trị </w:t>
            </w:r>
          </w:p>
        </w:tc>
      </w:tr>
      <w:tr w:rsidR="007569A2" w:rsidRPr="00476848" w14:paraId="4509D5A0" w14:textId="77777777">
        <w:tc>
          <w:tcPr>
            <w:tcW w:w="2655" w:type="dxa"/>
            <w:shd w:val="clear" w:color="auto" w:fill="auto"/>
            <w:tcMar>
              <w:top w:w="100" w:type="dxa"/>
              <w:left w:w="100" w:type="dxa"/>
              <w:bottom w:w="100" w:type="dxa"/>
              <w:right w:w="100" w:type="dxa"/>
            </w:tcMar>
          </w:tcPr>
          <w:p w14:paraId="667A8F04"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6420"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421" w:author="Kiên Lê Trung" w:date="2024-12-25T13:53:00Z" w16du:dateUtc="2024-12-25T06:53:00Z">
                  <w:rPr>
                    <w:rFonts w:ascii="Times New Roman" w:eastAsia="Times New Roman" w:hAnsi="Times New Roman" w:cs="Times New Roman"/>
                    <w:sz w:val="26"/>
                    <w:szCs w:val="26"/>
                  </w:rPr>
                </w:rPrChange>
              </w:rPr>
              <w:t>Tiền điều kiện</w:t>
            </w:r>
          </w:p>
        </w:tc>
        <w:tc>
          <w:tcPr>
            <w:tcW w:w="5625" w:type="dxa"/>
            <w:shd w:val="clear" w:color="auto" w:fill="auto"/>
            <w:tcMar>
              <w:top w:w="100" w:type="dxa"/>
              <w:left w:w="100" w:type="dxa"/>
              <w:bottom w:w="100" w:type="dxa"/>
              <w:right w:w="100" w:type="dxa"/>
            </w:tcMar>
          </w:tcPr>
          <w:p w14:paraId="196C7B25" w14:textId="77777777" w:rsidR="007569A2" w:rsidRPr="00476848" w:rsidRDefault="00CE686F">
            <w:pPr>
              <w:widowControl w:val="0"/>
              <w:spacing w:line="240" w:lineRule="auto"/>
              <w:rPr>
                <w:rFonts w:ascii="Times New Roman" w:eastAsia="Times New Roman" w:hAnsi="Times New Roman" w:cs="Times New Roman"/>
                <w:sz w:val="24"/>
                <w:szCs w:val="24"/>
                <w:rPrChange w:id="6422"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423" w:author="Kiên Lê Trung" w:date="2024-12-25T13:53:00Z" w16du:dateUtc="2024-12-25T06:53:00Z">
                  <w:rPr>
                    <w:rFonts w:ascii="Times New Roman" w:eastAsia="Times New Roman" w:hAnsi="Times New Roman" w:cs="Times New Roman"/>
                    <w:sz w:val="26"/>
                    <w:szCs w:val="26"/>
                  </w:rPr>
                </w:rPrChange>
              </w:rPr>
              <w:t>Người quản trị đã đăng nhập thành công vào hệ thống</w:t>
            </w:r>
          </w:p>
        </w:tc>
      </w:tr>
      <w:tr w:rsidR="007569A2" w:rsidRPr="00476848" w14:paraId="2927BE40" w14:textId="77777777">
        <w:tc>
          <w:tcPr>
            <w:tcW w:w="2655" w:type="dxa"/>
            <w:shd w:val="clear" w:color="auto" w:fill="auto"/>
            <w:tcMar>
              <w:top w:w="100" w:type="dxa"/>
              <w:left w:w="100" w:type="dxa"/>
              <w:bottom w:w="100" w:type="dxa"/>
              <w:right w:w="100" w:type="dxa"/>
            </w:tcMar>
          </w:tcPr>
          <w:p w14:paraId="6DC278A7" w14:textId="77777777" w:rsidR="007569A2" w:rsidRPr="00476848" w:rsidRDefault="00CE686F">
            <w:pPr>
              <w:widowControl w:val="0"/>
              <w:spacing w:before="3" w:line="240" w:lineRule="auto"/>
              <w:ind w:left="141"/>
              <w:rPr>
                <w:rFonts w:ascii="Times New Roman" w:eastAsia="Times New Roman" w:hAnsi="Times New Roman" w:cs="Times New Roman"/>
                <w:sz w:val="24"/>
                <w:szCs w:val="24"/>
                <w:rPrChange w:id="6424"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425" w:author="Kiên Lê Trung" w:date="2024-12-25T13:53:00Z" w16du:dateUtc="2024-12-25T06:53:00Z">
                  <w:rPr>
                    <w:rFonts w:ascii="Times New Roman" w:eastAsia="Times New Roman" w:hAnsi="Times New Roman" w:cs="Times New Roman"/>
                    <w:sz w:val="26"/>
                    <w:szCs w:val="26"/>
                  </w:rPr>
                </w:rPrChange>
              </w:rPr>
              <w:t>Hậu điều kiện</w:t>
            </w:r>
          </w:p>
        </w:tc>
        <w:tc>
          <w:tcPr>
            <w:tcW w:w="5625" w:type="dxa"/>
            <w:shd w:val="clear" w:color="auto" w:fill="auto"/>
            <w:tcMar>
              <w:top w:w="100" w:type="dxa"/>
              <w:left w:w="100" w:type="dxa"/>
              <w:bottom w:w="100" w:type="dxa"/>
              <w:right w:w="100" w:type="dxa"/>
            </w:tcMar>
          </w:tcPr>
          <w:p w14:paraId="464B8464" w14:textId="77777777" w:rsidR="007569A2" w:rsidRPr="00476848" w:rsidRDefault="00CE686F">
            <w:pPr>
              <w:spacing w:line="240" w:lineRule="auto"/>
              <w:rPr>
                <w:rFonts w:ascii="Times New Roman" w:eastAsia="Times New Roman" w:hAnsi="Times New Roman" w:cs="Times New Roman"/>
                <w:sz w:val="24"/>
                <w:szCs w:val="24"/>
                <w:rPrChange w:id="6426"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427" w:author="Kiên Lê Trung" w:date="2024-12-25T13:53:00Z" w16du:dateUtc="2024-12-25T06:53:00Z">
                  <w:rPr>
                    <w:rFonts w:ascii="Times New Roman" w:eastAsia="Times New Roman" w:hAnsi="Times New Roman" w:cs="Times New Roman"/>
                    <w:sz w:val="26"/>
                    <w:szCs w:val="26"/>
                  </w:rPr>
                </w:rPrChange>
              </w:rPr>
              <w:t>Người quản trị thêm danh mục thành công</w:t>
            </w:r>
          </w:p>
        </w:tc>
      </w:tr>
      <w:tr w:rsidR="007569A2" w:rsidRPr="00476848" w14:paraId="3292D4BA" w14:textId="77777777">
        <w:trPr>
          <w:trHeight w:val="480"/>
        </w:trPr>
        <w:tc>
          <w:tcPr>
            <w:tcW w:w="8280" w:type="dxa"/>
            <w:gridSpan w:val="2"/>
            <w:shd w:val="clear" w:color="auto" w:fill="auto"/>
            <w:tcMar>
              <w:top w:w="100" w:type="dxa"/>
              <w:left w:w="100" w:type="dxa"/>
              <w:bottom w:w="100" w:type="dxa"/>
              <w:right w:w="100" w:type="dxa"/>
            </w:tcMar>
          </w:tcPr>
          <w:p w14:paraId="3F6A4608" w14:textId="77777777" w:rsidR="007569A2" w:rsidRPr="00476848" w:rsidRDefault="00CE686F" w:rsidP="00034C0F">
            <w:pPr>
              <w:widowControl w:val="0"/>
              <w:ind w:left="94"/>
              <w:rPr>
                <w:rFonts w:ascii="Times New Roman" w:eastAsia="Times New Roman" w:hAnsi="Times New Roman" w:cs="Times New Roman"/>
                <w:sz w:val="24"/>
                <w:szCs w:val="24"/>
                <w:rPrChange w:id="6428"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429" w:author="Kiên Lê Trung" w:date="2024-12-25T13:53:00Z" w16du:dateUtc="2024-12-25T06:53:00Z">
                  <w:rPr>
                    <w:rFonts w:ascii="Times New Roman" w:eastAsia="Times New Roman" w:hAnsi="Times New Roman" w:cs="Times New Roman"/>
                    <w:sz w:val="26"/>
                    <w:szCs w:val="26"/>
                  </w:rPr>
                </w:rPrChange>
              </w:rPr>
              <w:t>Chuỗi sự kiện chính</w:t>
            </w:r>
          </w:p>
          <w:p w14:paraId="4CDD7B2D" w14:textId="77777777" w:rsidR="007569A2" w:rsidRPr="00476848" w:rsidRDefault="00CE686F" w:rsidP="00034C0F">
            <w:pPr>
              <w:widowControl w:val="0"/>
              <w:numPr>
                <w:ilvl w:val="0"/>
                <w:numId w:val="50"/>
              </w:numPr>
              <w:rPr>
                <w:rFonts w:ascii="Times New Roman" w:eastAsia="Times New Roman" w:hAnsi="Times New Roman" w:cs="Times New Roman"/>
                <w:sz w:val="24"/>
                <w:szCs w:val="24"/>
                <w:rPrChange w:id="6430"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431" w:author="Kiên Lê Trung" w:date="2024-12-25T13:53:00Z" w16du:dateUtc="2024-12-25T06:53:00Z">
                  <w:rPr>
                    <w:rFonts w:ascii="Times New Roman" w:eastAsia="Times New Roman" w:hAnsi="Times New Roman" w:cs="Times New Roman"/>
                    <w:sz w:val="26"/>
                    <w:szCs w:val="26"/>
                  </w:rPr>
                </w:rPrChange>
              </w:rPr>
              <w:t xml:space="preserve">Người quản trị đăng nhập thành công và đang ở Trang chủ </w:t>
            </w:r>
          </w:p>
          <w:p w14:paraId="25CE6B57" w14:textId="77777777" w:rsidR="007569A2" w:rsidRPr="00476848" w:rsidRDefault="00CE686F" w:rsidP="00034C0F">
            <w:pPr>
              <w:widowControl w:val="0"/>
              <w:numPr>
                <w:ilvl w:val="0"/>
                <w:numId w:val="50"/>
              </w:numPr>
              <w:rPr>
                <w:rFonts w:ascii="Times New Roman" w:eastAsia="Times New Roman" w:hAnsi="Times New Roman" w:cs="Times New Roman"/>
                <w:sz w:val="24"/>
                <w:szCs w:val="24"/>
                <w:rPrChange w:id="6432"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433" w:author="Kiên Lê Trung" w:date="2024-12-25T13:53:00Z" w16du:dateUtc="2024-12-25T06:53:00Z">
                  <w:rPr>
                    <w:rFonts w:ascii="Times New Roman" w:eastAsia="Times New Roman" w:hAnsi="Times New Roman" w:cs="Times New Roman"/>
                    <w:sz w:val="26"/>
                    <w:szCs w:val="26"/>
                  </w:rPr>
                </w:rPrChange>
              </w:rPr>
              <w:t>Người quản trị chọn Quản lý danh mục.</w:t>
            </w:r>
          </w:p>
          <w:p w14:paraId="4361F241" w14:textId="06DD4C10" w:rsidR="007569A2" w:rsidRPr="00476848" w:rsidRDefault="00CE686F" w:rsidP="00034C0F">
            <w:pPr>
              <w:widowControl w:val="0"/>
              <w:numPr>
                <w:ilvl w:val="0"/>
                <w:numId w:val="50"/>
              </w:numPr>
              <w:rPr>
                <w:rFonts w:ascii="Times New Roman" w:eastAsia="Times New Roman" w:hAnsi="Times New Roman" w:cs="Times New Roman"/>
                <w:sz w:val="24"/>
                <w:szCs w:val="24"/>
                <w:rPrChange w:id="6434"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435" w:author="Kiên Lê Trung" w:date="2024-12-25T13:53:00Z" w16du:dateUtc="2024-12-25T06:53:00Z">
                  <w:rPr>
                    <w:rFonts w:ascii="Times New Roman" w:eastAsia="Times New Roman" w:hAnsi="Times New Roman" w:cs="Times New Roman"/>
                    <w:sz w:val="26"/>
                    <w:szCs w:val="26"/>
                  </w:rPr>
                </w:rPrChange>
              </w:rPr>
              <w:t xml:space="preserve">Hệ thống sẽ hiển thị danh sách các danh mục </w:t>
            </w:r>
            <w:ins w:id="6436" w:author="Kiên Lê Trung" w:date="2024-12-25T15:11:00Z" w16du:dateUtc="2024-12-25T08:11:00Z">
              <w:r w:rsidR="00287965">
                <w:rPr>
                  <w:rFonts w:ascii="Times New Roman" w:eastAsia="Times New Roman" w:hAnsi="Times New Roman" w:cs="Times New Roman"/>
                  <w:sz w:val="24"/>
                  <w:szCs w:val="24"/>
                  <w:lang w:val="en-US"/>
                </w:rPr>
                <w:t xml:space="preserve">gồm có các trường </w:t>
              </w:r>
              <w:r w:rsidR="002E01E2">
                <w:rPr>
                  <w:rFonts w:ascii="Times New Roman" w:eastAsia="Times New Roman" w:hAnsi="Times New Roman" w:cs="Times New Roman"/>
                  <w:sz w:val="24"/>
                  <w:szCs w:val="24"/>
                  <w:lang w:val="en-US"/>
                </w:rPr>
                <w:t>Tên danh mục, Trạng thái</w:t>
              </w:r>
            </w:ins>
            <w:ins w:id="6437" w:author="Kiên Lê Trung" w:date="2024-12-25T15:12:00Z" w16du:dateUtc="2024-12-25T08:12:00Z">
              <w:r w:rsidR="00E90708">
                <w:rPr>
                  <w:rFonts w:ascii="Times New Roman" w:eastAsia="Times New Roman" w:hAnsi="Times New Roman" w:cs="Times New Roman"/>
                  <w:sz w:val="24"/>
                  <w:szCs w:val="24"/>
                  <w:lang w:val="en-US"/>
                </w:rPr>
                <w:t>, Ngày tạo, Ngày chính sửa lần cuối , các thao tác: sửa, xóa</w:t>
              </w:r>
            </w:ins>
            <w:ins w:id="6438" w:author="Kiên Lê Trung" w:date="2024-12-25T15:19:00Z" w16du:dateUtc="2024-12-25T08:19:00Z">
              <w:r w:rsidR="00444FF6">
                <w:rPr>
                  <w:rFonts w:ascii="Times New Roman" w:eastAsia="Times New Roman" w:hAnsi="Times New Roman" w:cs="Times New Roman"/>
                  <w:sz w:val="24"/>
                  <w:szCs w:val="24"/>
                  <w:lang w:val="en-US"/>
                </w:rPr>
                <w:t xml:space="preserve"> </w:t>
              </w:r>
              <w:r w:rsidR="0062596F">
                <w:rPr>
                  <w:rFonts w:ascii="Times New Roman" w:eastAsia="Times New Roman" w:hAnsi="Times New Roman" w:cs="Times New Roman"/>
                  <w:sz w:val="24"/>
                  <w:szCs w:val="24"/>
                  <w:lang w:val="en-US"/>
                </w:rPr>
                <w:t>và nút Thêm mới</w:t>
              </w:r>
            </w:ins>
            <w:ins w:id="6439" w:author="Kiên Lê Trung" w:date="2024-12-25T15:20:00Z" w16du:dateUtc="2024-12-25T08:20:00Z">
              <w:r w:rsidR="00CA1572">
                <w:rPr>
                  <w:rFonts w:ascii="Times New Roman" w:eastAsia="Times New Roman" w:hAnsi="Times New Roman" w:cs="Times New Roman"/>
                  <w:sz w:val="24"/>
                  <w:szCs w:val="24"/>
                  <w:lang w:val="en-US"/>
                </w:rPr>
                <w:t>, tìm kiếm</w:t>
              </w:r>
            </w:ins>
            <w:ins w:id="6440" w:author="Kiên Lê Trung" w:date="2024-12-25T15:21:00Z" w16du:dateUtc="2024-12-25T08:21:00Z">
              <w:r w:rsidR="00B3603C">
                <w:rPr>
                  <w:rFonts w:ascii="Times New Roman" w:eastAsia="Times New Roman" w:hAnsi="Times New Roman" w:cs="Times New Roman"/>
                  <w:sz w:val="24"/>
                  <w:szCs w:val="24"/>
                  <w:lang w:val="en-US"/>
                </w:rPr>
                <w:t>, R</w:t>
              </w:r>
            </w:ins>
            <w:ins w:id="6441" w:author="Kiên Lê Trung" w:date="2024-12-25T15:22:00Z" w16du:dateUtc="2024-12-25T08:22:00Z">
              <w:r w:rsidR="00B3603C">
                <w:rPr>
                  <w:rFonts w:ascii="Times New Roman" w:eastAsia="Times New Roman" w:hAnsi="Times New Roman" w:cs="Times New Roman"/>
                  <w:sz w:val="24"/>
                  <w:szCs w:val="24"/>
                  <w:lang w:val="en-US"/>
                </w:rPr>
                <w:t>efresh</w:t>
              </w:r>
            </w:ins>
            <w:ins w:id="6442" w:author="Kiên Lê Trung" w:date="2024-12-25T15:19:00Z" w16du:dateUtc="2024-12-25T08:19:00Z">
              <w:r w:rsidR="0062596F">
                <w:rPr>
                  <w:rFonts w:ascii="Times New Roman" w:eastAsia="Times New Roman" w:hAnsi="Times New Roman" w:cs="Times New Roman"/>
                  <w:sz w:val="24"/>
                  <w:szCs w:val="24"/>
                  <w:lang w:val="en-US"/>
                </w:rPr>
                <w:t xml:space="preserve"> </w:t>
              </w:r>
            </w:ins>
            <w:del w:id="6443" w:author="Kiên Lê Trung" w:date="2024-12-25T15:11:00Z" w16du:dateUtc="2024-12-25T08:11:00Z">
              <w:r w:rsidRPr="00476848" w:rsidDel="008E41E0">
                <w:rPr>
                  <w:rFonts w:ascii="Times New Roman" w:eastAsia="Times New Roman" w:hAnsi="Times New Roman" w:cs="Times New Roman"/>
                  <w:sz w:val="24"/>
                  <w:szCs w:val="24"/>
                  <w:rPrChange w:id="6444" w:author="Kiên Lê Trung" w:date="2024-12-25T13:53:00Z" w16du:dateUtc="2024-12-25T06:53:00Z">
                    <w:rPr>
                      <w:rFonts w:ascii="Times New Roman" w:eastAsia="Times New Roman" w:hAnsi="Times New Roman" w:cs="Times New Roman"/>
                      <w:sz w:val="26"/>
                      <w:szCs w:val="26"/>
                    </w:rPr>
                  </w:rPrChange>
                </w:rPr>
                <w:delText xml:space="preserve">đã có </w:delText>
              </w:r>
            </w:del>
          </w:p>
          <w:p w14:paraId="5835D35E" w14:textId="77777777" w:rsidR="007569A2" w:rsidRPr="00476848" w:rsidRDefault="00CE686F" w:rsidP="00034C0F">
            <w:pPr>
              <w:widowControl w:val="0"/>
              <w:numPr>
                <w:ilvl w:val="0"/>
                <w:numId w:val="50"/>
              </w:numPr>
              <w:rPr>
                <w:rFonts w:ascii="Times New Roman" w:eastAsia="Times New Roman" w:hAnsi="Times New Roman" w:cs="Times New Roman"/>
                <w:sz w:val="24"/>
                <w:szCs w:val="24"/>
                <w:rPrChange w:id="6445"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446" w:author="Kiên Lê Trung" w:date="2024-12-25T13:53:00Z" w16du:dateUtc="2024-12-25T06:53:00Z">
                  <w:rPr>
                    <w:rFonts w:ascii="Times New Roman" w:eastAsia="Times New Roman" w:hAnsi="Times New Roman" w:cs="Times New Roman"/>
                    <w:sz w:val="26"/>
                    <w:szCs w:val="26"/>
                  </w:rPr>
                </w:rPrChange>
              </w:rPr>
              <w:t xml:space="preserve">Người quản trị bấm vào Thêm mới </w:t>
            </w:r>
          </w:p>
          <w:p w14:paraId="17DBD566" w14:textId="77777777" w:rsidR="007569A2" w:rsidRPr="00476848" w:rsidRDefault="00CE686F" w:rsidP="00034C0F">
            <w:pPr>
              <w:widowControl w:val="0"/>
              <w:numPr>
                <w:ilvl w:val="0"/>
                <w:numId w:val="50"/>
              </w:numPr>
              <w:rPr>
                <w:rFonts w:ascii="Times New Roman" w:eastAsia="Times New Roman" w:hAnsi="Times New Roman" w:cs="Times New Roman"/>
                <w:sz w:val="24"/>
                <w:szCs w:val="24"/>
                <w:rPrChange w:id="6447"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448" w:author="Kiên Lê Trung" w:date="2024-12-25T13:53:00Z" w16du:dateUtc="2024-12-25T06:53:00Z">
                  <w:rPr>
                    <w:rFonts w:ascii="Times New Roman" w:eastAsia="Times New Roman" w:hAnsi="Times New Roman" w:cs="Times New Roman"/>
                    <w:sz w:val="26"/>
                    <w:szCs w:val="26"/>
                  </w:rPr>
                </w:rPrChange>
              </w:rPr>
              <w:t xml:space="preserve">Hệ thống sẽ hiển thị 1 cái form cho người quản trị điền tên danh mục mới vào </w:t>
            </w:r>
          </w:p>
          <w:p w14:paraId="7C5F7A3E" w14:textId="77777777" w:rsidR="007569A2" w:rsidRPr="00476848" w:rsidRDefault="00CE686F" w:rsidP="00034C0F">
            <w:pPr>
              <w:widowControl w:val="0"/>
              <w:numPr>
                <w:ilvl w:val="0"/>
                <w:numId w:val="50"/>
              </w:numPr>
              <w:rPr>
                <w:rFonts w:ascii="Times New Roman" w:eastAsia="Times New Roman" w:hAnsi="Times New Roman" w:cs="Times New Roman"/>
                <w:sz w:val="24"/>
                <w:szCs w:val="24"/>
                <w:rPrChange w:id="6449"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450" w:author="Kiên Lê Trung" w:date="2024-12-25T13:53:00Z" w16du:dateUtc="2024-12-25T06:53:00Z">
                  <w:rPr>
                    <w:rFonts w:ascii="Times New Roman" w:eastAsia="Times New Roman" w:hAnsi="Times New Roman" w:cs="Times New Roman"/>
                    <w:sz w:val="26"/>
                    <w:szCs w:val="26"/>
                  </w:rPr>
                </w:rPrChange>
              </w:rPr>
              <w:t>Người quản trị điền tên danh mục mới vào và bấm chứ OK</w:t>
            </w:r>
          </w:p>
          <w:p w14:paraId="3A09D28C" w14:textId="77777777" w:rsidR="007569A2" w:rsidRPr="00476848" w:rsidRDefault="00CE686F" w:rsidP="00034C0F">
            <w:pPr>
              <w:widowControl w:val="0"/>
              <w:numPr>
                <w:ilvl w:val="0"/>
                <w:numId w:val="50"/>
              </w:numPr>
              <w:rPr>
                <w:rFonts w:ascii="Times New Roman" w:eastAsia="Times New Roman" w:hAnsi="Times New Roman" w:cs="Times New Roman"/>
                <w:sz w:val="24"/>
                <w:szCs w:val="24"/>
                <w:rPrChange w:id="6451"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452" w:author="Kiên Lê Trung" w:date="2024-12-25T13:53:00Z" w16du:dateUtc="2024-12-25T06:53:00Z">
                  <w:rPr>
                    <w:rFonts w:ascii="Times New Roman" w:eastAsia="Times New Roman" w:hAnsi="Times New Roman" w:cs="Times New Roman"/>
                    <w:sz w:val="26"/>
                    <w:szCs w:val="26"/>
                  </w:rPr>
                </w:rPrChange>
              </w:rPr>
              <w:t>Hệ thống hiển thị thông báo Danh mục của bạn đã được thêm</w:t>
            </w:r>
          </w:p>
        </w:tc>
      </w:tr>
      <w:tr w:rsidR="007569A2" w:rsidRPr="00476848" w14:paraId="23F6B4D4" w14:textId="77777777">
        <w:trPr>
          <w:trHeight w:val="480"/>
        </w:trPr>
        <w:tc>
          <w:tcPr>
            <w:tcW w:w="8280" w:type="dxa"/>
            <w:gridSpan w:val="2"/>
            <w:shd w:val="clear" w:color="auto" w:fill="auto"/>
            <w:tcMar>
              <w:top w:w="100" w:type="dxa"/>
              <w:left w:w="100" w:type="dxa"/>
              <w:bottom w:w="100" w:type="dxa"/>
              <w:right w:w="100" w:type="dxa"/>
            </w:tcMar>
          </w:tcPr>
          <w:p w14:paraId="3EAFAE74" w14:textId="77777777" w:rsidR="007569A2" w:rsidRDefault="00CE686F">
            <w:pPr>
              <w:widowControl w:val="0"/>
              <w:spacing w:line="240" w:lineRule="auto"/>
              <w:ind w:left="94"/>
              <w:rPr>
                <w:ins w:id="6453" w:author="Kiên Lê Trung" w:date="2024-12-25T15:12:00Z" w16du:dateUtc="2024-12-25T08:12:00Z"/>
                <w:rFonts w:ascii="Times New Roman" w:eastAsia="Times New Roman" w:hAnsi="Times New Roman" w:cs="Times New Roman"/>
                <w:sz w:val="24"/>
                <w:szCs w:val="24"/>
                <w:lang w:val="en-US"/>
              </w:rPr>
            </w:pPr>
            <w:r w:rsidRPr="00476848">
              <w:rPr>
                <w:rFonts w:ascii="Times New Roman" w:eastAsia="Times New Roman" w:hAnsi="Times New Roman" w:cs="Times New Roman"/>
                <w:sz w:val="24"/>
                <w:szCs w:val="24"/>
                <w:rPrChange w:id="6454" w:author="Kiên Lê Trung" w:date="2024-12-25T13:53:00Z" w16du:dateUtc="2024-12-25T06:53:00Z">
                  <w:rPr>
                    <w:rFonts w:ascii="Times New Roman" w:eastAsia="Times New Roman" w:hAnsi="Times New Roman" w:cs="Times New Roman"/>
                    <w:sz w:val="26"/>
                    <w:szCs w:val="26"/>
                  </w:rPr>
                </w:rPrChange>
              </w:rPr>
              <w:t>Ngoại lệ:</w:t>
            </w:r>
          </w:p>
          <w:p w14:paraId="3F24C341" w14:textId="55B0B6F8" w:rsidR="00E90708" w:rsidRDefault="00E90708">
            <w:pPr>
              <w:widowControl w:val="0"/>
              <w:spacing w:line="240" w:lineRule="auto"/>
              <w:ind w:left="94"/>
              <w:rPr>
                <w:ins w:id="6455" w:author="Kiên Lê Trung" w:date="2024-12-25T15:13:00Z" w16du:dateUtc="2024-12-25T08:13:00Z"/>
                <w:rFonts w:ascii="Times New Roman" w:eastAsia="Times New Roman" w:hAnsi="Times New Roman" w:cs="Times New Roman"/>
                <w:sz w:val="24"/>
                <w:szCs w:val="24"/>
                <w:lang w:val="en-US"/>
              </w:rPr>
            </w:pPr>
            <w:ins w:id="6456" w:author="Kiên Lê Trung" w:date="2024-12-25T15:12:00Z" w16du:dateUtc="2024-12-25T08:12:00Z">
              <w:r>
                <w:rPr>
                  <w:rFonts w:ascii="Times New Roman" w:eastAsia="Times New Roman" w:hAnsi="Times New Roman" w:cs="Times New Roman"/>
                  <w:sz w:val="24"/>
                  <w:szCs w:val="24"/>
                  <w:lang w:val="en-US"/>
                </w:rPr>
                <w:t xml:space="preserve">    </w:t>
              </w:r>
              <w:r w:rsidR="00FF6386">
                <w:rPr>
                  <w:rFonts w:ascii="Times New Roman" w:eastAsia="Times New Roman" w:hAnsi="Times New Roman" w:cs="Times New Roman"/>
                  <w:sz w:val="24"/>
                  <w:szCs w:val="24"/>
                  <w:lang w:val="en-US"/>
                </w:rPr>
                <w:t xml:space="preserve"> </w:t>
              </w:r>
            </w:ins>
            <w:ins w:id="6457" w:author="Kiên Lê Trung" w:date="2024-12-25T15:13:00Z" w16du:dateUtc="2024-12-25T08:13:00Z">
              <w:r w:rsidR="00FF6386">
                <w:rPr>
                  <w:rFonts w:ascii="Times New Roman" w:eastAsia="Times New Roman" w:hAnsi="Times New Roman" w:cs="Times New Roman"/>
                  <w:sz w:val="24"/>
                  <w:szCs w:val="24"/>
                  <w:lang w:val="en-US"/>
                </w:rPr>
                <w:t xml:space="preserve">6.1 Người quản trị thêm danh mục đã có trong </w:t>
              </w:r>
              <w:r w:rsidR="00AB39DF">
                <w:rPr>
                  <w:rFonts w:ascii="Times New Roman" w:eastAsia="Times New Roman" w:hAnsi="Times New Roman" w:cs="Times New Roman"/>
                  <w:sz w:val="24"/>
                  <w:szCs w:val="24"/>
                  <w:lang w:val="en-US"/>
                </w:rPr>
                <w:t>danh sách</w:t>
              </w:r>
            </w:ins>
          </w:p>
          <w:p w14:paraId="4BA1FBDB" w14:textId="0C487F48" w:rsidR="003A5C9E" w:rsidRDefault="00AB39DF">
            <w:pPr>
              <w:widowControl w:val="0"/>
              <w:spacing w:line="240" w:lineRule="auto"/>
              <w:ind w:left="94"/>
              <w:rPr>
                <w:ins w:id="6458" w:author="Kiên Lê Trung" w:date="2024-12-25T15:14:00Z" w16du:dateUtc="2024-12-25T08:14:00Z"/>
                <w:rFonts w:ascii="Times New Roman" w:eastAsia="Times New Roman" w:hAnsi="Times New Roman" w:cs="Times New Roman"/>
                <w:sz w:val="24"/>
                <w:szCs w:val="24"/>
                <w:lang w:val="en-US"/>
              </w:rPr>
            </w:pPr>
            <w:ins w:id="6459" w:author="Kiên Lê Trung" w:date="2024-12-25T15:13:00Z" w16du:dateUtc="2024-12-25T08:13:00Z">
              <w:r>
                <w:rPr>
                  <w:rFonts w:ascii="Times New Roman" w:eastAsia="Times New Roman" w:hAnsi="Times New Roman" w:cs="Times New Roman"/>
                  <w:sz w:val="24"/>
                  <w:szCs w:val="24"/>
                  <w:lang w:val="en-US"/>
                </w:rPr>
                <w:t xml:space="preserve">     </w:t>
              </w:r>
              <w:r w:rsidR="003A5C9E">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6.1.1</w:t>
              </w:r>
              <w:r w:rsidR="003A5C9E">
                <w:rPr>
                  <w:rFonts w:ascii="Times New Roman" w:eastAsia="Times New Roman" w:hAnsi="Times New Roman" w:cs="Times New Roman"/>
                  <w:sz w:val="24"/>
                  <w:szCs w:val="24"/>
                  <w:lang w:val="en-US"/>
                </w:rPr>
                <w:t xml:space="preserve"> Hệ thống hiển thị thông báo danh mục đã có trong danh s</w:t>
              </w:r>
            </w:ins>
            <w:ins w:id="6460" w:author="Kiên Lê Trung" w:date="2024-12-25T15:14:00Z" w16du:dateUtc="2024-12-25T08:14:00Z">
              <w:r w:rsidR="003A5C9E">
                <w:rPr>
                  <w:rFonts w:ascii="Times New Roman" w:eastAsia="Times New Roman" w:hAnsi="Times New Roman" w:cs="Times New Roman"/>
                  <w:sz w:val="24"/>
                  <w:szCs w:val="24"/>
                  <w:lang w:val="en-US"/>
                </w:rPr>
                <w:t xml:space="preserve">ách </w:t>
              </w:r>
            </w:ins>
          </w:p>
          <w:p w14:paraId="2254488F" w14:textId="5EE51E4B" w:rsidR="00A071C7" w:rsidDel="003A5C9E" w:rsidRDefault="003A5C9E" w:rsidP="003A5C9E">
            <w:pPr>
              <w:widowControl w:val="0"/>
              <w:spacing w:line="240" w:lineRule="auto"/>
              <w:rPr>
                <w:del w:id="6461" w:author="Kiên Lê Trung" w:date="2024-12-25T15:14:00Z" w16du:dateUtc="2024-12-25T08:14:00Z"/>
                <w:rFonts w:ascii="Times New Roman" w:eastAsia="Times New Roman" w:hAnsi="Times New Roman" w:cs="Times New Roman"/>
                <w:sz w:val="24"/>
                <w:szCs w:val="24"/>
                <w:lang w:val="en-US"/>
              </w:rPr>
            </w:pPr>
            <w:ins w:id="6462" w:author="Kiên Lê Trung" w:date="2024-12-25T15:14:00Z" w16du:dateUtc="2024-12-25T08:14:00Z">
              <w:r>
                <w:rPr>
                  <w:rFonts w:ascii="Times New Roman" w:eastAsia="Times New Roman" w:hAnsi="Times New Roman" w:cs="Times New Roman"/>
                  <w:sz w:val="24"/>
                  <w:szCs w:val="24"/>
                  <w:lang w:val="en-US"/>
                </w:rPr>
                <w:t xml:space="preserve">          6.1.2 Người quản trị điền 1 danh mục khác và bấm OK</w:t>
              </w:r>
            </w:ins>
            <w:ins w:id="6463" w:author="Kiên Lê Trung" w:date="2024-12-25T15:13:00Z" w16du:dateUtc="2024-12-25T08:13:00Z">
              <w:r w:rsidR="00AB39DF">
                <w:rPr>
                  <w:rFonts w:ascii="Times New Roman" w:eastAsia="Times New Roman" w:hAnsi="Times New Roman" w:cs="Times New Roman"/>
                  <w:sz w:val="24"/>
                  <w:szCs w:val="24"/>
                  <w:lang w:val="en-US"/>
                </w:rPr>
                <w:t xml:space="preserve"> </w:t>
              </w:r>
            </w:ins>
          </w:p>
          <w:p w14:paraId="3F0AB820" w14:textId="77777777" w:rsidR="007569A2" w:rsidRDefault="00CE686F" w:rsidP="008859C7">
            <w:pPr>
              <w:widowControl w:val="0"/>
              <w:spacing w:line="240" w:lineRule="auto"/>
              <w:rPr>
                <w:ins w:id="6464" w:author="Kiên Lê Trung" w:date="2024-12-25T15:14:00Z" w16du:dateUtc="2024-12-25T08:14:00Z"/>
                <w:rFonts w:ascii="Times New Roman" w:eastAsia="Times New Roman" w:hAnsi="Times New Roman" w:cs="Times New Roman"/>
                <w:sz w:val="24"/>
                <w:szCs w:val="24"/>
                <w:lang w:val="en-US"/>
              </w:rPr>
            </w:pPr>
            <w:del w:id="6465" w:author="Kiên Lê Trung" w:date="2024-12-25T15:14:00Z" w16du:dateUtc="2024-12-25T08:14:00Z">
              <w:r w:rsidRPr="00476848" w:rsidDel="003A5C9E">
                <w:rPr>
                  <w:rFonts w:ascii="Times New Roman" w:eastAsia="Times New Roman" w:hAnsi="Times New Roman" w:cs="Times New Roman"/>
                  <w:sz w:val="24"/>
                  <w:szCs w:val="24"/>
                  <w:rPrChange w:id="6466" w:author="Kiên Lê Trung" w:date="2024-12-25T13:53:00Z" w16du:dateUtc="2024-12-25T06:53:00Z">
                    <w:rPr>
                      <w:rFonts w:ascii="Times New Roman" w:eastAsia="Times New Roman" w:hAnsi="Times New Roman" w:cs="Times New Roman"/>
                      <w:sz w:val="26"/>
                      <w:szCs w:val="26"/>
                    </w:rPr>
                  </w:rPrChange>
                </w:rPr>
                <w:delText xml:space="preserve">    </w:delText>
              </w:r>
            </w:del>
          </w:p>
          <w:p w14:paraId="7451E5BE" w14:textId="77777777" w:rsidR="003A5C9E" w:rsidRPr="003A5C9E" w:rsidRDefault="003A5C9E" w:rsidP="003A5C9E">
            <w:pPr>
              <w:widowControl w:val="0"/>
              <w:spacing w:line="240" w:lineRule="auto"/>
              <w:rPr>
                <w:rFonts w:ascii="Times New Roman" w:eastAsia="Times New Roman" w:hAnsi="Times New Roman" w:cs="Times New Roman"/>
                <w:sz w:val="24"/>
                <w:szCs w:val="24"/>
                <w:lang w:val="en-US"/>
                <w:rPrChange w:id="6467" w:author="Kiên Lê Trung" w:date="2024-12-25T15:14:00Z" w16du:dateUtc="2024-12-25T08:14:00Z">
                  <w:rPr>
                    <w:rFonts w:ascii="Times New Roman" w:eastAsia="Times New Roman" w:hAnsi="Times New Roman" w:cs="Times New Roman"/>
                    <w:sz w:val="26"/>
                    <w:szCs w:val="26"/>
                  </w:rPr>
                </w:rPrChange>
              </w:rPr>
              <w:pPrChange w:id="6468" w:author="Kiên Lê Trung" w:date="2024-12-25T15:14:00Z" w16du:dateUtc="2024-12-25T08:14:00Z">
                <w:pPr>
                  <w:widowControl w:val="0"/>
                  <w:spacing w:line="240" w:lineRule="auto"/>
                  <w:ind w:left="94"/>
                </w:pPr>
              </w:pPrChange>
            </w:pPr>
          </w:p>
        </w:tc>
      </w:tr>
    </w:tbl>
    <w:p w14:paraId="5E6D6F63" w14:textId="1AEBF7CA" w:rsidR="007569A2" w:rsidRPr="004E2DE7" w:rsidRDefault="004E2DE7" w:rsidP="003A5C9E">
      <w:pPr>
        <w:pStyle w:val="Caption"/>
        <w:spacing w:before="240"/>
        <w:rPr>
          <w:lang w:val="en-US"/>
          <w:rPrChange w:id="6469" w:author="Kiên Lê Trung" w:date="2024-12-25T12:53:00Z" w16du:dateUtc="2024-12-25T05:53:00Z">
            <w:rPr/>
          </w:rPrChange>
        </w:rPr>
        <w:pPrChange w:id="6470" w:author="Kiên Lê Trung" w:date="2024-12-25T15:15:00Z" w16du:dateUtc="2024-12-25T08:15:00Z">
          <w:pPr>
            <w:pStyle w:val="ListParagraph"/>
          </w:pPr>
        </w:pPrChange>
      </w:pPr>
      <w:bookmarkStart w:id="6471" w:name="_p8f7ejkoprs" w:colFirst="0" w:colLast="0"/>
      <w:bookmarkStart w:id="6472" w:name="_Toc186028249"/>
      <w:bookmarkEnd w:id="6471"/>
      <w:ins w:id="6473" w:author="Kiên Lê Trung" w:date="2024-12-25T12:53:00Z" w16du:dateUtc="2024-12-25T05:53:00Z">
        <w:r>
          <w:t xml:space="preserve">Bảng </w:t>
        </w:r>
      </w:ins>
      <w:ins w:id="6474" w:author="Kiên Lê Trung" w:date="2024-12-25T12:56:00Z" w16du:dateUtc="2024-12-25T05:56:00Z">
        <w:r w:rsidR="00115DF8">
          <w:fldChar w:fldCharType="begin"/>
        </w:r>
        <w:r w:rsidR="00115DF8">
          <w:instrText xml:space="preserve"> STYLEREF 1 \s </w:instrText>
        </w:r>
      </w:ins>
      <w:r w:rsidR="00115DF8">
        <w:fldChar w:fldCharType="separate"/>
      </w:r>
      <w:r w:rsidR="00115DF8">
        <w:rPr>
          <w:noProof/>
        </w:rPr>
        <w:t>2</w:t>
      </w:r>
      <w:ins w:id="6475" w:author="Kiên Lê Trung" w:date="2024-12-25T12:56:00Z" w16du:dateUtc="2024-12-25T05:56:00Z">
        <w:r w:rsidR="00115DF8">
          <w:fldChar w:fldCharType="end"/>
        </w:r>
        <w:r w:rsidR="00115DF8">
          <w:t>.</w:t>
        </w:r>
        <w:r w:rsidR="00115DF8">
          <w:fldChar w:fldCharType="begin"/>
        </w:r>
        <w:r w:rsidR="00115DF8">
          <w:instrText xml:space="preserve"> SEQ Bảng \* ARABIC \s 1 </w:instrText>
        </w:r>
      </w:ins>
      <w:r w:rsidR="00115DF8">
        <w:fldChar w:fldCharType="separate"/>
      </w:r>
      <w:ins w:id="6476" w:author="Kiên Lê Trung" w:date="2024-12-26T02:17:00Z" w16du:dateUtc="2024-12-25T19:17:00Z">
        <w:r w:rsidR="00F25160">
          <w:rPr>
            <w:noProof/>
          </w:rPr>
          <w:t>27</w:t>
        </w:r>
      </w:ins>
      <w:ins w:id="6477" w:author="Kiên Lê Trung" w:date="2024-12-25T12:56:00Z" w16du:dateUtc="2024-12-25T05:56:00Z">
        <w:r w:rsidR="00115DF8">
          <w:fldChar w:fldCharType="end"/>
        </w:r>
      </w:ins>
      <w:ins w:id="6478" w:author="Kiên Lê Trung" w:date="2024-12-25T12:53:00Z" w16du:dateUtc="2024-12-25T05:53:00Z">
        <w:r>
          <w:rPr>
            <w:lang w:val="en-US"/>
          </w:rPr>
          <w:t xml:space="preserve"> Kịch bản người quản trị thêm danh mục</w:t>
        </w:r>
        <w:bookmarkEnd w:id="6472"/>
        <w:r>
          <w:rPr>
            <w:lang w:val="en-US"/>
          </w:rPr>
          <w:t xml:space="preserve"> </w:t>
        </w:r>
      </w:ins>
    </w:p>
    <w:p w14:paraId="015F7C62" w14:textId="77777777" w:rsidR="007569A2" w:rsidRPr="00476848" w:rsidRDefault="00CE686F" w:rsidP="00034C0F">
      <w:pPr>
        <w:numPr>
          <w:ilvl w:val="0"/>
          <w:numId w:val="118"/>
        </w:numPr>
        <w:rPr>
          <w:rFonts w:ascii="Times New Roman" w:eastAsia="Times New Roman" w:hAnsi="Times New Roman" w:cs="Times New Roman"/>
          <w:sz w:val="24"/>
          <w:szCs w:val="24"/>
          <w:rPrChange w:id="6479"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480" w:author="Kiên Lê Trung" w:date="2024-12-25T13:54:00Z" w16du:dateUtc="2024-12-25T06:54:00Z">
            <w:rPr>
              <w:rFonts w:ascii="Times New Roman" w:eastAsia="Times New Roman" w:hAnsi="Times New Roman" w:cs="Times New Roman"/>
              <w:sz w:val="26"/>
              <w:szCs w:val="26"/>
            </w:rPr>
          </w:rPrChange>
        </w:rPr>
        <w:t xml:space="preserve">Kịch bản chức năng chỉnh sửa danh mục </w:t>
      </w:r>
    </w:p>
    <w:p w14:paraId="7B969857" w14:textId="77777777" w:rsidR="007569A2" w:rsidRPr="00476848" w:rsidRDefault="007569A2">
      <w:pPr>
        <w:spacing w:after="160" w:line="259" w:lineRule="auto"/>
        <w:ind w:left="720"/>
        <w:rPr>
          <w:rFonts w:ascii="Times New Roman" w:eastAsia="Times New Roman" w:hAnsi="Times New Roman" w:cs="Times New Roman"/>
          <w:sz w:val="24"/>
          <w:szCs w:val="24"/>
          <w:rPrChange w:id="6481" w:author="Kiên Lê Trung" w:date="2024-12-25T13:54:00Z" w16du:dateUtc="2024-12-25T06:54:00Z">
            <w:rPr>
              <w:rFonts w:ascii="Times New Roman" w:eastAsia="Times New Roman" w:hAnsi="Times New Roman" w:cs="Times New Roman"/>
              <w:sz w:val="26"/>
              <w:szCs w:val="26"/>
            </w:rPr>
          </w:rPrChange>
        </w:rPr>
      </w:pPr>
    </w:p>
    <w:tbl>
      <w:tblPr>
        <w:tblStyle w:val="af8"/>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4A77E805" w14:textId="77777777" w:rsidTr="11F45B28">
        <w:tc>
          <w:tcPr>
            <w:tcW w:w="2655" w:type="dxa"/>
            <w:shd w:val="clear" w:color="auto" w:fill="auto"/>
            <w:tcMar>
              <w:top w:w="100" w:type="dxa"/>
              <w:left w:w="100" w:type="dxa"/>
              <w:bottom w:w="100" w:type="dxa"/>
              <w:right w:w="100" w:type="dxa"/>
            </w:tcMar>
          </w:tcPr>
          <w:p w14:paraId="310EAAA8" w14:textId="1FE9CDF2" w:rsidR="007569A2" w:rsidRPr="00476848" w:rsidRDefault="00983677">
            <w:pPr>
              <w:widowControl w:val="0"/>
              <w:spacing w:line="240" w:lineRule="auto"/>
              <w:ind w:left="94"/>
              <w:rPr>
                <w:rFonts w:ascii="Times New Roman" w:eastAsia="Times New Roman" w:hAnsi="Times New Roman" w:cs="Times New Roman"/>
                <w:sz w:val="24"/>
                <w:szCs w:val="24"/>
                <w:rPrChange w:id="6482"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483" w:author="Kiên Lê Trung" w:date="2024-12-25T13:54:00Z" w16du:dateUtc="2024-12-25T06:54:00Z">
                  <w:rPr>
                    <w:rFonts w:ascii="Times New Roman" w:eastAsia="Times New Roman" w:hAnsi="Times New Roman" w:cs="Times New Roman"/>
                    <w:sz w:val="26"/>
                    <w:szCs w:val="26"/>
                  </w:rPr>
                </w:rPrChange>
              </w:rPr>
              <w:t>Usecase</w:t>
            </w:r>
          </w:p>
        </w:tc>
        <w:tc>
          <w:tcPr>
            <w:tcW w:w="5625" w:type="dxa"/>
            <w:shd w:val="clear" w:color="auto" w:fill="auto"/>
            <w:tcMar>
              <w:top w:w="100" w:type="dxa"/>
              <w:left w:w="100" w:type="dxa"/>
              <w:bottom w:w="100" w:type="dxa"/>
              <w:right w:w="100" w:type="dxa"/>
            </w:tcMar>
          </w:tcPr>
          <w:p w14:paraId="4F9E59FC" w14:textId="77777777" w:rsidR="007569A2" w:rsidRPr="00476848" w:rsidRDefault="00CE686F">
            <w:pPr>
              <w:widowControl w:val="0"/>
              <w:spacing w:line="240" w:lineRule="auto"/>
              <w:rPr>
                <w:rFonts w:ascii="Times New Roman" w:eastAsia="Times New Roman" w:hAnsi="Times New Roman" w:cs="Times New Roman"/>
                <w:sz w:val="24"/>
                <w:szCs w:val="24"/>
                <w:rPrChange w:id="6484"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485" w:author="Kiên Lê Trung" w:date="2024-12-25T13:54:00Z" w16du:dateUtc="2024-12-25T06:54:00Z">
                  <w:rPr>
                    <w:rFonts w:ascii="Times New Roman" w:eastAsia="Times New Roman" w:hAnsi="Times New Roman" w:cs="Times New Roman"/>
                    <w:sz w:val="26"/>
                    <w:szCs w:val="26"/>
                  </w:rPr>
                </w:rPrChange>
              </w:rPr>
              <w:t xml:space="preserve">Chỉnh sửa danh mục </w:t>
            </w:r>
          </w:p>
        </w:tc>
      </w:tr>
      <w:tr w:rsidR="007569A2" w:rsidRPr="00476848" w14:paraId="030DA0E2" w14:textId="77777777" w:rsidTr="11F45B28">
        <w:tc>
          <w:tcPr>
            <w:tcW w:w="2655" w:type="dxa"/>
            <w:shd w:val="clear" w:color="auto" w:fill="auto"/>
            <w:tcMar>
              <w:top w:w="100" w:type="dxa"/>
              <w:left w:w="100" w:type="dxa"/>
              <w:bottom w:w="100" w:type="dxa"/>
              <w:right w:w="100" w:type="dxa"/>
            </w:tcMar>
          </w:tcPr>
          <w:p w14:paraId="62DFD538"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6486"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487" w:author="Kiên Lê Trung" w:date="2024-12-25T13:54:00Z" w16du:dateUtc="2024-12-25T06:54:00Z">
                  <w:rPr>
                    <w:rFonts w:ascii="Times New Roman" w:eastAsia="Times New Roman" w:hAnsi="Times New Roman" w:cs="Times New Roman"/>
                    <w:sz w:val="26"/>
                    <w:szCs w:val="26"/>
                  </w:rPr>
                </w:rPrChange>
              </w:rPr>
              <w:t>Actor</w:t>
            </w:r>
          </w:p>
        </w:tc>
        <w:tc>
          <w:tcPr>
            <w:tcW w:w="5625" w:type="dxa"/>
            <w:shd w:val="clear" w:color="auto" w:fill="auto"/>
            <w:tcMar>
              <w:top w:w="100" w:type="dxa"/>
              <w:left w:w="100" w:type="dxa"/>
              <w:bottom w:w="100" w:type="dxa"/>
              <w:right w:w="100" w:type="dxa"/>
            </w:tcMar>
          </w:tcPr>
          <w:p w14:paraId="318060B6" w14:textId="77777777" w:rsidR="007569A2" w:rsidRPr="00476848" w:rsidRDefault="00CE686F">
            <w:pPr>
              <w:widowControl w:val="0"/>
              <w:spacing w:line="240" w:lineRule="auto"/>
              <w:rPr>
                <w:rFonts w:ascii="Times New Roman" w:eastAsia="Times New Roman" w:hAnsi="Times New Roman" w:cs="Times New Roman"/>
                <w:sz w:val="24"/>
                <w:szCs w:val="24"/>
                <w:rPrChange w:id="6488"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489" w:author="Kiên Lê Trung" w:date="2024-12-25T13:54:00Z" w16du:dateUtc="2024-12-25T06:54:00Z">
                  <w:rPr>
                    <w:rFonts w:ascii="Times New Roman" w:eastAsia="Times New Roman" w:hAnsi="Times New Roman" w:cs="Times New Roman"/>
                    <w:sz w:val="26"/>
                    <w:szCs w:val="26"/>
                  </w:rPr>
                </w:rPrChange>
              </w:rPr>
              <w:t xml:space="preserve">Người quản trị </w:t>
            </w:r>
          </w:p>
        </w:tc>
      </w:tr>
      <w:tr w:rsidR="007569A2" w:rsidRPr="00476848" w14:paraId="6BA751FA" w14:textId="77777777" w:rsidTr="11F45B28">
        <w:tc>
          <w:tcPr>
            <w:tcW w:w="2655" w:type="dxa"/>
            <w:shd w:val="clear" w:color="auto" w:fill="auto"/>
            <w:tcMar>
              <w:top w:w="100" w:type="dxa"/>
              <w:left w:w="100" w:type="dxa"/>
              <w:bottom w:w="100" w:type="dxa"/>
              <w:right w:w="100" w:type="dxa"/>
            </w:tcMar>
          </w:tcPr>
          <w:p w14:paraId="06EEBFAE"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6490"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491" w:author="Kiên Lê Trung" w:date="2024-12-25T13:54:00Z" w16du:dateUtc="2024-12-25T06:54:00Z">
                  <w:rPr>
                    <w:rFonts w:ascii="Times New Roman" w:eastAsia="Times New Roman" w:hAnsi="Times New Roman" w:cs="Times New Roman"/>
                    <w:sz w:val="26"/>
                    <w:szCs w:val="26"/>
                  </w:rPr>
                </w:rPrChange>
              </w:rPr>
              <w:t>Tiền điều kiện</w:t>
            </w:r>
          </w:p>
        </w:tc>
        <w:tc>
          <w:tcPr>
            <w:tcW w:w="5625" w:type="dxa"/>
            <w:shd w:val="clear" w:color="auto" w:fill="auto"/>
            <w:tcMar>
              <w:top w:w="100" w:type="dxa"/>
              <w:left w:w="100" w:type="dxa"/>
              <w:bottom w:w="100" w:type="dxa"/>
              <w:right w:w="100" w:type="dxa"/>
            </w:tcMar>
          </w:tcPr>
          <w:p w14:paraId="2005D82C" w14:textId="77777777" w:rsidR="007569A2" w:rsidRPr="00476848" w:rsidRDefault="00CE686F">
            <w:pPr>
              <w:widowControl w:val="0"/>
              <w:spacing w:line="240" w:lineRule="auto"/>
              <w:rPr>
                <w:rFonts w:ascii="Times New Roman" w:eastAsia="Times New Roman" w:hAnsi="Times New Roman" w:cs="Times New Roman"/>
                <w:sz w:val="24"/>
                <w:szCs w:val="24"/>
                <w:rPrChange w:id="6492"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493" w:author="Kiên Lê Trung" w:date="2024-12-25T13:54:00Z" w16du:dateUtc="2024-12-25T06:54:00Z">
                  <w:rPr>
                    <w:rFonts w:ascii="Times New Roman" w:eastAsia="Times New Roman" w:hAnsi="Times New Roman" w:cs="Times New Roman"/>
                    <w:sz w:val="26"/>
                    <w:szCs w:val="26"/>
                  </w:rPr>
                </w:rPrChange>
              </w:rPr>
              <w:t>Người quản trị đã đăng nhập thành công vào hệ thống</w:t>
            </w:r>
          </w:p>
        </w:tc>
      </w:tr>
      <w:tr w:rsidR="007569A2" w:rsidRPr="00476848" w14:paraId="656865A4" w14:textId="77777777" w:rsidTr="11F45B28">
        <w:tc>
          <w:tcPr>
            <w:tcW w:w="2655" w:type="dxa"/>
            <w:shd w:val="clear" w:color="auto" w:fill="auto"/>
            <w:tcMar>
              <w:top w:w="100" w:type="dxa"/>
              <w:left w:w="100" w:type="dxa"/>
              <w:bottom w:w="100" w:type="dxa"/>
              <w:right w:w="100" w:type="dxa"/>
            </w:tcMar>
          </w:tcPr>
          <w:p w14:paraId="1FB4F305" w14:textId="77777777" w:rsidR="007569A2" w:rsidRPr="00476848" w:rsidRDefault="00CE686F">
            <w:pPr>
              <w:widowControl w:val="0"/>
              <w:spacing w:before="3" w:line="240" w:lineRule="auto"/>
              <w:ind w:left="141"/>
              <w:rPr>
                <w:rFonts w:ascii="Times New Roman" w:eastAsia="Times New Roman" w:hAnsi="Times New Roman" w:cs="Times New Roman"/>
                <w:sz w:val="24"/>
                <w:szCs w:val="24"/>
                <w:rPrChange w:id="6494"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495" w:author="Kiên Lê Trung" w:date="2024-12-25T13:54:00Z" w16du:dateUtc="2024-12-25T06:54:00Z">
                  <w:rPr>
                    <w:rFonts w:ascii="Times New Roman" w:eastAsia="Times New Roman" w:hAnsi="Times New Roman" w:cs="Times New Roman"/>
                    <w:sz w:val="26"/>
                    <w:szCs w:val="26"/>
                  </w:rPr>
                </w:rPrChange>
              </w:rPr>
              <w:t>Hậu điều kiện</w:t>
            </w:r>
          </w:p>
        </w:tc>
        <w:tc>
          <w:tcPr>
            <w:tcW w:w="5625" w:type="dxa"/>
            <w:shd w:val="clear" w:color="auto" w:fill="auto"/>
            <w:tcMar>
              <w:top w:w="100" w:type="dxa"/>
              <w:left w:w="100" w:type="dxa"/>
              <w:bottom w:w="100" w:type="dxa"/>
              <w:right w:w="100" w:type="dxa"/>
            </w:tcMar>
          </w:tcPr>
          <w:p w14:paraId="750CBA99" w14:textId="77777777" w:rsidR="007569A2" w:rsidRPr="00476848" w:rsidRDefault="00CE686F">
            <w:pPr>
              <w:spacing w:line="240" w:lineRule="auto"/>
              <w:rPr>
                <w:rFonts w:ascii="Times New Roman" w:eastAsia="Times New Roman" w:hAnsi="Times New Roman" w:cs="Times New Roman"/>
                <w:sz w:val="24"/>
                <w:szCs w:val="24"/>
                <w:rPrChange w:id="6496"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497" w:author="Kiên Lê Trung" w:date="2024-12-25T13:54:00Z" w16du:dateUtc="2024-12-25T06:54:00Z">
                  <w:rPr>
                    <w:rFonts w:ascii="Times New Roman" w:eastAsia="Times New Roman" w:hAnsi="Times New Roman" w:cs="Times New Roman"/>
                    <w:sz w:val="26"/>
                    <w:szCs w:val="26"/>
                  </w:rPr>
                </w:rPrChange>
              </w:rPr>
              <w:t>Người quản trị chỉnh sửa danh mục thành công</w:t>
            </w:r>
          </w:p>
        </w:tc>
      </w:tr>
      <w:tr w:rsidR="007569A2" w:rsidRPr="00476848" w14:paraId="607CFC48" w14:textId="77777777" w:rsidTr="11F45B28">
        <w:trPr>
          <w:trHeight w:val="480"/>
        </w:trPr>
        <w:tc>
          <w:tcPr>
            <w:tcW w:w="8280" w:type="dxa"/>
            <w:gridSpan w:val="2"/>
            <w:shd w:val="clear" w:color="auto" w:fill="auto"/>
            <w:tcMar>
              <w:top w:w="100" w:type="dxa"/>
              <w:left w:w="100" w:type="dxa"/>
              <w:bottom w:w="100" w:type="dxa"/>
              <w:right w:w="100" w:type="dxa"/>
            </w:tcMar>
          </w:tcPr>
          <w:p w14:paraId="779811CA" w14:textId="77777777" w:rsidR="007569A2" w:rsidRPr="00476848" w:rsidRDefault="00CE686F" w:rsidP="00034C0F">
            <w:pPr>
              <w:widowControl w:val="0"/>
              <w:ind w:left="94"/>
              <w:rPr>
                <w:rFonts w:ascii="Times New Roman" w:eastAsia="Times New Roman" w:hAnsi="Times New Roman" w:cs="Times New Roman"/>
                <w:sz w:val="24"/>
                <w:szCs w:val="24"/>
                <w:rPrChange w:id="6498"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499" w:author="Kiên Lê Trung" w:date="2024-12-25T13:54:00Z" w16du:dateUtc="2024-12-25T06:54:00Z">
                  <w:rPr>
                    <w:rFonts w:ascii="Times New Roman" w:eastAsia="Times New Roman" w:hAnsi="Times New Roman" w:cs="Times New Roman"/>
                    <w:sz w:val="26"/>
                    <w:szCs w:val="26"/>
                  </w:rPr>
                </w:rPrChange>
              </w:rPr>
              <w:t>Chuỗi sự kiện chính</w:t>
            </w:r>
          </w:p>
          <w:p w14:paraId="536F25A0" w14:textId="77777777" w:rsidR="007569A2" w:rsidRPr="00476848" w:rsidRDefault="00CE686F" w:rsidP="00034C0F">
            <w:pPr>
              <w:widowControl w:val="0"/>
              <w:numPr>
                <w:ilvl w:val="0"/>
                <w:numId w:val="34"/>
              </w:numPr>
              <w:rPr>
                <w:rFonts w:ascii="Times New Roman" w:eastAsia="Times New Roman" w:hAnsi="Times New Roman" w:cs="Times New Roman"/>
                <w:sz w:val="24"/>
                <w:szCs w:val="24"/>
                <w:rPrChange w:id="6500"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501" w:author="Kiên Lê Trung" w:date="2024-12-25T13:54:00Z" w16du:dateUtc="2024-12-25T06:54:00Z">
                  <w:rPr>
                    <w:rFonts w:ascii="Times New Roman" w:eastAsia="Times New Roman" w:hAnsi="Times New Roman" w:cs="Times New Roman"/>
                    <w:sz w:val="26"/>
                    <w:szCs w:val="26"/>
                  </w:rPr>
                </w:rPrChange>
              </w:rPr>
              <w:t xml:space="preserve">Người quản trị đăng nhập thành công và đang ở Trang chủ </w:t>
            </w:r>
          </w:p>
          <w:p w14:paraId="3A87CA28" w14:textId="77777777" w:rsidR="007569A2" w:rsidRPr="00476848" w:rsidRDefault="00CE686F" w:rsidP="00034C0F">
            <w:pPr>
              <w:widowControl w:val="0"/>
              <w:numPr>
                <w:ilvl w:val="0"/>
                <w:numId w:val="34"/>
              </w:numPr>
              <w:rPr>
                <w:rFonts w:ascii="Times New Roman" w:eastAsia="Times New Roman" w:hAnsi="Times New Roman" w:cs="Times New Roman"/>
                <w:sz w:val="24"/>
                <w:szCs w:val="24"/>
                <w:rPrChange w:id="6502"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503" w:author="Kiên Lê Trung" w:date="2024-12-25T13:54:00Z" w16du:dateUtc="2024-12-25T06:54:00Z">
                  <w:rPr>
                    <w:rFonts w:ascii="Times New Roman" w:eastAsia="Times New Roman" w:hAnsi="Times New Roman" w:cs="Times New Roman"/>
                    <w:sz w:val="26"/>
                    <w:szCs w:val="26"/>
                  </w:rPr>
                </w:rPrChange>
              </w:rPr>
              <w:t>Người quản trị chọn Quản lý danh mục.</w:t>
            </w:r>
          </w:p>
          <w:p w14:paraId="4D61A271" w14:textId="05ADA9B2" w:rsidR="007569A2" w:rsidRPr="00CA1572" w:rsidDel="00CA1572" w:rsidRDefault="00CA1572" w:rsidP="00034C0F">
            <w:pPr>
              <w:widowControl w:val="0"/>
              <w:numPr>
                <w:ilvl w:val="0"/>
                <w:numId w:val="34"/>
              </w:numPr>
              <w:rPr>
                <w:del w:id="6504" w:author="Kiên Lê Trung" w:date="2024-12-25T15:15:00Z" w16du:dateUtc="2024-12-25T08:15:00Z"/>
                <w:rFonts w:ascii="Times New Roman" w:eastAsia="Times New Roman" w:hAnsi="Times New Roman" w:cs="Times New Roman"/>
                <w:sz w:val="24"/>
                <w:szCs w:val="24"/>
                <w:rPrChange w:id="6505" w:author="Kiên Lê Trung" w:date="2024-12-25T15:20:00Z" w16du:dateUtc="2024-12-25T08:20:00Z">
                  <w:rPr>
                    <w:del w:id="6506" w:author="Kiên Lê Trung" w:date="2024-12-25T15:15:00Z" w16du:dateUtc="2024-12-25T08:15:00Z"/>
                    <w:rFonts w:ascii="Times New Roman" w:eastAsia="Times New Roman" w:hAnsi="Times New Roman" w:cs="Times New Roman"/>
                    <w:sz w:val="24"/>
                    <w:szCs w:val="24"/>
                    <w:lang w:val="en-US"/>
                  </w:rPr>
                </w:rPrChange>
              </w:rPr>
            </w:pPr>
            <w:ins w:id="6507" w:author="Kiên Lê Trung" w:date="2024-12-25T15:20:00Z" w16du:dateUtc="2024-12-25T08:20:00Z">
              <w:r w:rsidRPr="002256E2">
                <w:rPr>
                  <w:rFonts w:ascii="Times New Roman" w:eastAsia="Times New Roman" w:hAnsi="Times New Roman" w:cs="Times New Roman"/>
                  <w:sz w:val="24"/>
                  <w:szCs w:val="24"/>
                </w:rPr>
                <w:t xml:space="preserve">Hệ thống sẽ hiển thị danh sách các danh mục </w:t>
              </w:r>
              <w:r>
                <w:rPr>
                  <w:rFonts w:ascii="Times New Roman" w:eastAsia="Times New Roman" w:hAnsi="Times New Roman" w:cs="Times New Roman"/>
                  <w:sz w:val="24"/>
                  <w:szCs w:val="24"/>
                  <w:lang w:val="en-US"/>
                </w:rPr>
                <w:t>gồm có các trường Tên danh mục, Trạng thái, Ngày tạo, Ngày chính sửa lần cuối , các thao tác: sửa, xóa và nút Thêm mới, tìm kiếm</w:t>
              </w:r>
            </w:ins>
            <w:ins w:id="6508" w:author="Kiên Lê Trung" w:date="2024-12-25T15:22:00Z" w16du:dateUtc="2024-12-25T08:22:00Z">
              <w:r w:rsidR="00B3603C">
                <w:rPr>
                  <w:rFonts w:ascii="Times New Roman" w:eastAsia="Times New Roman" w:hAnsi="Times New Roman" w:cs="Times New Roman"/>
                  <w:sz w:val="24"/>
                  <w:szCs w:val="24"/>
                  <w:lang w:val="en-US"/>
                </w:rPr>
                <w:t xml:space="preserve">, Refresh </w:t>
              </w:r>
            </w:ins>
            <w:del w:id="6509" w:author="Kiên Lê Trung" w:date="2024-12-25T15:15:00Z" w16du:dateUtc="2024-12-25T08:15:00Z">
              <w:r w:rsidR="00CE686F" w:rsidRPr="00476848" w:rsidDel="003A5C9E">
                <w:rPr>
                  <w:rFonts w:ascii="Times New Roman" w:eastAsia="Times New Roman" w:hAnsi="Times New Roman" w:cs="Times New Roman"/>
                  <w:sz w:val="24"/>
                  <w:szCs w:val="24"/>
                  <w:rPrChange w:id="6510" w:author="Kiên Lê Trung" w:date="2024-12-25T13:54:00Z" w16du:dateUtc="2024-12-25T06:54:00Z">
                    <w:rPr>
                      <w:rFonts w:ascii="Times New Roman" w:eastAsia="Times New Roman" w:hAnsi="Times New Roman" w:cs="Times New Roman"/>
                      <w:sz w:val="26"/>
                      <w:szCs w:val="26"/>
                    </w:rPr>
                  </w:rPrChange>
                </w:rPr>
                <w:delText xml:space="preserve">Hệ thống sẽ hiển thị danh sách các danh mục đã có </w:delText>
              </w:r>
            </w:del>
          </w:p>
          <w:p w14:paraId="37D49947" w14:textId="77777777" w:rsidR="00CA1572" w:rsidRPr="00476848" w:rsidRDefault="00CA1572" w:rsidP="00034C0F">
            <w:pPr>
              <w:widowControl w:val="0"/>
              <w:numPr>
                <w:ilvl w:val="0"/>
                <w:numId w:val="34"/>
              </w:numPr>
              <w:rPr>
                <w:ins w:id="6511" w:author="Kiên Lê Trung" w:date="2024-12-25T15:20:00Z" w16du:dateUtc="2024-12-25T08:20:00Z"/>
                <w:rFonts w:ascii="Times New Roman" w:eastAsia="Times New Roman" w:hAnsi="Times New Roman" w:cs="Times New Roman"/>
                <w:sz w:val="24"/>
                <w:szCs w:val="24"/>
                <w:rPrChange w:id="6512" w:author="Kiên Lê Trung" w:date="2024-12-25T13:54:00Z" w16du:dateUtc="2024-12-25T06:54:00Z">
                  <w:rPr>
                    <w:ins w:id="6513" w:author="Kiên Lê Trung" w:date="2024-12-25T15:20:00Z" w16du:dateUtc="2024-12-25T08:20:00Z"/>
                    <w:rFonts w:ascii="Times New Roman" w:eastAsia="Times New Roman" w:hAnsi="Times New Roman" w:cs="Times New Roman"/>
                    <w:sz w:val="26"/>
                    <w:szCs w:val="26"/>
                  </w:rPr>
                </w:rPrChange>
              </w:rPr>
            </w:pPr>
          </w:p>
          <w:p w14:paraId="186F31D7" w14:textId="0D0209BD" w:rsidR="007569A2" w:rsidRPr="00476848" w:rsidRDefault="00CE686F" w:rsidP="00034C0F">
            <w:pPr>
              <w:widowControl w:val="0"/>
              <w:numPr>
                <w:ilvl w:val="0"/>
                <w:numId w:val="34"/>
              </w:numPr>
              <w:rPr>
                <w:rFonts w:ascii="Times New Roman" w:eastAsia="Times New Roman" w:hAnsi="Times New Roman" w:cs="Times New Roman"/>
                <w:sz w:val="24"/>
                <w:szCs w:val="24"/>
                <w:rPrChange w:id="6514"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515" w:author="Kiên Lê Trung" w:date="2024-12-25T13:54:00Z" w16du:dateUtc="2024-12-25T06:54:00Z">
                  <w:rPr>
                    <w:rFonts w:ascii="Times New Roman" w:eastAsia="Times New Roman" w:hAnsi="Times New Roman" w:cs="Times New Roman"/>
                    <w:sz w:val="26"/>
                    <w:szCs w:val="26"/>
                  </w:rPr>
                </w:rPrChange>
              </w:rPr>
              <w:t>Người quản trị</w:t>
            </w:r>
            <w:r w:rsidR="34F887F0" w:rsidRPr="00476848">
              <w:rPr>
                <w:rFonts w:ascii="Times New Roman" w:eastAsia="Times New Roman" w:hAnsi="Times New Roman" w:cs="Times New Roman"/>
                <w:sz w:val="24"/>
                <w:szCs w:val="24"/>
                <w:rPrChange w:id="6516" w:author="Kiên Lê Trung" w:date="2024-12-25T13:54:00Z" w16du:dateUtc="2024-12-25T06:54:00Z">
                  <w:rPr>
                    <w:rFonts w:ascii="Times New Roman" w:eastAsia="Times New Roman" w:hAnsi="Times New Roman" w:cs="Times New Roman"/>
                    <w:sz w:val="26"/>
                    <w:szCs w:val="26"/>
                  </w:rPr>
                </w:rPrChange>
              </w:rPr>
              <w:t xml:space="preserve"> có thể tìm kiếm danh mục và</w:t>
            </w:r>
            <w:r w:rsidRPr="00476848">
              <w:rPr>
                <w:rFonts w:ascii="Times New Roman" w:eastAsia="Times New Roman" w:hAnsi="Times New Roman" w:cs="Times New Roman"/>
                <w:sz w:val="24"/>
                <w:szCs w:val="24"/>
                <w:rPrChange w:id="6517" w:author="Kiên Lê Trung" w:date="2024-12-25T13:54:00Z" w16du:dateUtc="2024-12-25T06:54:00Z">
                  <w:rPr>
                    <w:rFonts w:ascii="Times New Roman" w:eastAsia="Times New Roman" w:hAnsi="Times New Roman" w:cs="Times New Roman"/>
                    <w:sz w:val="26"/>
                    <w:szCs w:val="26"/>
                  </w:rPr>
                </w:rPrChange>
              </w:rPr>
              <w:t xml:space="preserve"> bấm vào biểu tượng cái bút của danh mục cần chỉnh sửa</w:t>
            </w:r>
          </w:p>
          <w:p w14:paraId="448EB58B" w14:textId="77777777" w:rsidR="007569A2" w:rsidRPr="00476848" w:rsidRDefault="00CE686F" w:rsidP="00034C0F">
            <w:pPr>
              <w:widowControl w:val="0"/>
              <w:numPr>
                <w:ilvl w:val="0"/>
                <w:numId w:val="34"/>
              </w:numPr>
              <w:rPr>
                <w:rFonts w:ascii="Times New Roman" w:eastAsia="Times New Roman" w:hAnsi="Times New Roman" w:cs="Times New Roman"/>
                <w:sz w:val="24"/>
                <w:szCs w:val="24"/>
                <w:rPrChange w:id="6518"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519" w:author="Kiên Lê Trung" w:date="2024-12-25T13:54:00Z" w16du:dateUtc="2024-12-25T06:54:00Z">
                  <w:rPr>
                    <w:rFonts w:ascii="Times New Roman" w:eastAsia="Times New Roman" w:hAnsi="Times New Roman" w:cs="Times New Roman"/>
                    <w:sz w:val="26"/>
                    <w:szCs w:val="26"/>
                  </w:rPr>
                </w:rPrChange>
              </w:rPr>
              <w:t>Hệ thống hiển thị 1 cái form về danh mục đó cho người dùng chỉnh sửa</w:t>
            </w:r>
          </w:p>
          <w:p w14:paraId="45F75EDB" w14:textId="31754B6B" w:rsidR="007569A2" w:rsidRPr="00476848" w:rsidRDefault="00CE686F" w:rsidP="00034C0F">
            <w:pPr>
              <w:widowControl w:val="0"/>
              <w:numPr>
                <w:ilvl w:val="0"/>
                <w:numId w:val="34"/>
              </w:numPr>
              <w:rPr>
                <w:rFonts w:ascii="Times New Roman" w:eastAsia="Times New Roman" w:hAnsi="Times New Roman" w:cs="Times New Roman"/>
                <w:sz w:val="24"/>
                <w:szCs w:val="24"/>
                <w:rPrChange w:id="6520"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521" w:author="Kiên Lê Trung" w:date="2024-12-25T13:54:00Z" w16du:dateUtc="2024-12-25T06:54:00Z">
                  <w:rPr>
                    <w:rFonts w:ascii="Times New Roman" w:eastAsia="Times New Roman" w:hAnsi="Times New Roman" w:cs="Times New Roman"/>
                    <w:sz w:val="26"/>
                    <w:szCs w:val="26"/>
                  </w:rPr>
                </w:rPrChange>
              </w:rPr>
              <w:t xml:space="preserve">Người </w:t>
            </w:r>
            <w:r w:rsidR="16FE4BC4" w:rsidRPr="00476848">
              <w:rPr>
                <w:rFonts w:ascii="Times New Roman" w:eastAsia="Times New Roman" w:hAnsi="Times New Roman" w:cs="Times New Roman"/>
                <w:sz w:val="24"/>
                <w:szCs w:val="24"/>
                <w:rPrChange w:id="6522" w:author="Kiên Lê Trung" w:date="2024-12-25T13:54:00Z" w16du:dateUtc="2024-12-25T06:54:00Z">
                  <w:rPr>
                    <w:rFonts w:ascii="Times New Roman" w:eastAsia="Times New Roman" w:hAnsi="Times New Roman" w:cs="Times New Roman"/>
                    <w:sz w:val="26"/>
                    <w:szCs w:val="26"/>
                  </w:rPr>
                </w:rPrChange>
              </w:rPr>
              <w:t>quản trị</w:t>
            </w:r>
            <w:r w:rsidRPr="00476848">
              <w:rPr>
                <w:rFonts w:ascii="Times New Roman" w:eastAsia="Times New Roman" w:hAnsi="Times New Roman" w:cs="Times New Roman"/>
                <w:sz w:val="24"/>
                <w:szCs w:val="24"/>
                <w:rPrChange w:id="6523" w:author="Kiên Lê Trung" w:date="2024-12-25T13:54:00Z" w16du:dateUtc="2024-12-25T06:54:00Z">
                  <w:rPr>
                    <w:rFonts w:ascii="Times New Roman" w:eastAsia="Times New Roman" w:hAnsi="Times New Roman" w:cs="Times New Roman"/>
                    <w:sz w:val="26"/>
                    <w:szCs w:val="26"/>
                  </w:rPr>
                </w:rPrChange>
              </w:rPr>
              <w:t xml:space="preserve"> có thể chỉnh sửa tên danh mục hoặc </w:t>
            </w:r>
            <w:r w:rsidR="0AE9E296" w:rsidRPr="00476848">
              <w:rPr>
                <w:rFonts w:ascii="Times New Roman" w:eastAsia="Times New Roman" w:hAnsi="Times New Roman" w:cs="Times New Roman"/>
                <w:sz w:val="24"/>
                <w:szCs w:val="24"/>
                <w:rPrChange w:id="6524" w:author="Kiên Lê Trung" w:date="2024-12-25T13:54:00Z" w16du:dateUtc="2024-12-25T06:54:00Z">
                  <w:rPr>
                    <w:rFonts w:ascii="Times New Roman" w:eastAsia="Times New Roman" w:hAnsi="Times New Roman" w:cs="Times New Roman"/>
                    <w:sz w:val="26"/>
                    <w:szCs w:val="26"/>
                  </w:rPr>
                </w:rPrChange>
              </w:rPr>
              <w:t>điều chỉnh</w:t>
            </w:r>
            <w:r w:rsidRPr="00476848">
              <w:rPr>
                <w:rFonts w:ascii="Times New Roman" w:eastAsia="Times New Roman" w:hAnsi="Times New Roman" w:cs="Times New Roman"/>
                <w:sz w:val="24"/>
                <w:szCs w:val="24"/>
                <w:rPrChange w:id="6525" w:author="Kiên Lê Trung" w:date="2024-12-25T13:54:00Z" w16du:dateUtc="2024-12-25T06:54:00Z">
                  <w:rPr>
                    <w:rFonts w:ascii="Times New Roman" w:eastAsia="Times New Roman" w:hAnsi="Times New Roman" w:cs="Times New Roman"/>
                    <w:sz w:val="26"/>
                    <w:szCs w:val="26"/>
                  </w:rPr>
                </w:rPrChange>
              </w:rPr>
              <w:t xml:space="preserve"> danh mục đó</w:t>
            </w:r>
            <w:r w:rsidR="247E7D1D" w:rsidRPr="00476848">
              <w:rPr>
                <w:rFonts w:ascii="Times New Roman" w:eastAsia="Times New Roman" w:hAnsi="Times New Roman" w:cs="Times New Roman"/>
                <w:sz w:val="24"/>
                <w:szCs w:val="24"/>
                <w:rPrChange w:id="6526" w:author="Kiên Lê Trung" w:date="2024-12-25T13:54:00Z" w16du:dateUtc="2024-12-25T06:54:00Z">
                  <w:rPr>
                    <w:rFonts w:ascii="Times New Roman" w:eastAsia="Times New Roman" w:hAnsi="Times New Roman" w:cs="Times New Roman"/>
                    <w:sz w:val="26"/>
                    <w:szCs w:val="26"/>
                  </w:rPr>
                </w:rPrChange>
              </w:rPr>
              <w:t xml:space="preserve"> không</w:t>
            </w:r>
            <w:r w:rsidRPr="00476848">
              <w:rPr>
                <w:rFonts w:ascii="Times New Roman" w:eastAsia="Times New Roman" w:hAnsi="Times New Roman" w:cs="Times New Roman"/>
                <w:sz w:val="24"/>
                <w:szCs w:val="24"/>
                <w:rPrChange w:id="6527" w:author="Kiên Lê Trung" w:date="2024-12-25T13:54:00Z" w16du:dateUtc="2024-12-25T06:54:00Z">
                  <w:rPr>
                    <w:rFonts w:ascii="Times New Roman" w:eastAsia="Times New Roman" w:hAnsi="Times New Roman" w:cs="Times New Roman"/>
                    <w:sz w:val="26"/>
                    <w:szCs w:val="26"/>
                  </w:rPr>
                </w:rPrChange>
              </w:rPr>
              <w:t xml:space="preserve"> hoạt động nữa</w:t>
            </w:r>
            <w:r w:rsidR="56E7A30D" w:rsidRPr="00476848">
              <w:rPr>
                <w:rFonts w:ascii="Times New Roman" w:eastAsia="Times New Roman" w:hAnsi="Times New Roman" w:cs="Times New Roman"/>
                <w:sz w:val="24"/>
                <w:szCs w:val="24"/>
                <w:rPrChange w:id="6528" w:author="Kiên Lê Trung" w:date="2024-12-25T13:54:00Z" w16du:dateUtc="2024-12-25T06:54:00Z">
                  <w:rPr>
                    <w:rFonts w:ascii="Times New Roman" w:eastAsia="Times New Roman" w:hAnsi="Times New Roman" w:cs="Times New Roman"/>
                    <w:sz w:val="26"/>
                    <w:szCs w:val="26"/>
                  </w:rPr>
                </w:rPrChange>
              </w:rPr>
              <w:t xml:space="preserve">. Người dùng </w:t>
            </w:r>
            <w:r w:rsidR="4BA6191B" w:rsidRPr="00476848">
              <w:rPr>
                <w:rFonts w:ascii="Times New Roman" w:eastAsia="Times New Roman" w:hAnsi="Times New Roman" w:cs="Times New Roman"/>
                <w:sz w:val="24"/>
                <w:szCs w:val="24"/>
                <w:rPrChange w:id="6529" w:author="Kiên Lê Trung" w:date="2024-12-25T13:54:00Z" w16du:dateUtc="2024-12-25T06:54:00Z">
                  <w:rPr>
                    <w:rFonts w:ascii="Times New Roman" w:eastAsia="Times New Roman" w:hAnsi="Times New Roman" w:cs="Times New Roman"/>
                    <w:sz w:val="26"/>
                    <w:szCs w:val="26"/>
                  </w:rPr>
                </w:rPrChange>
              </w:rPr>
              <w:t xml:space="preserve">bấm Xác nhận </w:t>
            </w:r>
          </w:p>
          <w:p w14:paraId="003B1052" w14:textId="226E3862" w:rsidR="556F0C18" w:rsidRPr="00476848" w:rsidRDefault="2B4DB791" w:rsidP="00034C0F">
            <w:pPr>
              <w:widowControl w:val="0"/>
              <w:numPr>
                <w:ilvl w:val="0"/>
                <w:numId w:val="34"/>
              </w:numPr>
              <w:rPr>
                <w:rFonts w:ascii="Times New Roman" w:eastAsia="Times New Roman" w:hAnsi="Times New Roman" w:cs="Times New Roman"/>
                <w:sz w:val="24"/>
                <w:szCs w:val="24"/>
                <w:rPrChange w:id="6530"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531" w:author="Kiên Lê Trung" w:date="2024-12-25T13:54:00Z" w16du:dateUtc="2024-12-25T06:54:00Z">
                  <w:rPr>
                    <w:rFonts w:ascii="Times New Roman" w:eastAsia="Times New Roman" w:hAnsi="Times New Roman" w:cs="Times New Roman"/>
                    <w:sz w:val="26"/>
                    <w:szCs w:val="26"/>
                  </w:rPr>
                </w:rPrChange>
              </w:rPr>
              <w:t xml:space="preserve">Hệ thống hiển thị thông báo Chỉnh sửa thành công </w:t>
            </w:r>
          </w:p>
          <w:p w14:paraId="0FE634FD" w14:textId="77777777" w:rsidR="007569A2" w:rsidRPr="00476848" w:rsidRDefault="007569A2">
            <w:pPr>
              <w:widowControl w:val="0"/>
              <w:spacing w:line="240" w:lineRule="auto"/>
              <w:ind w:left="720"/>
              <w:rPr>
                <w:rFonts w:ascii="Times New Roman" w:eastAsia="Times New Roman" w:hAnsi="Times New Roman" w:cs="Times New Roman"/>
                <w:sz w:val="24"/>
                <w:szCs w:val="24"/>
                <w:rPrChange w:id="6532" w:author="Kiên Lê Trung" w:date="2024-12-25T13:54:00Z" w16du:dateUtc="2024-12-25T06:54:00Z">
                  <w:rPr>
                    <w:rFonts w:ascii="Times New Roman" w:eastAsia="Times New Roman" w:hAnsi="Times New Roman" w:cs="Times New Roman"/>
                    <w:sz w:val="26"/>
                    <w:szCs w:val="26"/>
                  </w:rPr>
                </w:rPrChange>
              </w:rPr>
            </w:pPr>
          </w:p>
        </w:tc>
      </w:tr>
      <w:tr w:rsidR="007569A2" w:rsidRPr="00476848" w14:paraId="1D03C498" w14:textId="77777777" w:rsidTr="11F45B28">
        <w:trPr>
          <w:trHeight w:val="480"/>
        </w:trPr>
        <w:tc>
          <w:tcPr>
            <w:tcW w:w="8280" w:type="dxa"/>
            <w:gridSpan w:val="2"/>
            <w:shd w:val="clear" w:color="auto" w:fill="auto"/>
            <w:tcMar>
              <w:top w:w="100" w:type="dxa"/>
              <w:left w:w="100" w:type="dxa"/>
              <w:bottom w:w="100" w:type="dxa"/>
              <w:right w:w="100" w:type="dxa"/>
            </w:tcMar>
          </w:tcPr>
          <w:p w14:paraId="62A94A42" w14:textId="77777777" w:rsidR="007569A2" w:rsidRDefault="00CE686F">
            <w:pPr>
              <w:widowControl w:val="0"/>
              <w:spacing w:line="240" w:lineRule="auto"/>
              <w:ind w:left="94"/>
              <w:rPr>
                <w:ins w:id="6533" w:author="Kiên Lê Trung" w:date="2024-12-25T15:15:00Z" w16du:dateUtc="2024-12-25T08:15:00Z"/>
                <w:rFonts w:ascii="Times New Roman" w:eastAsia="Times New Roman" w:hAnsi="Times New Roman" w:cs="Times New Roman"/>
                <w:sz w:val="24"/>
                <w:szCs w:val="24"/>
                <w:lang w:val="en-US"/>
              </w:rPr>
            </w:pPr>
            <w:r w:rsidRPr="00476848">
              <w:rPr>
                <w:rFonts w:ascii="Times New Roman" w:eastAsia="Times New Roman" w:hAnsi="Times New Roman" w:cs="Times New Roman"/>
                <w:sz w:val="24"/>
                <w:szCs w:val="24"/>
                <w:rPrChange w:id="6534" w:author="Kiên Lê Trung" w:date="2024-12-25T13:54:00Z" w16du:dateUtc="2024-12-25T06:54:00Z">
                  <w:rPr>
                    <w:rFonts w:ascii="Times New Roman" w:eastAsia="Times New Roman" w:hAnsi="Times New Roman" w:cs="Times New Roman"/>
                    <w:sz w:val="26"/>
                    <w:szCs w:val="26"/>
                  </w:rPr>
                </w:rPrChange>
              </w:rPr>
              <w:t>Ngoại lệ:</w:t>
            </w:r>
          </w:p>
          <w:p w14:paraId="16BF1078" w14:textId="48215FE0" w:rsidR="003A5C9E" w:rsidRDefault="003A5C9E">
            <w:pPr>
              <w:widowControl w:val="0"/>
              <w:spacing w:line="240" w:lineRule="auto"/>
              <w:ind w:left="94"/>
              <w:rPr>
                <w:ins w:id="6535" w:author="Kiên Lê Trung" w:date="2024-12-25T15:16:00Z" w16du:dateUtc="2024-12-25T08:16:00Z"/>
                <w:rFonts w:ascii="Times New Roman" w:eastAsia="Times New Roman" w:hAnsi="Times New Roman" w:cs="Times New Roman"/>
                <w:sz w:val="24"/>
                <w:szCs w:val="24"/>
                <w:lang w:val="en-US"/>
              </w:rPr>
            </w:pPr>
            <w:ins w:id="6536" w:author="Kiên Lê Trung" w:date="2024-12-25T15:15:00Z" w16du:dateUtc="2024-12-25T08:15:00Z">
              <w:r>
                <w:rPr>
                  <w:rFonts w:ascii="Times New Roman" w:eastAsia="Times New Roman" w:hAnsi="Times New Roman" w:cs="Times New Roman"/>
                  <w:sz w:val="24"/>
                  <w:szCs w:val="24"/>
                  <w:lang w:val="en-US"/>
                </w:rPr>
                <w:t xml:space="preserve">    </w:t>
              </w:r>
            </w:ins>
            <w:ins w:id="6537" w:author="Kiên Lê Trung" w:date="2024-12-25T15:26:00Z" w16du:dateUtc="2024-12-25T08:26:00Z">
              <w:r w:rsidR="007F5A24">
                <w:rPr>
                  <w:rFonts w:ascii="Times New Roman" w:eastAsia="Times New Roman" w:hAnsi="Times New Roman" w:cs="Times New Roman"/>
                  <w:sz w:val="24"/>
                  <w:szCs w:val="24"/>
                  <w:lang w:val="en-US"/>
                </w:rPr>
                <w:t>6</w:t>
              </w:r>
            </w:ins>
            <w:ins w:id="6538" w:author="Kiên Lê Trung" w:date="2024-12-25T15:15:00Z" w16du:dateUtc="2024-12-25T08:15:00Z">
              <w:r>
                <w:rPr>
                  <w:rFonts w:ascii="Times New Roman" w:eastAsia="Times New Roman" w:hAnsi="Times New Roman" w:cs="Times New Roman"/>
                  <w:sz w:val="24"/>
                  <w:szCs w:val="24"/>
                  <w:lang w:val="en-US"/>
                </w:rPr>
                <w:t xml:space="preserve">.1 </w:t>
              </w:r>
              <w:r w:rsidR="008E5836">
                <w:rPr>
                  <w:rFonts w:ascii="Times New Roman" w:eastAsia="Times New Roman" w:hAnsi="Times New Roman" w:cs="Times New Roman"/>
                  <w:sz w:val="24"/>
                  <w:szCs w:val="24"/>
                  <w:lang w:val="en-US"/>
                </w:rPr>
                <w:t xml:space="preserve">Người quản trị sửa </w:t>
              </w:r>
            </w:ins>
            <w:ins w:id="6539" w:author="Kiên Lê Trung" w:date="2024-12-25T15:16:00Z" w16du:dateUtc="2024-12-25T08:16:00Z">
              <w:r w:rsidR="008E5836">
                <w:rPr>
                  <w:rFonts w:ascii="Times New Roman" w:eastAsia="Times New Roman" w:hAnsi="Times New Roman" w:cs="Times New Roman"/>
                  <w:sz w:val="24"/>
                  <w:szCs w:val="24"/>
                  <w:lang w:val="en-US"/>
                </w:rPr>
                <w:t xml:space="preserve">thành tên danh mục đã có trong hệ thống </w:t>
              </w:r>
            </w:ins>
          </w:p>
          <w:p w14:paraId="1B3D1C35" w14:textId="0E1B79A3" w:rsidR="00B63493" w:rsidRDefault="00B63493">
            <w:pPr>
              <w:widowControl w:val="0"/>
              <w:spacing w:line="240" w:lineRule="auto"/>
              <w:ind w:left="94"/>
              <w:rPr>
                <w:ins w:id="6540" w:author="Kiên Lê Trung" w:date="2024-12-25T15:16:00Z" w16du:dateUtc="2024-12-25T08:16:00Z"/>
                <w:rFonts w:ascii="Times New Roman" w:eastAsia="Times New Roman" w:hAnsi="Times New Roman" w:cs="Times New Roman"/>
                <w:sz w:val="24"/>
                <w:szCs w:val="24"/>
                <w:lang w:val="en-US"/>
              </w:rPr>
            </w:pPr>
            <w:ins w:id="6541" w:author="Kiên Lê Trung" w:date="2024-12-25T15:16:00Z" w16du:dateUtc="2024-12-25T08:16:00Z">
              <w:r>
                <w:rPr>
                  <w:rFonts w:ascii="Times New Roman" w:eastAsia="Times New Roman" w:hAnsi="Times New Roman" w:cs="Times New Roman"/>
                  <w:sz w:val="24"/>
                  <w:szCs w:val="24"/>
                  <w:lang w:val="en-US"/>
                </w:rPr>
                <w:t xml:space="preserve">        </w:t>
              </w:r>
            </w:ins>
            <w:ins w:id="6542" w:author="Kiên Lê Trung" w:date="2024-12-25T15:26:00Z" w16du:dateUtc="2024-12-25T08:26:00Z">
              <w:r w:rsidR="007F5A24">
                <w:rPr>
                  <w:rFonts w:ascii="Times New Roman" w:eastAsia="Times New Roman" w:hAnsi="Times New Roman" w:cs="Times New Roman"/>
                  <w:sz w:val="24"/>
                  <w:szCs w:val="24"/>
                  <w:lang w:val="en-US"/>
                </w:rPr>
                <w:t>6</w:t>
              </w:r>
            </w:ins>
            <w:ins w:id="6543" w:author="Kiên Lê Trung" w:date="2024-12-25T15:16:00Z" w16du:dateUtc="2024-12-25T08:16:00Z">
              <w:r>
                <w:rPr>
                  <w:rFonts w:ascii="Times New Roman" w:eastAsia="Times New Roman" w:hAnsi="Times New Roman" w:cs="Times New Roman"/>
                  <w:sz w:val="24"/>
                  <w:szCs w:val="24"/>
                  <w:lang w:val="en-US"/>
                </w:rPr>
                <w:t xml:space="preserve">.1.1 Hệ thống hiển thị thông báo danh mục đã có trong hệ thống </w:t>
              </w:r>
            </w:ins>
          </w:p>
          <w:p w14:paraId="12DDF016" w14:textId="2FB373DD" w:rsidR="00B63493" w:rsidRPr="003A5C9E" w:rsidRDefault="00B63493">
            <w:pPr>
              <w:widowControl w:val="0"/>
              <w:spacing w:line="240" w:lineRule="auto"/>
              <w:ind w:left="94"/>
              <w:rPr>
                <w:rFonts w:ascii="Times New Roman" w:eastAsia="Times New Roman" w:hAnsi="Times New Roman" w:cs="Times New Roman"/>
                <w:sz w:val="24"/>
                <w:szCs w:val="24"/>
                <w:lang w:val="en-US"/>
                <w:rPrChange w:id="6544" w:author="Kiên Lê Trung" w:date="2024-12-25T15:15:00Z" w16du:dateUtc="2024-12-25T08:15:00Z">
                  <w:rPr>
                    <w:rFonts w:ascii="Times New Roman" w:eastAsia="Times New Roman" w:hAnsi="Times New Roman" w:cs="Times New Roman"/>
                    <w:sz w:val="26"/>
                    <w:szCs w:val="26"/>
                  </w:rPr>
                </w:rPrChange>
              </w:rPr>
            </w:pPr>
            <w:ins w:id="6545" w:author="Kiên Lê Trung" w:date="2024-12-25T15:16:00Z" w16du:dateUtc="2024-12-25T08:16:00Z">
              <w:r>
                <w:rPr>
                  <w:rFonts w:ascii="Times New Roman" w:eastAsia="Times New Roman" w:hAnsi="Times New Roman" w:cs="Times New Roman"/>
                  <w:sz w:val="24"/>
                  <w:szCs w:val="24"/>
                  <w:lang w:val="en-US"/>
                </w:rPr>
                <w:t xml:space="preserve">        </w:t>
              </w:r>
            </w:ins>
            <w:ins w:id="6546" w:author="Kiên Lê Trung" w:date="2024-12-25T15:26:00Z" w16du:dateUtc="2024-12-25T08:26:00Z">
              <w:r w:rsidR="007F5A24">
                <w:rPr>
                  <w:rFonts w:ascii="Times New Roman" w:eastAsia="Times New Roman" w:hAnsi="Times New Roman" w:cs="Times New Roman"/>
                  <w:sz w:val="24"/>
                  <w:szCs w:val="24"/>
                  <w:lang w:val="en-US"/>
                </w:rPr>
                <w:t>6</w:t>
              </w:r>
            </w:ins>
            <w:ins w:id="6547" w:author="Kiên Lê Trung" w:date="2024-12-25T15:16:00Z" w16du:dateUtc="2024-12-25T08:16:00Z">
              <w:r>
                <w:rPr>
                  <w:rFonts w:ascii="Times New Roman" w:eastAsia="Times New Roman" w:hAnsi="Times New Roman" w:cs="Times New Roman"/>
                  <w:sz w:val="24"/>
                  <w:szCs w:val="24"/>
                  <w:lang w:val="en-US"/>
                </w:rPr>
                <w:t xml:space="preserve">.1.2 Người quản trị </w:t>
              </w:r>
              <w:r w:rsidR="003D4004">
                <w:rPr>
                  <w:rFonts w:ascii="Times New Roman" w:eastAsia="Times New Roman" w:hAnsi="Times New Roman" w:cs="Times New Roman"/>
                  <w:sz w:val="24"/>
                  <w:szCs w:val="24"/>
                  <w:lang w:val="en-US"/>
                </w:rPr>
                <w:t>sửa thành tên khác và bấm Xác n</w:t>
              </w:r>
            </w:ins>
            <w:ins w:id="6548" w:author="Kiên Lê Trung" w:date="2024-12-25T15:17:00Z" w16du:dateUtc="2024-12-25T08:17:00Z">
              <w:r w:rsidR="003D4004">
                <w:rPr>
                  <w:rFonts w:ascii="Times New Roman" w:eastAsia="Times New Roman" w:hAnsi="Times New Roman" w:cs="Times New Roman"/>
                  <w:sz w:val="24"/>
                  <w:szCs w:val="24"/>
                  <w:lang w:val="en-US"/>
                </w:rPr>
                <w:t>hận</w:t>
              </w:r>
            </w:ins>
          </w:p>
          <w:p w14:paraId="5681D03F"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6549"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550" w:author="Kiên Lê Trung" w:date="2024-12-25T13:54:00Z" w16du:dateUtc="2024-12-25T06:54:00Z">
                  <w:rPr>
                    <w:rFonts w:ascii="Times New Roman" w:eastAsia="Times New Roman" w:hAnsi="Times New Roman" w:cs="Times New Roman"/>
                    <w:sz w:val="26"/>
                    <w:szCs w:val="26"/>
                  </w:rPr>
                </w:rPrChange>
              </w:rPr>
              <w:t xml:space="preserve">    </w:t>
            </w:r>
          </w:p>
        </w:tc>
      </w:tr>
    </w:tbl>
    <w:p w14:paraId="62A1F980" w14:textId="45D5377E" w:rsidR="007569A2" w:rsidRPr="004E2DE7" w:rsidRDefault="004E2DE7" w:rsidP="003D4004">
      <w:pPr>
        <w:pStyle w:val="Caption"/>
        <w:spacing w:before="240"/>
        <w:rPr>
          <w:lang w:val="en-US"/>
          <w:rPrChange w:id="6551" w:author="Kiên Lê Trung" w:date="2024-12-25T12:54:00Z" w16du:dateUtc="2024-12-25T05:54:00Z">
            <w:rPr/>
          </w:rPrChange>
        </w:rPr>
        <w:pPrChange w:id="6552" w:author="Kiên Lê Trung" w:date="2024-12-25T15:17:00Z" w16du:dateUtc="2024-12-25T08:17:00Z">
          <w:pPr>
            <w:pStyle w:val="ListParagraph"/>
          </w:pPr>
        </w:pPrChange>
      </w:pPr>
      <w:bookmarkStart w:id="6553" w:name="_270ms2xw580" w:colFirst="0" w:colLast="0"/>
      <w:bookmarkStart w:id="6554" w:name="_Toc186028250"/>
      <w:bookmarkEnd w:id="6553"/>
      <w:ins w:id="6555" w:author="Kiên Lê Trung" w:date="2024-12-25T12:54:00Z" w16du:dateUtc="2024-12-25T05:54:00Z">
        <w:r>
          <w:t xml:space="preserve">Bảng </w:t>
        </w:r>
      </w:ins>
      <w:ins w:id="6556" w:author="Kiên Lê Trung" w:date="2024-12-25T12:56:00Z" w16du:dateUtc="2024-12-25T05:56:00Z">
        <w:r w:rsidR="00115DF8">
          <w:fldChar w:fldCharType="begin"/>
        </w:r>
        <w:r w:rsidR="00115DF8">
          <w:instrText xml:space="preserve"> STYLEREF 1 \s </w:instrText>
        </w:r>
      </w:ins>
      <w:r w:rsidR="00115DF8">
        <w:fldChar w:fldCharType="separate"/>
      </w:r>
      <w:r w:rsidR="00115DF8">
        <w:rPr>
          <w:noProof/>
        </w:rPr>
        <w:t>2</w:t>
      </w:r>
      <w:ins w:id="6557" w:author="Kiên Lê Trung" w:date="2024-12-25T12:56:00Z" w16du:dateUtc="2024-12-25T05:56:00Z">
        <w:r w:rsidR="00115DF8">
          <w:fldChar w:fldCharType="end"/>
        </w:r>
        <w:r w:rsidR="00115DF8">
          <w:t>.</w:t>
        </w:r>
        <w:r w:rsidR="00115DF8">
          <w:fldChar w:fldCharType="begin"/>
        </w:r>
        <w:r w:rsidR="00115DF8">
          <w:instrText xml:space="preserve"> SEQ Bảng \* ARABIC \s 1 </w:instrText>
        </w:r>
      </w:ins>
      <w:r w:rsidR="00115DF8">
        <w:fldChar w:fldCharType="separate"/>
      </w:r>
      <w:ins w:id="6558" w:author="Kiên Lê Trung" w:date="2024-12-26T02:17:00Z" w16du:dateUtc="2024-12-25T19:17:00Z">
        <w:r w:rsidR="00F25160">
          <w:rPr>
            <w:noProof/>
          </w:rPr>
          <w:t>28</w:t>
        </w:r>
      </w:ins>
      <w:ins w:id="6559" w:author="Kiên Lê Trung" w:date="2024-12-25T12:56:00Z" w16du:dateUtc="2024-12-25T05:56:00Z">
        <w:r w:rsidR="00115DF8">
          <w:fldChar w:fldCharType="end"/>
        </w:r>
      </w:ins>
      <w:ins w:id="6560" w:author="Kiên Lê Trung" w:date="2024-12-25T12:54:00Z" w16du:dateUtc="2024-12-25T05:54:00Z">
        <w:r>
          <w:rPr>
            <w:lang w:val="en-US"/>
          </w:rPr>
          <w:t xml:space="preserve"> Kịch bản người quản trị chỉnh sủa danh mục</w:t>
        </w:r>
        <w:bookmarkEnd w:id="6554"/>
        <w:r>
          <w:rPr>
            <w:lang w:val="en-US"/>
          </w:rPr>
          <w:t xml:space="preserve"> </w:t>
        </w:r>
      </w:ins>
    </w:p>
    <w:p w14:paraId="65F17554" w14:textId="77777777" w:rsidR="007569A2" w:rsidRPr="00A341F1" w:rsidRDefault="00CE686F" w:rsidP="00034C0F">
      <w:pPr>
        <w:numPr>
          <w:ilvl w:val="0"/>
          <w:numId w:val="119"/>
        </w:numPr>
        <w:rPr>
          <w:ins w:id="6561" w:author="Kiên Lê Trung" w:date="2024-12-25T15:56:00Z" w16du:dateUtc="2024-12-25T08:56:00Z"/>
          <w:rFonts w:ascii="Times New Roman" w:eastAsia="Times New Roman" w:hAnsi="Times New Roman" w:cs="Times New Roman"/>
          <w:sz w:val="24"/>
          <w:szCs w:val="24"/>
          <w:rPrChange w:id="6562" w:author="Kiên Lê Trung" w:date="2024-12-25T15:56:00Z" w16du:dateUtc="2024-12-25T08:56:00Z">
            <w:rPr>
              <w:ins w:id="6563" w:author="Kiên Lê Trung" w:date="2024-12-25T15:56:00Z" w16du:dateUtc="2024-12-25T08:56:00Z"/>
              <w:rFonts w:ascii="Times New Roman" w:eastAsia="Times New Roman" w:hAnsi="Times New Roman" w:cs="Times New Roman"/>
              <w:sz w:val="24"/>
              <w:szCs w:val="24"/>
              <w:lang w:val="en-US"/>
            </w:rPr>
          </w:rPrChange>
        </w:rPr>
      </w:pPr>
      <w:r w:rsidRPr="00476848">
        <w:rPr>
          <w:rFonts w:ascii="Times New Roman" w:eastAsia="Times New Roman" w:hAnsi="Times New Roman" w:cs="Times New Roman"/>
          <w:sz w:val="24"/>
          <w:szCs w:val="24"/>
          <w:rPrChange w:id="6564" w:author="Kiên Lê Trung" w:date="2024-12-25T13:54:00Z" w16du:dateUtc="2024-12-25T06:54:00Z">
            <w:rPr>
              <w:rFonts w:ascii="Times New Roman" w:eastAsia="Times New Roman" w:hAnsi="Times New Roman" w:cs="Times New Roman"/>
              <w:sz w:val="26"/>
              <w:szCs w:val="26"/>
            </w:rPr>
          </w:rPrChange>
        </w:rPr>
        <w:t xml:space="preserve">Kịch bản chức năng xóa danh mục </w:t>
      </w:r>
    </w:p>
    <w:p w14:paraId="7AB83F04" w14:textId="77777777" w:rsidR="00A341F1" w:rsidRPr="00476848" w:rsidRDefault="00A341F1" w:rsidP="00A341F1">
      <w:pPr>
        <w:ind w:left="720"/>
        <w:rPr>
          <w:rFonts w:ascii="Times New Roman" w:eastAsia="Times New Roman" w:hAnsi="Times New Roman" w:cs="Times New Roman"/>
          <w:sz w:val="24"/>
          <w:szCs w:val="24"/>
          <w:rPrChange w:id="6565" w:author="Kiên Lê Trung" w:date="2024-12-25T13:54:00Z" w16du:dateUtc="2024-12-25T06:54:00Z">
            <w:rPr>
              <w:rFonts w:ascii="Times New Roman" w:eastAsia="Times New Roman" w:hAnsi="Times New Roman" w:cs="Times New Roman"/>
              <w:sz w:val="26"/>
              <w:szCs w:val="26"/>
            </w:rPr>
          </w:rPrChange>
        </w:rPr>
        <w:pPrChange w:id="6566" w:author="Kiên Lê Trung" w:date="2024-12-25T15:56:00Z" w16du:dateUtc="2024-12-25T08:56:00Z">
          <w:pPr>
            <w:numPr>
              <w:numId w:val="119"/>
            </w:numPr>
            <w:ind w:left="720" w:hanging="360"/>
          </w:pPr>
        </w:pPrChange>
      </w:pP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11F45B28" w:rsidRPr="00476848" w14:paraId="12AA2254" w14:textId="77777777" w:rsidTr="11F45B28">
        <w:trPr>
          <w:trHeight w:val="300"/>
        </w:trPr>
        <w:tc>
          <w:tcPr>
            <w:tcW w:w="2655" w:type="dxa"/>
            <w:shd w:val="clear" w:color="auto" w:fill="auto"/>
            <w:tcMar>
              <w:top w:w="100" w:type="dxa"/>
              <w:left w:w="100" w:type="dxa"/>
              <w:bottom w:w="100" w:type="dxa"/>
              <w:right w:w="100" w:type="dxa"/>
            </w:tcMar>
          </w:tcPr>
          <w:p w14:paraId="4DE30898" w14:textId="678E8E82" w:rsidR="11F45B28" w:rsidRPr="00476848" w:rsidRDefault="00983677" w:rsidP="11F45B28">
            <w:pPr>
              <w:widowControl w:val="0"/>
              <w:spacing w:line="240" w:lineRule="auto"/>
              <w:ind w:left="94"/>
              <w:rPr>
                <w:rFonts w:ascii="Times New Roman" w:eastAsia="Times New Roman" w:hAnsi="Times New Roman" w:cs="Times New Roman"/>
                <w:sz w:val="24"/>
                <w:szCs w:val="24"/>
                <w:rPrChange w:id="6567"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568" w:author="Kiên Lê Trung" w:date="2024-12-25T13:54:00Z" w16du:dateUtc="2024-12-25T06:54:00Z">
                  <w:rPr>
                    <w:rFonts w:ascii="Times New Roman" w:eastAsia="Times New Roman" w:hAnsi="Times New Roman" w:cs="Times New Roman"/>
                    <w:sz w:val="26"/>
                    <w:szCs w:val="26"/>
                  </w:rPr>
                </w:rPrChange>
              </w:rPr>
              <w:t>Usecase</w:t>
            </w:r>
          </w:p>
        </w:tc>
        <w:tc>
          <w:tcPr>
            <w:tcW w:w="5625" w:type="dxa"/>
            <w:shd w:val="clear" w:color="auto" w:fill="auto"/>
            <w:tcMar>
              <w:top w:w="100" w:type="dxa"/>
              <w:left w:w="100" w:type="dxa"/>
              <w:bottom w:w="100" w:type="dxa"/>
              <w:right w:w="100" w:type="dxa"/>
            </w:tcMar>
          </w:tcPr>
          <w:p w14:paraId="192C873D" w14:textId="22618F85" w:rsidR="5F3A6060" w:rsidRPr="00476848" w:rsidRDefault="5F3A6060" w:rsidP="11F45B28">
            <w:pPr>
              <w:widowControl w:val="0"/>
              <w:spacing w:line="240" w:lineRule="auto"/>
              <w:rPr>
                <w:rFonts w:ascii="Times New Roman" w:eastAsia="Times New Roman" w:hAnsi="Times New Roman" w:cs="Times New Roman"/>
                <w:sz w:val="24"/>
                <w:szCs w:val="24"/>
                <w:rPrChange w:id="6569"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570" w:author="Kiên Lê Trung" w:date="2024-12-25T13:54:00Z" w16du:dateUtc="2024-12-25T06:54:00Z">
                  <w:rPr>
                    <w:rFonts w:ascii="Times New Roman" w:eastAsia="Times New Roman" w:hAnsi="Times New Roman" w:cs="Times New Roman"/>
                    <w:sz w:val="26"/>
                    <w:szCs w:val="26"/>
                  </w:rPr>
                </w:rPrChange>
              </w:rPr>
              <w:t>Xóa</w:t>
            </w:r>
            <w:r w:rsidR="11F45B28" w:rsidRPr="00476848">
              <w:rPr>
                <w:rFonts w:ascii="Times New Roman" w:eastAsia="Times New Roman" w:hAnsi="Times New Roman" w:cs="Times New Roman"/>
                <w:sz w:val="24"/>
                <w:szCs w:val="24"/>
                <w:rPrChange w:id="6571" w:author="Kiên Lê Trung" w:date="2024-12-25T13:54:00Z" w16du:dateUtc="2024-12-25T06:54:00Z">
                  <w:rPr>
                    <w:rFonts w:ascii="Times New Roman" w:eastAsia="Times New Roman" w:hAnsi="Times New Roman" w:cs="Times New Roman"/>
                    <w:sz w:val="26"/>
                    <w:szCs w:val="26"/>
                  </w:rPr>
                </w:rPrChange>
              </w:rPr>
              <w:t xml:space="preserve"> danh mục </w:t>
            </w:r>
          </w:p>
        </w:tc>
      </w:tr>
      <w:tr w:rsidR="11F45B28" w:rsidRPr="00476848" w14:paraId="4D6CA71E" w14:textId="77777777" w:rsidTr="11F45B28">
        <w:trPr>
          <w:trHeight w:val="300"/>
        </w:trPr>
        <w:tc>
          <w:tcPr>
            <w:tcW w:w="2655" w:type="dxa"/>
            <w:shd w:val="clear" w:color="auto" w:fill="auto"/>
            <w:tcMar>
              <w:top w:w="100" w:type="dxa"/>
              <w:left w:w="100" w:type="dxa"/>
              <w:bottom w:w="100" w:type="dxa"/>
              <w:right w:w="100" w:type="dxa"/>
            </w:tcMar>
          </w:tcPr>
          <w:p w14:paraId="2934B0FE" w14:textId="77777777" w:rsidR="11F45B28" w:rsidRPr="00476848" w:rsidRDefault="11F45B28" w:rsidP="11F45B28">
            <w:pPr>
              <w:widowControl w:val="0"/>
              <w:spacing w:line="240" w:lineRule="auto"/>
              <w:ind w:left="94"/>
              <w:rPr>
                <w:rFonts w:ascii="Times New Roman" w:eastAsia="Times New Roman" w:hAnsi="Times New Roman" w:cs="Times New Roman"/>
                <w:sz w:val="24"/>
                <w:szCs w:val="24"/>
                <w:rPrChange w:id="6572"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573" w:author="Kiên Lê Trung" w:date="2024-12-25T13:54:00Z" w16du:dateUtc="2024-12-25T06:54:00Z">
                  <w:rPr>
                    <w:rFonts w:ascii="Times New Roman" w:eastAsia="Times New Roman" w:hAnsi="Times New Roman" w:cs="Times New Roman"/>
                    <w:sz w:val="26"/>
                    <w:szCs w:val="26"/>
                  </w:rPr>
                </w:rPrChange>
              </w:rPr>
              <w:t>Actor</w:t>
            </w:r>
          </w:p>
        </w:tc>
        <w:tc>
          <w:tcPr>
            <w:tcW w:w="5625" w:type="dxa"/>
            <w:shd w:val="clear" w:color="auto" w:fill="auto"/>
            <w:tcMar>
              <w:top w:w="100" w:type="dxa"/>
              <w:left w:w="100" w:type="dxa"/>
              <w:bottom w:w="100" w:type="dxa"/>
              <w:right w:w="100" w:type="dxa"/>
            </w:tcMar>
          </w:tcPr>
          <w:p w14:paraId="7ECB1FB3" w14:textId="77777777" w:rsidR="11F45B28" w:rsidRPr="00476848" w:rsidRDefault="11F45B28" w:rsidP="11F45B28">
            <w:pPr>
              <w:widowControl w:val="0"/>
              <w:spacing w:line="240" w:lineRule="auto"/>
              <w:rPr>
                <w:rFonts w:ascii="Times New Roman" w:eastAsia="Times New Roman" w:hAnsi="Times New Roman" w:cs="Times New Roman"/>
                <w:sz w:val="24"/>
                <w:szCs w:val="24"/>
                <w:rPrChange w:id="6574"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575" w:author="Kiên Lê Trung" w:date="2024-12-25T13:54:00Z" w16du:dateUtc="2024-12-25T06:54:00Z">
                  <w:rPr>
                    <w:rFonts w:ascii="Times New Roman" w:eastAsia="Times New Roman" w:hAnsi="Times New Roman" w:cs="Times New Roman"/>
                    <w:sz w:val="26"/>
                    <w:szCs w:val="26"/>
                  </w:rPr>
                </w:rPrChange>
              </w:rPr>
              <w:t xml:space="preserve">Người quản trị </w:t>
            </w:r>
          </w:p>
        </w:tc>
      </w:tr>
      <w:tr w:rsidR="11F45B28" w:rsidRPr="00476848" w14:paraId="782DB63B" w14:textId="77777777" w:rsidTr="11F45B28">
        <w:trPr>
          <w:trHeight w:val="300"/>
        </w:trPr>
        <w:tc>
          <w:tcPr>
            <w:tcW w:w="2655" w:type="dxa"/>
            <w:shd w:val="clear" w:color="auto" w:fill="auto"/>
            <w:tcMar>
              <w:top w:w="100" w:type="dxa"/>
              <w:left w:w="100" w:type="dxa"/>
              <w:bottom w:w="100" w:type="dxa"/>
              <w:right w:w="100" w:type="dxa"/>
            </w:tcMar>
          </w:tcPr>
          <w:p w14:paraId="18F3E07B" w14:textId="77777777" w:rsidR="11F45B28" w:rsidRPr="00476848" w:rsidRDefault="11F45B28" w:rsidP="11F45B28">
            <w:pPr>
              <w:widowControl w:val="0"/>
              <w:spacing w:line="240" w:lineRule="auto"/>
              <w:ind w:left="94"/>
              <w:rPr>
                <w:rFonts w:ascii="Times New Roman" w:eastAsia="Times New Roman" w:hAnsi="Times New Roman" w:cs="Times New Roman"/>
                <w:sz w:val="24"/>
                <w:szCs w:val="24"/>
                <w:rPrChange w:id="6576"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577" w:author="Kiên Lê Trung" w:date="2024-12-25T13:54:00Z" w16du:dateUtc="2024-12-25T06:54:00Z">
                  <w:rPr>
                    <w:rFonts w:ascii="Times New Roman" w:eastAsia="Times New Roman" w:hAnsi="Times New Roman" w:cs="Times New Roman"/>
                    <w:sz w:val="26"/>
                    <w:szCs w:val="26"/>
                  </w:rPr>
                </w:rPrChange>
              </w:rPr>
              <w:t>Tiền điều kiện</w:t>
            </w:r>
          </w:p>
        </w:tc>
        <w:tc>
          <w:tcPr>
            <w:tcW w:w="5625" w:type="dxa"/>
            <w:shd w:val="clear" w:color="auto" w:fill="auto"/>
            <w:tcMar>
              <w:top w:w="100" w:type="dxa"/>
              <w:left w:w="100" w:type="dxa"/>
              <w:bottom w:w="100" w:type="dxa"/>
              <w:right w:w="100" w:type="dxa"/>
            </w:tcMar>
          </w:tcPr>
          <w:p w14:paraId="3D9C62D4" w14:textId="77777777" w:rsidR="11F45B28" w:rsidRPr="00476848" w:rsidRDefault="11F45B28" w:rsidP="11F45B28">
            <w:pPr>
              <w:widowControl w:val="0"/>
              <w:spacing w:line="240" w:lineRule="auto"/>
              <w:rPr>
                <w:rFonts w:ascii="Times New Roman" w:eastAsia="Times New Roman" w:hAnsi="Times New Roman" w:cs="Times New Roman"/>
                <w:sz w:val="24"/>
                <w:szCs w:val="24"/>
                <w:rPrChange w:id="6578"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579" w:author="Kiên Lê Trung" w:date="2024-12-25T13:54:00Z" w16du:dateUtc="2024-12-25T06:54:00Z">
                  <w:rPr>
                    <w:rFonts w:ascii="Times New Roman" w:eastAsia="Times New Roman" w:hAnsi="Times New Roman" w:cs="Times New Roman"/>
                    <w:sz w:val="26"/>
                    <w:szCs w:val="26"/>
                  </w:rPr>
                </w:rPrChange>
              </w:rPr>
              <w:t>Người quản trị đã đăng nhập thành công vào hệ thống</w:t>
            </w:r>
          </w:p>
        </w:tc>
      </w:tr>
      <w:tr w:rsidR="11F45B28" w:rsidRPr="00476848" w14:paraId="378B208A" w14:textId="77777777" w:rsidTr="11F45B28">
        <w:trPr>
          <w:trHeight w:val="300"/>
        </w:trPr>
        <w:tc>
          <w:tcPr>
            <w:tcW w:w="2655" w:type="dxa"/>
            <w:shd w:val="clear" w:color="auto" w:fill="auto"/>
            <w:tcMar>
              <w:top w:w="100" w:type="dxa"/>
              <w:left w:w="100" w:type="dxa"/>
              <w:bottom w:w="100" w:type="dxa"/>
              <w:right w:w="100" w:type="dxa"/>
            </w:tcMar>
          </w:tcPr>
          <w:p w14:paraId="32C44386" w14:textId="77777777" w:rsidR="11F45B28" w:rsidRPr="00476848" w:rsidRDefault="11F45B28" w:rsidP="11F45B28">
            <w:pPr>
              <w:widowControl w:val="0"/>
              <w:spacing w:before="3" w:line="240" w:lineRule="auto"/>
              <w:ind w:left="141"/>
              <w:rPr>
                <w:rFonts w:ascii="Times New Roman" w:eastAsia="Times New Roman" w:hAnsi="Times New Roman" w:cs="Times New Roman"/>
                <w:sz w:val="24"/>
                <w:szCs w:val="24"/>
                <w:rPrChange w:id="6580"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581" w:author="Kiên Lê Trung" w:date="2024-12-25T13:54:00Z" w16du:dateUtc="2024-12-25T06:54:00Z">
                  <w:rPr>
                    <w:rFonts w:ascii="Times New Roman" w:eastAsia="Times New Roman" w:hAnsi="Times New Roman" w:cs="Times New Roman"/>
                    <w:sz w:val="26"/>
                    <w:szCs w:val="26"/>
                  </w:rPr>
                </w:rPrChange>
              </w:rPr>
              <w:t>Hậu điều kiện</w:t>
            </w:r>
          </w:p>
        </w:tc>
        <w:tc>
          <w:tcPr>
            <w:tcW w:w="5625" w:type="dxa"/>
            <w:shd w:val="clear" w:color="auto" w:fill="auto"/>
            <w:tcMar>
              <w:top w:w="100" w:type="dxa"/>
              <w:left w:w="100" w:type="dxa"/>
              <w:bottom w:w="100" w:type="dxa"/>
              <w:right w:w="100" w:type="dxa"/>
            </w:tcMar>
          </w:tcPr>
          <w:p w14:paraId="1601DF9B" w14:textId="59088599" w:rsidR="11F45B28" w:rsidRPr="00476848" w:rsidRDefault="11F45B28" w:rsidP="11F45B28">
            <w:pPr>
              <w:spacing w:line="240" w:lineRule="auto"/>
              <w:rPr>
                <w:rFonts w:ascii="Times New Roman" w:eastAsia="Times New Roman" w:hAnsi="Times New Roman" w:cs="Times New Roman"/>
                <w:sz w:val="24"/>
                <w:szCs w:val="24"/>
                <w:rPrChange w:id="6582"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583" w:author="Kiên Lê Trung" w:date="2024-12-25T13:54:00Z" w16du:dateUtc="2024-12-25T06:54:00Z">
                  <w:rPr>
                    <w:rFonts w:ascii="Times New Roman" w:eastAsia="Times New Roman" w:hAnsi="Times New Roman" w:cs="Times New Roman"/>
                    <w:sz w:val="26"/>
                    <w:szCs w:val="26"/>
                  </w:rPr>
                </w:rPrChange>
              </w:rPr>
              <w:t xml:space="preserve">Người quản trị </w:t>
            </w:r>
            <w:r w:rsidR="109AD4CF" w:rsidRPr="00476848">
              <w:rPr>
                <w:rFonts w:ascii="Times New Roman" w:eastAsia="Times New Roman" w:hAnsi="Times New Roman" w:cs="Times New Roman"/>
                <w:sz w:val="24"/>
                <w:szCs w:val="24"/>
                <w:rPrChange w:id="6584" w:author="Kiên Lê Trung" w:date="2024-12-25T13:54:00Z" w16du:dateUtc="2024-12-25T06:54:00Z">
                  <w:rPr>
                    <w:rFonts w:ascii="Times New Roman" w:eastAsia="Times New Roman" w:hAnsi="Times New Roman" w:cs="Times New Roman"/>
                    <w:sz w:val="26"/>
                    <w:szCs w:val="26"/>
                  </w:rPr>
                </w:rPrChange>
              </w:rPr>
              <w:t>xóa</w:t>
            </w:r>
            <w:r w:rsidRPr="00476848">
              <w:rPr>
                <w:rFonts w:ascii="Times New Roman" w:eastAsia="Times New Roman" w:hAnsi="Times New Roman" w:cs="Times New Roman"/>
                <w:sz w:val="24"/>
                <w:szCs w:val="24"/>
                <w:rPrChange w:id="6585" w:author="Kiên Lê Trung" w:date="2024-12-25T13:54:00Z" w16du:dateUtc="2024-12-25T06:54:00Z">
                  <w:rPr>
                    <w:rFonts w:ascii="Times New Roman" w:eastAsia="Times New Roman" w:hAnsi="Times New Roman" w:cs="Times New Roman"/>
                    <w:sz w:val="26"/>
                    <w:szCs w:val="26"/>
                  </w:rPr>
                </w:rPrChange>
              </w:rPr>
              <w:t xml:space="preserve"> danh mục thành công</w:t>
            </w:r>
          </w:p>
        </w:tc>
      </w:tr>
      <w:tr w:rsidR="11F45B28" w:rsidRPr="00476848" w14:paraId="3EF2D4C3" w14:textId="77777777" w:rsidTr="11F45B28">
        <w:trPr>
          <w:trHeight w:val="480"/>
        </w:trPr>
        <w:tc>
          <w:tcPr>
            <w:tcW w:w="8280" w:type="dxa"/>
            <w:gridSpan w:val="2"/>
            <w:shd w:val="clear" w:color="auto" w:fill="auto"/>
            <w:tcMar>
              <w:top w:w="100" w:type="dxa"/>
              <w:left w:w="100" w:type="dxa"/>
              <w:bottom w:w="100" w:type="dxa"/>
              <w:right w:w="100" w:type="dxa"/>
            </w:tcMar>
          </w:tcPr>
          <w:p w14:paraId="47C117B2" w14:textId="77777777" w:rsidR="11F45B28" w:rsidRPr="00476848" w:rsidRDefault="11F45B28" w:rsidP="00034C0F">
            <w:pPr>
              <w:widowControl w:val="0"/>
              <w:ind w:left="94"/>
              <w:rPr>
                <w:rFonts w:ascii="Times New Roman" w:eastAsia="Times New Roman" w:hAnsi="Times New Roman" w:cs="Times New Roman"/>
                <w:sz w:val="24"/>
                <w:szCs w:val="24"/>
                <w:rPrChange w:id="6586"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587" w:author="Kiên Lê Trung" w:date="2024-12-25T13:54:00Z" w16du:dateUtc="2024-12-25T06:54:00Z">
                  <w:rPr>
                    <w:rFonts w:ascii="Times New Roman" w:eastAsia="Times New Roman" w:hAnsi="Times New Roman" w:cs="Times New Roman"/>
                    <w:sz w:val="26"/>
                    <w:szCs w:val="26"/>
                  </w:rPr>
                </w:rPrChange>
              </w:rPr>
              <w:t>Chuỗi sự kiện chính</w:t>
            </w:r>
          </w:p>
          <w:p w14:paraId="1C062B5F" w14:textId="00896853" w:rsidR="11F45B28" w:rsidRPr="00476848" w:rsidRDefault="11F45B28" w:rsidP="00034C0F">
            <w:pPr>
              <w:pStyle w:val="ListParagraph"/>
              <w:widowControl w:val="0"/>
              <w:numPr>
                <w:ilvl w:val="0"/>
                <w:numId w:val="27"/>
              </w:numPr>
              <w:rPr>
                <w:rFonts w:ascii="Times New Roman" w:eastAsia="Times New Roman" w:hAnsi="Times New Roman" w:cs="Times New Roman"/>
                <w:sz w:val="24"/>
                <w:szCs w:val="24"/>
                <w:rPrChange w:id="6588"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589" w:author="Kiên Lê Trung" w:date="2024-12-25T13:54:00Z" w16du:dateUtc="2024-12-25T06:54:00Z">
                  <w:rPr>
                    <w:rFonts w:ascii="Times New Roman" w:eastAsia="Times New Roman" w:hAnsi="Times New Roman" w:cs="Times New Roman"/>
                    <w:sz w:val="26"/>
                    <w:szCs w:val="26"/>
                  </w:rPr>
                </w:rPrChange>
              </w:rPr>
              <w:t xml:space="preserve">Người quản trị đăng nhập thành công và đang ở Trang chủ </w:t>
            </w:r>
          </w:p>
          <w:p w14:paraId="178349B6" w14:textId="1819103A" w:rsidR="11F45B28" w:rsidRPr="00476848" w:rsidRDefault="11F45B28" w:rsidP="00034C0F">
            <w:pPr>
              <w:pStyle w:val="ListParagraph"/>
              <w:widowControl w:val="0"/>
              <w:numPr>
                <w:ilvl w:val="0"/>
                <w:numId w:val="27"/>
              </w:numPr>
              <w:rPr>
                <w:rFonts w:ascii="Times New Roman" w:eastAsia="Times New Roman" w:hAnsi="Times New Roman" w:cs="Times New Roman"/>
                <w:sz w:val="24"/>
                <w:szCs w:val="24"/>
                <w:rPrChange w:id="6590"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591" w:author="Kiên Lê Trung" w:date="2024-12-25T13:54:00Z" w16du:dateUtc="2024-12-25T06:54:00Z">
                  <w:rPr>
                    <w:rFonts w:ascii="Times New Roman" w:eastAsia="Times New Roman" w:hAnsi="Times New Roman" w:cs="Times New Roman"/>
                    <w:sz w:val="26"/>
                    <w:szCs w:val="26"/>
                  </w:rPr>
                </w:rPrChange>
              </w:rPr>
              <w:t>Người quản trị chọn Quản lý danh mục.</w:t>
            </w:r>
          </w:p>
          <w:p w14:paraId="58F03563" w14:textId="754EF745" w:rsidR="11F45B28" w:rsidRPr="00476848" w:rsidDel="00CA1572" w:rsidRDefault="00CA1572" w:rsidP="00034C0F">
            <w:pPr>
              <w:pStyle w:val="ListParagraph"/>
              <w:widowControl w:val="0"/>
              <w:numPr>
                <w:ilvl w:val="0"/>
                <w:numId w:val="27"/>
              </w:numPr>
              <w:rPr>
                <w:del w:id="6592" w:author="Kiên Lê Trung" w:date="2024-12-25T15:20:00Z" w16du:dateUtc="2024-12-25T08:20:00Z"/>
                <w:rFonts w:ascii="Times New Roman" w:eastAsia="Times New Roman" w:hAnsi="Times New Roman" w:cs="Times New Roman"/>
                <w:sz w:val="24"/>
                <w:szCs w:val="24"/>
                <w:rPrChange w:id="6593" w:author="Kiên Lê Trung" w:date="2024-12-25T13:54:00Z" w16du:dateUtc="2024-12-25T06:54:00Z">
                  <w:rPr>
                    <w:del w:id="6594" w:author="Kiên Lê Trung" w:date="2024-12-25T15:20:00Z" w16du:dateUtc="2024-12-25T08:20:00Z"/>
                    <w:rFonts w:ascii="Times New Roman" w:eastAsia="Times New Roman" w:hAnsi="Times New Roman" w:cs="Times New Roman"/>
                    <w:sz w:val="26"/>
                    <w:szCs w:val="26"/>
                  </w:rPr>
                </w:rPrChange>
              </w:rPr>
            </w:pPr>
            <w:ins w:id="6595" w:author="Kiên Lê Trung" w:date="2024-12-25T15:20:00Z" w16du:dateUtc="2024-12-25T08:20:00Z">
              <w:r w:rsidRPr="002256E2">
                <w:rPr>
                  <w:rFonts w:ascii="Times New Roman" w:eastAsia="Times New Roman" w:hAnsi="Times New Roman" w:cs="Times New Roman"/>
                  <w:sz w:val="24"/>
                  <w:szCs w:val="24"/>
                </w:rPr>
                <w:t xml:space="preserve">Hệ thống sẽ hiển thị danh sách các danh mục </w:t>
              </w:r>
              <w:r>
                <w:rPr>
                  <w:rFonts w:ascii="Times New Roman" w:eastAsia="Times New Roman" w:hAnsi="Times New Roman" w:cs="Times New Roman"/>
                  <w:sz w:val="24"/>
                  <w:szCs w:val="24"/>
                  <w:lang w:val="en-US"/>
                </w:rPr>
                <w:t>gồm có các trường Tên danh mục, Trạng thái, Ngày tạo, Ngày chính sửa lần cuối , các thao tác: sửa, xóa và nút Thêm mới, tìm kiếm</w:t>
              </w:r>
            </w:ins>
            <w:ins w:id="6596" w:author="Kiên Lê Trung" w:date="2024-12-25T15:22:00Z" w16du:dateUtc="2024-12-25T08:22:00Z">
              <w:r w:rsidR="00B3603C">
                <w:rPr>
                  <w:rFonts w:ascii="Times New Roman" w:eastAsia="Times New Roman" w:hAnsi="Times New Roman" w:cs="Times New Roman"/>
                  <w:sz w:val="24"/>
                  <w:szCs w:val="24"/>
                  <w:lang w:val="en-US"/>
                </w:rPr>
                <w:t xml:space="preserve">, Refresh </w:t>
              </w:r>
            </w:ins>
            <w:del w:id="6597" w:author="Kiên Lê Trung" w:date="2024-12-25T15:20:00Z" w16du:dateUtc="2024-12-25T08:20:00Z">
              <w:r w:rsidR="11F45B28" w:rsidRPr="00476848" w:rsidDel="00CA1572">
                <w:rPr>
                  <w:rFonts w:ascii="Times New Roman" w:eastAsia="Times New Roman" w:hAnsi="Times New Roman" w:cs="Times New Roman"/>
                  <w:sz w:val="24"/>
                  <w:szCs w:val="24"/>
                  <w:rPrChange w:id="6598" w:author="Kiên Lê Trung" w:date="2024-12-25T13:54:00Z" w16du:dateUtc="2024-12-25T06:54:00Z">
                    <w:rPr>
                      <w:rFonts w:ascii="Times New Roman" w:eastAsia="Times New Roman" w:hAnsi="Times New Roman" w:cs="Times New Roman"/>
                      <w:sz w:val="26"/>
                      <w:szCs w:val="26"/>
                    </w:rPr>
                  </w:rPrChange>
                </w:rPr>
                <w:delText xml:space="preserve">Hệ thống sẽ hiển thị danh sách các danh mục đã có </w:delText>
              </w:r>
            </w:del>
          </w:p>
          <w:p w14:paraId="3D5DB557" w14:textId="77777777" w:rsidR="00CA1572" w:rsidRPr="00CA1572" w:rsidRDefault="00CA1572" w:rsidP="00034C0F">
            <w:pPr>
              <w:pStyle w:val="ListParagraph"/>
              <w:widowControl w:val="0"/>
              <w:numPr>
                <w:ilvl w:val="0"/>
                <w:numId w:val="27"/>
              </w:numPr>
              <w:rPr>
                <w:ins w:id="6599" w:author="Kiên Lê Trung" w:date="2024-12-25T15:20:00Z" w16du:dateUtc="2024-12-25T08:20:00Z"/>
                <w:rFonts w:ascii="Times New Roman" w:eastAsia="Times New Roman" w:hAnsi="Times New Roman" w:cs="Times New Roman"/>
                <w:sz w:val="24"/>
                <w:szCs w:val="24"/>
                <w:rPrChange w:id="6600" w:author="Kiên Lê Trung" w:date="2024-12-25T15:20:00Z" w16du:dateUtc="2024-12-25T08:20:00Z">
                  <w:rPr>
                    <w:ins w:id="6601" w:author="Kiên Lê Trung" w:date="2024-12-25T15:20:00Z" w16du:dateUtc="2024-12-25T08:20:00Z"/>
                    <w:rFonts w:ascii="Times New Roman" w:eastAsia="Times New Roman" w:hAnsi="Times New Roman" w:cs="Times New Roman"/>
                    <w:sz w:val="24"/>
                    <w:szCs w:val="24"/>
                    <w:lang w:val="en-US"/>
                  </w:rPr>
                </w:rPrChange>
              </w:rPr>
            </w:pPr>
          </w:p>
          <w:p w14:paraId="04629487" w14:textId="36897051" w:rsidR="11F45B28" w:rsidRPr="00476848" w:rsidRDefault="000B7D33" w:rsidP="00034C0F">
            <w:pPr>
              <w:pStyle w:val="ListParagraph"/>
              <w:widowControl w:val="0"/>
              <w:numPr>
                <w:ilvl w:val="0"/>
                <w:numId w:val="27"/>
              </w:numPr>
              <w:rPr>
                <w:rFonts w:ascii="Times New Roman" w:eastAsia="Times New Roman" w:hAnsi="Times New Roman" w:cs="Times New Roman"/>
                <w:sz w:val="24"/>
                <w:szCs w:val="24"/>
                <w:rPrChange w:id="6602" w:author="Kiên Lê Trung" w:date="2024-12-25T13:54:00Z" w16du:dateUtc="2024-12-25T06:54:00Z">
                  <w:rPr>
                    <w:rFonts w:ascii="Times New Roman" w:eastAsia="Times New Roman" w:hAnsi="Times New Roman" w:cs="Times New Roman"/>
                    <w:sz w:val="26"/>
                    <w:szCs w:val="26"/>
                  </w:rPr>
                </w:rPrChange>
              </w:rPr>
            </w:pPr>
            <w:ins w:id="6603" w:author="Kiên Lê Trung" w:date="2024-12-25T15:21:00Z" w16du:dateUtc="2024-12-25T08:21:00Z">
              <w:r w:rsidRPr="002256E2">
                <w:rPr>
                  <w:rFonts w:ascii="Times New Roman" w:eastAsia="Times New Roman" w:hAnsi="Times New Roman" w:cs="Times New Roman"/>
                  <w:sz w:val="24"/>
                  <w:szCs w:val="24"/>
                </w:rPr>
                <w:t>Người quản trị có thể tìm kiếm danh mục</w:t>
              </w:r>
              <w:r>
                <w:rPr>
                  <w:rFonts w:ascii="Times New Roman" w:eastAsia="Times New Roman" w:hAnsi="Times New Roman" w:cs="Times New Roman"/>
                  <w:sz w:val="24"/>
                  <w:szCs w:val="24"/>
                  <w:lang w:val="en-US"/>
                </w:rPr>
                <w:t xml:space="preserve"> </w:t>
              </w:r>
            </w:ins>
            <w:del w:id="6604" w:author="Kiên Lê Trung" w:date="2024-12-25T15:21:00Z" w16du:dateUtc="2024-12-25T08:21:00Z">
              <w:r w:rsidR="11F45B28" w:rsidRPr="00476848" w:rsidDel="000B7D33">
                <w:rPr>
                  <w:rFonts w:ascii="Times New Roman" w:eastAsia="Times New Roman" w:hAnsi="Times New Roman" w:cs="Times New Roman"/>
                  <w:sz w:val="24"/>
                  <w:szCs w:val="24"/>
                  <w:rPrChange w:id="6605" w:author="Kiên Lê Trung" w:date="2024-12-25T13:54:00Z" w16du:dateUtc="2024-12-25T06:54:00Z">
                    <w:rPr>
                      <w:rFonts w:ascii="Times New Roman" w:eastAsia="Times New Roman" w:hAnsi="Times New Roman" w:cs="Times New Roman"/>
                      <w:sz w:val="26"/>
                      <w:szCs w:val="26"/>
                    </w:rPr>
                  </w:rPrChange>
                </w:rPr>
                <w:delText>Người quản trị</w:delText>
              </w:r>
            </w:del>
            <w:ins w:id="6606" w:author="Kiên Lê Trung" w:date="2024-12-25T15:21:00Z" w16du:dateUtc="2024-12-25T08:21:00Z">
              <w:r>
                <w:rPr>
                  <w:rFonts w:ascii="Times New Roman" w:eastAsia="Times New Roman" w:hAnsi="Times New Roman" w:cs="Times New Roman"/>
                  <w:sz w:val="24"/>
                  <w:szCs w:val="24"/>
                  <w:lang w:val="en-US"/>
                </w:rPr>
                <w:t>và</w:t>
              </w:r>
            </w:ins>
            <w:r w:rsidR="11F45B28" w:rsidRPr="00476848">
              <w:rPr>
                <w:rFonts w:ascii="Times New Roman" w:eastAsia="Times New Roman" w:hAnsi="Times New Roman" w:cs="Times New Roman"/>
                <w:sz w:val="24"/>
                <w:szCs w:val="24"/>
                <w:rPrChange w:id="6607" w:author="Kiên Lê Trung" w:date="2024-12-25T13:54:00Z" w16du:dateUtc="2024-12-25T06:54:00Z">
                  <w:rPr>
                    <w:rFonts w:ascii="Times New Roman" w:eastAsia="Times New Roman" w:hAnsi="Times New Roman" w:cs="Times New Roman"/>
                    <w:sz w:val="26"/>
                    <w:szCs w:val="26"/>
                  </w:rPr>
                </w:rPrChange>
              </w:rPr>
              <w:t xml:space="preserve"> bấm vào biểu tượng </w:t>
            </w:r>
            <w:r w:rsidR="02E46C7B" w:rsidRPr="00476848">
              <w:rPr>
                <w:rFonts w:ascii="Times New Roman" w:eastAsia="Times New Roman" w:hAnsi="Times New Roman" w:cs="Times New Roman"/>
                <w:sz w:val="24"/>
                <w:szCs w:val="24"/>
                <w:rPrChange w:id="6608" w:author="Kiên Lê Trung" w:date="2024-12-25T13:54:00Z" w16du:dateUtc="2024-12-25T06:54:00Z">
                  <w:rPr>
                    <w:rFonts w:ascii="Times New Roman" w:eastAsia="Times New Roman" w:hAnsi="Times New Roman" w:cs="Times New Roman"/>
                    <w:sz w:val="26"/>
                    <w:szCs w:val="26"/>
                  </w:rPr>
                </w:rPrChange>
              </w:rPr>
              <w:t>thùng rác</w:t>
            </w:r>
            <w:r w:rsidR="11F45B28" w:rsidRPr="00476848">
              <w:rPr>
                <w:rFonts w:ascii="Times New Roman" w:eastAsia="Times New Roman" w:hAnsi="Times New Roman" w:cs="Times New Roman"/>
                <w:sz w:val="24"/>
                <w:szCs w:val="24"/>
                <w:rPrChange w:id="6609" w:author="Kiên Lê Trung" w:date="2024-12-25T13:54:00Z" w16du:dateUtc="2024-12-25T06:54:00Z">
                  <w:rPr>
                    <w:rFonts w:ascii="Times New Roman" w:eastAsia="Times New Roman" w:hAnsi="Times New Roman" w:cs="Times New Roman"/>
                    <w:sz w:val="26"/>
                    <w:szCs w:val="26"/>
                  </w:rPr>
                </w:rPrChange>
              </w:rPr>
              <w:t xml:space="preserve"> của danh mục cần </w:t>
            </w:r>
            <w:r w:rsidR="5E980D48" w:rsidRPr="00476848">
              <w:rPr>
                <w:rFonts w:ascii="Times New Roman" w:eastAsia="Times New Roman" w:hAnsi="Times New Roman" w:cs="Times New Roman"/>
                <w:sz w:val="24"/>
                <w:szCs w:val="24"/>
                <w:rPrChange w:id="6610" w:author="Kiên Lê Trung" w:date="2024-12-25T13:54:00Z" w16du:dateUtc="2024-12-25T06:54:00Z">
                  <w:rPr>
                    <w:rFonts w:ascii="Times New Roman" w:eastAsia="Times New Roman" w:hAnsi="Times New Roman" w:cs="Times New Roman"/>
                    <w:sz w:val="26"/>
                    <w:szCs w:val="26"/>
                  </w:rPr>
                </w:rPrChange>
              </w:rPr>
              <w:t>xóa</w:t>
            </w:r>
          </w:p>
          <w:p w14:paraId="0A7AA728" w14:textId="6FFE14A9" w:rsidR="11F45B28" w:rsidRPr="00476848" w:rsidRDefault="11F45B28" w:rsidP="00034C0F">
            <w:pPr>
              <w:pStyle w:val="ListParagraph"/>
              <w:widowControl w:val="0"/>
              <w:numPr>
                <w:ilvl w:val="0"/>
                <w:numId w:val="27"/>
              </w:numPr>
              <w:rPr>
                <w:rFonts w:ascii="Times New Roman" w:eastAsia="Times New Roman" w:hAnsi="Times New Roman" w:cs="Times New Roman"/>
                <w:sz w:val="24"/>
                <w:szCs w:val="24"/>
                <w:rPrChange w:id="6611"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612" w:author="Kiên Lê Trung" w:date="2024-12-25T13:54:00Z" w16du:dateUtc="2024-12-25T06:54:00Z">
                  <w:rPr>
                    <w:rFonts w:ascii="Times New Roman" w:eastAsia="Times New Roman" w:hAnsi="Times New Roman" w:cs="Times New Roman"/>
                    <w:sz w:val="26"/>
                    <w:szCs w:val="26"/>
                  </w:rPr>
                </w:rPrChange>
              </w:rPr>
              <w:t xml:space="preserve">Hệ thống hiển thị </w:t>
            </w:r>
            <w:r w:rsidR="33B8F318" w:rsidRPr="00476848">
              <w:rPr>
                <w:rFonts w:ascii="Times New Roman" w:eastAsia="Times New Roman" w:hAnsi="Times New Roman" w:cs="Times New Roman"/>
                <w:sz w:val="24"/>
                <w:szCs w:val="24"/>
                <w:rPrChange w:id="6613" w:author="Kiên Lê Trung" w:date="2024-12-25T13:54:00Z" w16du:dateUtc="2024-12-25T06:54:00Z">
                  <w:rPr>
                    <w:rFonts w:ascii="Times New Roman" w:eastAsia="Times New Roman" w:hAnsi="Times New Roman" w:cs="Times New Roman"/>
                    <w:sz w:val="26"/>
                    <w:szCs w:val="26"/>
                  </w:rPr>
                </w:rPrChange>
              </w:rPr>
              <w:t xml:space="preserve">thông báo Bạn có chắc muốn xóa danh mục này </w:t>
            </w:r>
          </w:p>
          <w:p w14:paraId="128FB449" w14:textId="525DA6FA" w:rsidR="33B8F318" w:rsidRPr="00476848" w:rsidRDefault="33B8F318" w:rsidP="00034C0F">
            <w:pPr>
              <w:pStyle w:val="ListParagraph"/>
              <w:widowControl w:val="0"/>
              <w:numPr>
                <w:ilvl w:val="0"/>
                <w:numId w:val="27"/>
              </w:numPr>
              <w:rPr>
                <w:rFonts w:ascii="Times New Roman" w:eastAsia="Times New Roman" w:hAnsi="Times New Roman" w:cs="Times New Roman"/>
                <w:sz w:val="24"/>
                <w:szCs w:val="24"/>
                <w:rPrChange w:id="6614"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615" w:author="Kiên Lê Trung" w:date="2024-12-25T13:54:00Z" w16du:dateUtc="2024-12-25T06:54:00Z">
                  <w:rPr>
                    <w:rFonts w:ascii="Times New Roman" w:eastAsia="Times New Roman" w:hAnsi="Times New Roman" w:cs="Times New Roman"/>
                    <w:sz w:val="26"/>
                    <w:szCs w:val="26"/>
                  </w:rPr>
                </w:rPrChange>
              </w:rPr>
              <w:t xml:space="preserve">Người quản trị bấm nút Xác nhận </w:t>
            </w:r>
          </w:p>
          <w:p w14:paraId="5279EC5F" w14:textId="0CD8C138" w:rsidR="33B8F318" w:rsidRPr="00476848" w:rsidRDefault="33B8F318" w:rsidP="00034C0F">
            <w:pPr>
              <w:pStyle w:val="ListParagraph"/>
              <w:widowControl w:val="0"/>
              <w:numPr>
                <w:ilvl w:val="0"/>
                <w:numId w:val="27"/>
              </w:numPr>
              <w:rPr>
                <w:rFonts w:ascii="Times New Roman" w:eastAsia="Times New Roman" w:hAnsi="Times New Roman" w:cs="Times New Roman"/>
                <w:sz w:val="24"/>
                <w:szCs w:val="24"/>
                <w:rPrChange w:id="6616"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617" w:author="Kiên Lê Trung" w:date="2024-12-25T13:54:00Z" w16du:dateUtc="2024-12-25T06:54:00Z">
                  <w:rPr>
                    <w:rFonts w:ascii="Times New Roman" w:eastAsia="Times New Roman" w:hAnsi="Times New Roman" w:cs="Times New Roman"/>
                    <w:sz w:val="26"/>
                    <w:szCs w:val="26"/>
                  </w:rPr>
                </w:rPrChange>
              </w:rPr>
              <w:t>Hệ thống hiển thị thông báo Xóa danh mục thành công</w:t>
            </w:r>
          </w:p>
        </w:tc>
      </w:tr>
      <w:tr w:rsidR="11F45B28" w:rsidRPr="00476848" w14:paraId="50016E15" w14:textId="77777777" w:rsidTr="11F45B28">
        <w:trPr>
          <w:trHeight w:val="480"/>
        </w:trPr>
        <w:tc>
          <w:tcPr>
            <w:tcW w:w="8280" w:type="dxa"/>
            <w:gridSpan w:val="2"/>
            <w:shd w:val="clear" w:color="auto" w:fill="auto"/>
            <w:tcMar>
              <w:top w:w="100" w:type="dxa"/>
              <w:left w:w="100" w:type="dxa"/>
              <w:bottom w:w="100" w:type="dxa"/>
              <w:right w:w="100" w:type="dxa"/>
            </w:tcMar>
          </w:tcPr>
          <w:p w14:paraId="2D00631B" w14:textId="77777777" w:rsidR="11F45B28" w:rsidRPr="00476848" w:rsidRDefault="11F45B28" w:rsidP="11F45B28">
            <w:pPr>
              <w:widowControl w:val="0"/>
              <w:spacing w:line="240" w:lineRule="auto"/>
              <w:ind w:left="94"/>
              <w:rPr>
                <w:rFonts w:ascii="Times New Roman" w:eastAsia="Times New Roman" w:hAnsi="Times New Roman" w:cs="Times New Roman"/>
                <w:sz w:val="24"/>
                <w:szCs w:val="24"/>
                <w:rPrChange w:id="6618"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619" w:author="Kiên Lê Trung" w:date="2024-12-25T13:54:00Z" w16du:dateUtc="2024-12-25T06:54:00Z">
                  <w:rPr>
                    <w:rFonts w:ascii="Times New Roman" w:eastAsia="Times New Roman" w:hAnsi="Times New Roman" w:cs="Times New Roman"/>
                    <w:sz w:val="26"/>
                    <w:szCs w:val="26"/>
                  </w:rPr>
                </w:rPrChange>
              </w:rPr>
              <w:t>Ngoại lệ:</w:t>
            </w:r>
          </w:p>
          <w:p w14:paraId="5D8FCB6C" w14:textId="77777777" w:rsidR="11F45B28" w:rsidRPr="00476848" w:rsidRDefault="11F45B28" w:rsidP="11F45B28">
            <w:pPr>
              <w:widowControl w:val="0"/>
              <w:spacing w:line="240" w:lineRule="auto"/>
              <w:ind w:left="94"/>
              <w:rPr>
                <w:rFonts w:ascii="Times New Roman" w:eastAsia="Times New Roman" w:hAnsi="Times New Roman" w:cs="Times New Roman"/>
                <w:sz w:val="24"/>
                <w:szCs w:val="24"/>
                <w:rPrChange w:id="6620"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621" w:author="Kiên Lê Trung" w:date="2024-12-25T13:54:00Z" w16du:dateUtc="2024-12-25T06:54:00Z">
                  <w:rPr>
                    <w:rFonts w:ascii="Times New Roman" w:eastAsia="Times New Roman" w:hAnsi="Times New Roman" w:cs="Times New Roman"/>
                    <w:sz w:val="26"/>
                    <w:szCs w:val="26"/>
                  </w:rPr>
                </w:rPrChange>
              </w:rPr>
              <w:t xml:space="preserve">    </w:t>
            </w:r>
          </w:p>
        </w:tc>
      </w:tr>
    </w:tbl>
    <w:p w14:paraId="0F948CA9" w14:textId="1E5446E4" w:rsidR="00987FAD" w:rsidRPr="004E2DE7" w:rsidRDefault="004E2DE7" w:rsidP="000B7D33">
      <w:pPr>
        <w:pStyle w:val="Caption"/>
        <w:spacing w:before="240"/>
        <w:rPr>
          <w:rFonts w:eastAsia="Times New Roman" w:cs="Times New Roman"/>
          <w:b/>
          <w:sz w:val="26"/>
          <w:szCs w:val="26"/>
          <w:lang w:val="en-US"/>
          <w:rPrChange w:id="6622" w:author="Kiên Lê Trung" w:date="2024-12-25T12:54:00Z" w16du:dateUtc="2024-12-25T05:54:00Z">
            <w:rPr>
              <w:rFonts w:ascii="Times New Roman" w:eastAsia="Times New Roman" w:hAnsi="Times New Roman" w:cs="Times New Roman"/>
              <w:b/>
              <w:sz w:val="26"/>
              <w:szCs w:val="26"/>
            </w:rPr>
          </w:rPrChange>
        </w:rPr>
        <w:pPrChange w:id="6623" w:author="Kiên Lê Trung" w:date="2024-12-25T15:21:00Z" w16du:dateUtc="2024-12-25T08:21:00Z">
          <w:pPr>
            <w:pStyle w:val="ListParagraph"/>
          </w:pPr>
        </w:pPrChange>
      </w:pPr>
      <w:bookmarkStart w:id="6624" w:name="_Toc186028251"/>
      <w:ins w:id="6625" w:author="Kiên Lê Trung" w:date="2024-12-25T12:54:00Z" w16du:dateUtc="2024-12-25T05:54:00Z">
        <w:r>
          <w:t xml:space="preserve">Bảng </w:t>
        </w:r>
      </w:ins>
      <w:ins w:id="6626" w:author="Kiên Lê Trung" w:date="2024-12-25T12:56:00Z" w16du:dateUtc="2024-12-25T05:56:00Z">
        <w:r w:rsidR="00115DF8">
          <w:fldChar w:fldCharType="begin"/>
        </w:r>
        <w:r w:rsidR="00115DF8">
          <w:instrText xml:space="preserve"> STYLEREF 1 \s </w:instrText>
        </w:r>
      </w:ins>
      <w:r w:rsidR="00115DF8">
        <w:fldChar w:fldCharType="separate"/>
      </w:r>
      <w:r w:rsidR="00115DF8">
        <w:rPr>
          <w:noProof/>
        </w:rPr>
        <w:t>2</w:t>
      </w:r>
      <w:ins w:id="6627" w:author="Kiên Lê Trung" w:date="2024-12-25T12:56:00Z" w16du:dateUtc="2024-12-25T05:56:00Z">
        <w:r w:rsidR="00115DF8">
          <w:fldChar w:fldCharType="end"/>
        </w:r>
        <w:r w:rsidR="00115DF8">
          <w:t>.</w:t>
        </w:r>
        <w:r w:rsidR="00115DF8">
          <w:fldChar w:fldCharType="begin"/>
        </w:r>
        <w:r w:rsidR="00115DF8">
          <w:instrText xml:space="preserve"> SEQ Bảng \* ARABIC \s 1 </w:instrText>
        </w:r>
      </w:ins>
      <w:r w:rsidR="00115DF8">
        <w:fldChar w:fldCharType="separate"/>
      </w:r>
      <w:ins w:id="6628" w:author="Kiên Lê Trung" w:date="2024-12-26T02:17:00Z" w16du:dateUtc="2024-12-25T19:17:00Z">
        <w:r w:rsidR="00F25160">
          <w:rPr>
            <w:noProof/>
          </w:rPr>
          <w:t>29</w:t>
        </w:r>
      </w:ins>
      <w:ins w:id="6629" w:author="Kiên Lê Trung" w:date="2024-12-25T12:56:00Z" w16du:dateUtc="2024-12-25T05:56:00Z">
        <w:r w:rsidR="00115DF8">
          <w:fldChar w:fldCharType="end"/>
        </w:r>
      </w:ins>
      <w:ins w:id="6630" w:author="Kiên Lê Trung" w:date="2024-12-25T12:54:00Z" w16du:dateUtc="2024-12-25T05:54:00Z">
        <w:r>
          <w:rPr>
            <w:lang w:val="en-US"/>
          </w:rPr>
          <w:t xml:space="preserve"> Kịch bản người quản trị xóa danh mục</w:t>
        </w:r>
        <w:bookmarkEnd w:id="6624"/>
        <w:r>
          <w:rPr>
            <w:lang w:val="en-US"/>
          </w:rPr>
          <w:t xml:space="preserve"> </w:t>
        </w:r>
      </w:ins>
    </w:p>
    <w:p w14:paraId="3F9B5A61" w14:textId="1BB87CB3" w:rsidR="00987FAD" w:rsidRPr="00476848" w:rsidRDefault="0D409C1B" w:rsidP="00034C0F">
      <w:pPr>
        <w:pStyle w:val="ListParagraph"/>
        <w:numPr>
          <w:ilvl w:val="0"/>
          <w:numId w:val="120"/>
        </w:numPr>
        <w:rPr>
          <w:rFonts w:ascii="Times New Roman" w:eastAsia="Times New Roman" w:hAnsi="Times New Roman" w:cs="Times New Roman"/>
          <w:b/>
          <w:sz w:val="24"/>
          <w:szCs w:val="24"/>
          <w:rPrChange w:id="6631" w:author="Kiên Lê Trung" w:date="2024-12-25T13:54:00Z" w16du:dateUtc="2024-12-25T06:54:00Z">
            <w:rPr>
              <w:rFonts w:ascii="Times New Roman" w:eastAsia="Times New Roman" w:hAnsi="Times New Roman" w:cs="Times New Roman"/>
              <w:b/>
              <w:sz w:val="26"/>
              <w:szCs w:val="26"/>
            </w:rPr>
          </w:rPrChange>
        </w:rPr>
      </w:pPr>
      <w:r w:rsidRPr="00476848">
        <w:rPr>
          <w:rFonts w:ascii="Times New Roman" w:eastAsia="Times New Roman" w:hAnsi="Times New Roman" w:cs="Times New Roman"/>
          <w:b/>
          <w:sz w:val="24"/>
          <w:szCs w:val="24"/>
          <w:rPrChange w:id="6632" w:author="Kiên Lê Trung" w:date="2024-12-25T13:54:00Z" w16du:dateUtc="2024-12-25T06:54:00Z">
            <w:rPr>
              <w:rFonts w:ascii="Times New Roman" w:eastAsia="Times New Roman" w:hAnsi="Times New Roman" w:cs="Times New Roman"/>
              <w:b/>
              <w:sz w:val="26"/>
              <w:szCs w:val="26"/>
            </w:rPr>
          </w:rPrChange>
        </w:rPr>
        <w:t xml:space="preserve">Chức năng quản lý nhãn hiệu </w:t>
      </w:r>
    </w:p>
    <w:p w14:paraId="5D283170" w14:textId="54CB71AE" w:rsidR="00987FAD" w:rsidRPr="00476848" w:rsidRDefault="0D409C1B" w:rsidP="00EE7201">
      <w:pPr>
        <w:pStyle w:val="ListParagraph"/>
        <w:numPr>
          <w:ilvl w:val="0"/>
          <w:numId w:val="121"/>
        </w:numPr>
        <w:rPr>
          <w:rFonts w:ascii="Times New Roman" w:eastAsia="Times New Roman" w:hAnsi="Times New Roman" w:cs="Times New Roman"/>
          <w:sz w:val="24"/>
          <w:szCs w:val="24"/>
          <w:rPrChange w:id="6633"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634" w:author="Kiên Lê Trung" w:date="2024-12-25T13:54:00Z" w16du:dateUtc="2024-12-25T06:54:00Z">
            <w:rPr>
              <w:rFonts w:ascii="Times New Roman" w:eastAsia="Times New Roman" w:hAnsi="Times New Roman" w:cs="Times New Roman"/>
              <w:sz w:val="26"/>
              <w:szCs w:val="26"/>
            </w:rPr>
          </w:rPrChange>
        </w:rPr>
        <w:t>Kịch bản chức năng thêm nhãn hiệu</w:t>
      </w:r>
    </w:p>
    <w:p w14:paraId="19F48828" w14:textId="5829F851" w:rsidR="0D409C1B" w:rsidRPr="00476848" w:rsidRDefault="0D409C1B" w:rsidP="00034C0F">
      <w:pPr>
        <w:pStyle w:val="ListParagraph"/>
        <w:rPr>
          <w:rFonts w:ascii="Times New Roman" w:eastAsia="Times New Roman" w:hAnsi="Times New Roman" w:cs="Times New Roman"/>
          <w:sz w:val="24"/>
          <w:szCs w:val="24"/>
          <w:rPrChange w:id="6635"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636" w:author="Kiên Lê Trung" w:date="2024-12-25T13:54:00Z" w16du:dateUtc="2024-12-25T06:54:00Z">
            <w:rPr>
              <w:rFonts w:ascii="Times New Roman" w:eastAsia="Times New Roman" w:hAnsi="Times New Roman" w:cs="Times New Roman"/>
              <w:sz w:val="26"/>
              <w:szCs w:val="26"/>
            </w:rPr>
          </w:rPrChange>
        </w:rPr>
        <w:t xml:space="preserve">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11F45B28" w:rsidRPr="00476848" w14:paraId="0246F5C9" w14:textId="77777777" w:rsidTr="59001287">
        <w:trPr>
          <w:trHeight w:val="300"/>
        </w:trPr>
        <w:tc>
          <w:tcPr>
            <w:tcW w:w="2655" w:type="dxa"/>
            <w:shd w:val="clear" w:color="auto" w:fill="auto"/>
            <w:tcMar>
              <w:top w:w="100" w:type="dxa"/>
              <w:left w:w="100" w:type="dxa"/>
              <w:bottom w:w="100" w:type="dxa"/>
              <w:right w:w="100" w:type="dxa"/>
            </w:tcMar>
          </w:tcPr>
          <w:p w14:paraId="5671C041" w14:textId="62FE0A02" w:rsidR="11F45B28" w:rsidRPr="00476848" w:rsidRDefault="00983677" w:rsidP="11F45B28">
            <w:pPr>
              <w:widowControl w:val="0"/>
              <w:spacing w:line="240" w:lineRule="auto"/>
              <w:ind w:left="94"/>
              <w:rPr>
                <w:rFonts w:ascii="Times New Roman" w:eastAsia="Times New Roman" w:hAnsi="Times New Roman" w:cs="Times New Roman"/>
                <w:sz w:val="24"/>
                <w:szCs w:val="24"/>
                <w:rPrChange w:id="6637"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638" w:author="Kiên Lê Trung" w:date="2024-12-25T13:54:00Z" w16du:dateUtc="2024-12-25T06:54:00Z">
                  <w:rPr>
                    <w:rFonts w:ascii="Times New Roman" w:eastAsia="Times New Roman" w:hAnsi="Times New Roman" w:cs="Times New Roman"/>
                    <w:sz w:val="26"/>
                    <w:szCs w:val="26"/>
                  </w:rPr>
                </w:rPrChange>
              </w:rPr>
              <w:t>Usecase</w:t>
            </w:r>
          </w:p>
        </w:tc>
        <w:tc>
          <w:tcPr>
            <w:tcW w:w="5625" w:type="dxa"/>
            <w:shd w:val="clear" w:color="auto" w:fill="auto"/>
            <w:tcMar>
              <w:top w:w="100" w:type="dxa"/>
              <w:left w:w="100" w:type="dxa"/>
              <w:bottom w:w="100" w:type="dxa"/>
              <w:right w:w="100" w:type="dxa"/>
            </w:tcMar>
          </w:tcPr>
          <w:p w14:paraId="1FD1DAA5" w14:textId="3C9A311A" w:rsidR="11F45B28" w:rsidRPr="00476848" w:rsidRDefault="11F45B28" w:rsidP="11F45B28">
            <w:pPr>
              <w:widowControl w:val="0"/>
              <w:spacing w:line="240" w:lineRule="auto"/>
              <w:rPr>
                <w:rFonts w:ascii="Times New Roman" w:eastAsia="Times New Roman" w:hAnsi="Times New Roman" w:cs="Times New Roman"/>
                <w:sz w:val="24"/>
                <w:szCs w:val="24"/>
                <w:rPrChange w:id="6639"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640" w:author="Kiên Lê Trung" w:date="2024-12-25T13:54:00Z" w16du:dateUtc="2024-12-25T06:54:00Z">
                  <w:rPr>
                    <w:rFonts w:ascii="Times New Roman" w:eastAsia="Times New Roman" w:hAnsi="Times New Roman" w:cs="Times New Roman"/>
                    <w:sz w:val="26"/>
                    <w:szCs w:val="26"/>
                  </w:rPr>
                </w:rPrChange>
              </w:rPr>
              <w:t xml:space="preserve">Thêm </w:t>
            </w:r>
            <w:r w:rsidR="32090FCA" w:rsidRPr="00476848">
              <w:rPr>
                <w:rFonts w:ascii="Times New Roman" w:eastAsia="Times New Roman" w:hAnsi="Times New Roman" w:cs="Times New Roman"/>
                <w:sz w:val="24"/>
                <w:szCs w:val="24"/>
                <w:rPrChange w:id="6641" w:author="Kiên Lê Trung" w:date="2024-12-25T13:54:00Z" w16du:dateUtc="2024-12-25T06:54:00Z">
                  <w:rPr>
                    <w:rFonts w:ascii="Times New Roman" w:eastAsia="Times New Roman" w:hAnsi="Times New Roman" w:cs="Times New Roman"/>
                    <w:sz w:val="26"/>
                    <w:szCs w:val="26"/>
                  </w:rPr>
                </w:rPrChange>
              </w:rPr>
              <w:t xml:space="preserve">nhãn hiệu </w:t>
            </w:r>
            <w:r w:rsidRPr="00476848">
              <w:rPr>
                <w:rFonts w:ascii="Times New Roman" w:eastAsia="Times New Roman" w:hAnsi="Times New Roman" w:cs="Times New Roman"/>
                <w:sz w:val="24"/>
                <w:szCs w:val="24"/>
                <w:rPrChange w:id="6642" w:author="Kiên Lê Trung" w:date="2024-12-25T13:54:00Z" w16du:dateUtc="2024-12-25T06:54:00Z">
                  <w:rPr>
                    <w:rFonts w:ascii="Times New Roman" w:eastAsia="Times New Roman" w:hAnsi="Times New Roman" w:cs="Times New Roman"/>
                    <w:sz w:val="26"/>
                    <w:szCs w:val="26"/>
                  </w:rPr>
                </w:rPrChange>
              </w:rPr>
              <w:t xml:space="preserve"> </w:t>
            </w:r>
          </w:p>
        </w:tc>
      </w:tr>
      <w:tr w:rsidR="11F45B28" w:rsidRPr="00476848" w14:paraId="211D16FC" w14:textId="77777777" w:rsidTr="59001287">
        <w:trPr>
          <w:trHeight w:val="300"/>
        </w:trPr>
        <w:tc>
          <w:tcPr>
            <w:tcW w:w="2655" w:type="dxa"/>
            <w:shd w:val="clear" w:color="auto" w:fill="auto"/>
            <w:tcMar>
              <w:top w:w="100" w:type="dxa"/>
              <w:left w:w="100" w:type="dxa"/>
              <w:bottom w:w="100" w:type="dxa"/>
              <w:right w:w="100" w:type="dxa"/>
            </w:tcMar>
          </w:tcPr>
          <w:p w14:paraId="5518D936" w14:textId="77777777" w:rsidR="11F45B28" w:rsidRPr="00476848" w:rsidRDefault="11F45B28" w:rsidP="11F45B28">
            <w:pPr>
              <w:widowControl w:val="0"/>
              <w:spacing w:line="240" w:lineRule="auto"/>
              <w:ind w:left="94"/>
              <w:rPr>
                <w:rFonts w:ascii="Times New Roman" w:eastAsia="Times New Roman" w:hAnsi="Times New Roman" w:cs="Times New Roman"/>
                <w:sz w:val="24"/>
                <w:szCs w:val="24"/>
                <w:rPrChange w:id="6643"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644" w:author="Kiên Lê Trung" w:date="2024-12-25T13:54:00Z" w16du:dateUtc="2024-12-25T06:54:00Z">
                  <w:rPr>
                    <w:rFonts w:ascii="Times New Roman" w:eastAsia="Times New Roman" w:hAnsi="Times New Roman" w:cs="Times New Roman"/>
                    <w:sz w:val="26"/>
                    <w:szCs w:val="26"/>
                  </w:rPr>
                </w:rPrChange>
              </w:rPr>
              <w:t>Actor</w:t>
            </w:r>
          </w:p>
        </w:tc>
        <w:tc>
          <w:tcPr>
            <w:tcW w:w="5625" w:type="dxa"/>
            <w:shd w:val="clear" w:color="auto" w:fill="auto"/>
            <w:tcMar>
              <w:top w:w="100" w:type="dxa"/>
              <w:left w:w="100" w:type="dxa"/>
              <w:bottom w:w="100" w:type="dxa"/>
              <w:right w:w="100" w:type="dxa"/>
            </w:tcMar>
          </w:tcPr>
          <w:p w14:paraId="22BEB20F" w14:textId="77777777" w:rsidR="11F45B28" w:rsidRPr="00476848" w:rsidRDefault="11F45B28" w:rsidP="11F45B28">
            <w:pPr>
              <w:widowControl w:val="0"/>
              <w:spacing w:line="240" w:lineRule="auto"/>
              <w:rPr>
                <w:rFonts w:ascii="Times New Roman" w:eastAsia="Times New Roman" w:hAnsi="Times New Roman" w:cs="Times New Roman"/>
                <w:sz w:val="24"/>
                <w:szCs w:val="24"/>
                <w:rPrChange w:id="6645"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646" w:author="Kiên Lê Trung" w:date="2024-12-25T13:54:00Z" w16du:dateUtc="2024-12-25T06:54:00Z">
                  <w:rPr>
                    <w:rFonts w:ascii="Times New Roman" w:eastAsia="Times New Roman" w:hAnsi="Times New Roman" w:cs="Times New Roman"/>
                    <w:sz w:val="26"/>
                    <w:szCs w:val="26"/>
                  </w:rPr>
                </w:rPrChange>
              </w:rPr>
              <w:t xml:space="preserve">Người quản trị </w:t>
            </w:r>
          </w:p>
        </w:tc>
      </w:tr>
      <w:tr w:rsidR="11F45B28" w:rsidRPr="00476848" w14:paraId="0DC923DE" w14:textId="77777777" w:rsidTr="59001287">
        <w:trPr>
          <w:trHeight w:val="300"/>
        </w:trPr>
        <w:tc>
          <w:tcPr>
            <w:tcW w:w="2655" w:type="dxa"/>
            <w:shd w:val="clear" w:color="auto" w:fill="auto"/>
            <w:tcMar>
              <w:top w:w="100" w:type="dxa"/>
              <w:left w:w="100" w:type="dxa"/>
              <w:bottom w:w="100" w:type="dxa"/>
              <w:right w:w="100" w:type="dxa"/>
            </w:tcMar>
          </w:tcPr>
          <w:p w14:paraId="472511A3" w14:textId="77777777" w:rsidR="11F45B28" w:rsidRPr="00476848" w:rsidRDefault="11F45B28" w:rsidP="11F45B28">
            <w:pPr>
              <w:widowControl w:val="0"/>
              <w:spacing w:line="240" w:lineRule="auto"/>
              <w:ind w:left="94"/>
              <w:rPr>
                <w:rFonts w:ascii="Times New Roman" w:eastAsia="Times New Roman" w:hAnsi="Times New Roman" w:cs="Times New Roman"/>
                <w:sz w:val="24"/>
                <w:szCs w:val="24"/>
                <w:rPrChange w:id="6647"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648" w:author="Kiên Lê Trung" w:date="2024-12-25T13:54:00Z" w16du:dateUtc="2024-12-25T06:54:00Z">
                  <w:rPr>
                    <w:rFonts w:ascii="Times New Roman" w:eastAsia="Times New Roman" w:hAnsi="Times New Roman" w:cs="Times New Roman"/>
                    <w:sz w:val="26"/>
                    <w:szCs w:val="26"/>
                  </w:rPr>
                </w:rPrChange>
              </w:rPr>
              <w:t>Tiền điều kiện</w:t>
            </w:r>
          </w:p>
        </w:tc>
        <w:tc>
          <w:tcPr>
            <w:tcW w:w="5625" w:type="dxa"/>
            <w:shd w:val="clear" w:color="auto" w:fill="auto"/>
            <w:tcMar>
              <w:top w:w="100" w:type="dxa"/>
              <w:left w:w="100" w:type="dxa"/>
              <w:bottom w:w="100" w:type="dxa"/>
              <w:right w:w="100" w:type="dxa"/>
            </w:tcMar>
          </w:tcPr>
          <w:p w14:paraId="3B82B259" w14:textId="77777777" w:rsidR="11F45B28" w:rsidRPr="00476848" w:rsidRDefault="11F45B28" w:rsidP="11F45B28">
            <w:pPr>
              <w:widowControl w:val="0"/>
              <w:spacing w:line="240" w:lineRule="auto"/>
              <w:rPr>
                <w:rFonts w:ascii="Times New Roman" w:eastAsia="Times New Roman" w:hAnsi="Times New Roman" w:cs="Times New Roman"/>
                <w:sz w:val="24"/>
                <w:szCs w:val="24"/>
                <w:rPrChange w:id="6649"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650" w:author="Kiên Lê Trung" w:date="2024-12-25T13:54:00Z" w16du:dateUtc="2024-12-25T06:54:00Z">
                  <w:rPr>
                    <w:rFonts w:ascii="Times New Roman" w:eastAsia="Times New Roman" w:hAnsi="Times New Roman" w:cs="Times New Roman"/>
                    <w:sz w:val="26"/>
                    <w:szCs w:val="26"/>
                  </w:rPr>
                </w:rPrChange>
              </w:rPr>
              <w:t>Người quản trị đã đăng nhập thành công vào hệ thống</w:t>
            </w:r>
          </w:p>
        </w:tc>
      </w:tr>
      <w:tr w:rsidR="11F45B28" w:rsidRPr="00476848" w14:paraId="1F7CB52B" w14:textId="77777777" w:rsidTr="59001287">
        <w:trPr>
          <w:trHeight w:val="300"/>
        </w:trPr>
        <w:tc>
          <w:tcPr>
            <w:tcW w:w="2655" w:type="dxa"/>
            <w:shd w:val="clear" w:color="auto" w:fill="auto"/>
            <w:tcMar>
              <w:top w:w="100" w:type="dxa"/>
              <w:left w:w="100" w:type="dxa"/>
              <w:bottom w:w="100" w:type="dxa"/>
              <w:right w:w="100" w:type="dxa"/>
            </w:tcMar>
          </w:tcPr>
          <w:p w14:paraId="37C643C2" w14:textId="77777777" w:rsidR="11F45B28" w:rsidRPr="00476848" w:rsidRDefault="11F45B28" w:rsidP="11F45B28">
            <w:pPr>
              <w:widowControl w:val="0"/>
              <w:spacing w:before="3" w:line="240" w:lineRule="auto"/>
              <w:ind w:left="141"/>
              <w:rPr>
                <w:rFonts w:ascii="Times New Roman" w:eastAsia="Times New Roman" w:hAnsi="Times New Roman" w:cs="Times New Roman"/>
                <w:sz w:val="24"/>
                <w:szCs w:val="24"/>
                <w:rPrChange w:id="6651"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652" w:author="Kiên Lê Trung" w:date="2024-12-25T13:54:00Z" w16du:dateUtc="2024-12-25T06:54:00Z">
                  <w:rPr>
                    <w:rFonts w:ascii="Times New Roman" w:eastAsia="Times New Roman" w:hAnsi="Times New Roman" w:cs="Times New Roman"/>
                    <w:sz w:val="26"/>
                    <w:szCs w:val="26"/>
                  </w:rPr>
                </w:rPrChange>
              </w:rPr>
              <w:t>Hậu điều kiện</w:t>
            </w:r>
          </w:p>
        </w:tc>
        <w:tc>
          <w:tcPr>
            <w:tcW w:w="5625" w:type="dxa"/>
            <w:shd w:val="clear" w:color="auto" w:fill="auto"/>
            <w:tcMar>
              <w:top w:w="100" w:type="dxa"/>
              <w:left w:w="100" w:type="dxa"/>
              <w:bottom w:w="100" w:type="dxa"/>
              <w:right w:w="100" w:type="dxa"/>
            </w:tcMar>
          </w:tcPr>
          <w:p w14:paraId="5A981723" w14:textId="5A2FAFB7" w:rsidR="11F45B28" w:rsidRPr="00476848" w:rsidRDefault="11F45B28" w:rsidP="11F45B28">
            <w:pPr>
              <w:spacing w:line="240" w:lineRule="auto"/>
              <w:rPr>
                <w:rFonts w:ascii="Times New Roman" w:eastAsia="Times New Roman" w:hAnsi="Times New Roman" w:cs="Times New Roman"/>
                <w:sz w:val="24"/>
                <w:szCs w:val="24"/>
                <w:rPrChange w:id="6653"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654" w:author="Kiên Lê Trung" w:date="2024-12-25T13:54:00Z" w16du:dateUtc="2024-12-25T06:54:00Z">
                  <w:rPr>
                    <w:rFonts w:ascii="Times New Roman" w:eastAsia="Times New Roman" w:hAnsi="Times New Roman" w:cs="Times New Roman"/>
                    <w:sz w:val="26"/>
                    <w:szCs w:val="26"/>
                  </w:rPr>
                </w:rPrChange>
              </w:rPr>
              <w:t xml:space="preserve">Người quản trị thêm </w:t>
            </w:r>
            <w:r w:rsidR="7B2E2675" w:rsidRPr="00476848">
              <w:rPr>
                <w:rFonts w:ascii="Times New Roman" w:eastAsia="Times New Roman" w:hAnsi="Times New Roman" w:cs="Times New Roman"/>
                <w:sz w:val="24"/>
                <w:szCs w:val="24"/>
                <w:rPrChange w:id="6655" w:author="Kiên Lê Trung" w:date="2024-12-25T13:54:00Z" w16du:dateUtc="2024-12-25T06:54:00Z">
                  <w:rPr>
                    <w:rFonts w:ascii="Times New Roman" w:eastAsia="Times New Roman" w:hAnsi="Times New Roman" w:cs="Times New Roman"/>
                    <w:sz w:val="26"/>
                    <w:szCs w:val="26"/>
                  </w:rPr>
                </w:rPrChange>
              </w:rPr>
              <w:t>nhãn hiệu</w:t>
            </w:r>
            <w:r w:rsidRPr="00476848">
              <w:rPr>
                <w:rFonts w:ascii="Times New Roman" w:eastAsia="Times New Roman" w:hAnsi="Times New Roman" w:cs="Times New Roman"/>
                <w:sz w:val="24"/>
                <w:szCs w:val="24"/>
                <w:rPrChange w:id="6656" w:author="Kiên Lê Trung" w:date="2024-12-25T13:54:00Z" w16du:dateUtc="2024-12-25T06:54:00Z">
                  <w:rPr>
                    <w:rFonts w:ascii="Times New Roman" w:eastAsia="Times New Roman" w:hAnsi="Times New Roman" w:cs="Times New Roman"/>
                    <w:sz w:val="26"/>
                    <w:szCs w:val="26"/>
                  </w:rPr>
                </w:rPrChange>
              </w:rPr>
              <w:t xml:space="preserve"> thành công</w:t>
            </w:r>
          </w:p>
        </w:tc>
      </w:tr>
      <w:tr w:rsidR="11F45B28" w:rsidRPr="00476848" w14:paraId="27ECC8CB" w14:textId="77777777" w:rsidTr="59001287">
        <w:trPr>
          <w:trHeight w:val="480"/>
        </w:trPr>
        <w:tc>
          <w:tcPr>
            <w:tcW w:w="8280" w:type="dxa"/>
            <w:gridSpan w:val="2"/>
            <w:shd w:val="clear" w:color="auto" w:fill="auto"/>
            <w:tcMar>
              <w:top w:w="100" w:type="dxa"/>
              <w:left w:w="100" w:type="dxa"/>
              <w:bottom w:w="100" w:type="dxa"/>
              <w:right w:w="100" w:type="dxa"/>
            </w:tcMar>
          </w:tcPr>
          <w:p w14:paraId="033DDABC" w14:textId="77777777" w:rsidR="11F45B28" w:rsidRPr="00476848" w:rsidRDefault="11F45B28" w:rsidP="00034C0F">
            <w:pPr>
              <w:widowControl w:val="0"/>
              <w:ind w:left="94"/>
              <w:rPr>
                <w:rFonts w:ascii="Times New Roman" w:eastAsia="Times New Roman" w:hAnsi="Times New Roman" w:cs="Times New Roman"/>
                <w:sz w:val="24"/>
                <w:szCs w:val="24"/>
                <w:rPrChange w:id="6657"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658" w:author="Kiên Lê Trung" w:date="2024-12-25T13:54:00Z" w16du:dateUtc="2024-12-25T06:54:00Z">
                  <w:rPr>
                    <w:rFonts w:ascii="Times New Roman" w:eastAsia="Times New Roman" w:hAnsi="Times New Roman" w:cs="Times New Roman"/>
                    <w:sz w:val="26"/>
                    <w:szCs w:val="26"/>
                  </w:rPr>
                </w:rPrChange>
              </w:rPr>
              <w:t>Chuỗi sự kiện chính</w:t>
            </w:r>
          </w:p>
          <w:p w14:paraId="5549EDB4" w14:textId="0204A709" w:rsidR="11F45B28" w:rsidRPr="00476848" w:rsidRDefault="11F45B28" w:rsidP="00B3603C">
            <w:pPr>
              <w:pStyle w:val="ListParagraph"/>
              <w:widowControl w:val="0"/>
              <w:numPr>
                <w:ilvl w:val="0"/>
                <w:numId w:val="25"/>
              </w:numPr>
              <w:rPr>
                <w:rFonts w:ascii="Times New Roman" w:eastAsia="Times New Roman" w:hAnsi="Times New Roman" w:cs="Times New Roman"/>
                <w:sz w:val="24"/>
                <w:szCs w:val="24"/>
                <w:rPrChange w:id="6659"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660" w:author="Kiên Lê Trung" w:date="2024-12-25T13:54:00Z" w16du:dateUtc="2024-12-25T06:54:00Z">
                  <w:rPr>
                    <w:rFonts w:ascii="Times New Roman" w:eastAsia="Times New Roman" w:hAnsi="Times New Roman" w:cs="Times New Roman"/>
                    <w:sz w:val="26"/>
                    <w:szCs w:val="26"/>
                  </w:rPr>
                </w:rPrChange>
              </w:rPr>
              <w:t xml:space="preserve">Người quản trị đăng nhập thành công và đang ở Trang chủ </w:t>
            </w:r>
          </w:p>
          <w:p w14:paraId="7128EE4B" w14:textId="2DF31B70" w:rsidR="11F45B28" w:rsidRPr="00476848" w:rsidRDefault="11F45B28" w:rsidP="00B3603C">
            <w:pPr>
              <w:pStyle w:val="ListParagraph"/>
              <w:widowControl w:val="0"/>
              <w:numPr>
                <w:ilvl w:val="0"/>
                <w:numId w:val="25"/>
              </w:numPr>
              <w:rPr>
                <w:rFonts w:ascii="Times New Roman" w:eastAsia="Times New Roman" w:hAnsi="Times New Roman" w:cs="Times New Roman"/>
                <w:sz w:val="24"/>
                <w:szCs w:val="24"/>
                <w:rPrChange w:id="6661"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662" w:author="Kiên Lê Trung" w:date="2024-12-25T13:54:00Z" w16du:dateUtc="2024-12-25T06:54:00Z">
                  <w:rPr>
                    <w:rFonts w:ascii="Times New Roman" w:eastAsia="Times New Roman" w:hAnsi="Times New Roman" w:cs="Times New Roman"/>
                    <w:sz w:val="26"/>
                    <w:szCs w:val="26"/>
                  </w:rPr>
                </w:rPrChange>
              </w:rPr>
              <w:t xml:space="preserve">Người quản trị chọn Quản lý </w:t>
            </w:r>
            <w:r w:rsidR="290AD8D9" w:rsidRPr="00476848">
              <w:rPr>
                <w:rFonts w:ascii="Times New Roman" w:eastAsia="Times New Roman" w:hAnsi="Times New Roman" w:cs="Times New Roman"/>
                <w:sz w:val="24"/>
                <w:szCs w:val="24"/>
                <w:rPrChange w:id="6663" w:author="Kiên Lê Trung" w:date="2024-12-25T13:54:00Z" w16du:dateUtc="2024-12-25T06:54:00Z">
                  <w:rPr>
                    <w:rFonts w:ascii="Times New Roman" w:eastAsia="Times New Roman" w:hAnsi="Times New Roman" w:cs="Times New Roman"/>
                    <w:sz w:val="26"/>
                    <w:szCs w:val="26"/>
                  </w:rPr>
                </w:rPrChange>
              </w:rPr>
              <w:t xml:space="preserve">nhãn hiệu </w:t>
            </w:r>
            <w:r w:rsidRPr="00476848">
              <w:rPr>
                <w:rFonts w:ascii="Times New Roman" w:eastAsia="Times New Roman" w:hAnsi="Times New Roman" w:cs="Times New Roman"/>
                <w:sz w:val="24"/>
                <w:szCs w:val="24"/>
                <w:rPrChange w:id="6664" w:author="Kiên Lê Trung" w:date="2024-12-25T13:54:00Z" w16du:dateUtc="2024-12-25T06:54:00Z">
                  <w:rPr>
                    <w:rFonts w:ascii="Times New Roman" w:eastAsia="Times New Roman" w:hAnsi="Times New Roman" w:cs="Times New Roman"/>
                    <w:sz w:val="26"/>
                    <w:szCs w:val="26"/>
                  </w:rPr>
                </w:rPrChange>
              </w:rPr>
              <w:t>.</w:t>
            </w:r>
          </w:p>
          <w:p w14:paraId="3BBB4F25" w14:textId="430B0CE0" w:rsidR="00B3603C" w:rsidRPr="002256E2" w:rsidRDefault="00B3603C" w:rsidP="00B3603C">
            <w:pPr>
              <w:pStyle w:val="ListParagraph"/>
              <w:widowControl w:val="0"/>
              <w:numPr>
                <w:ilvl w:val="0"/>
                <w:numId w:val="25"/>
              </w:numPr>
              <w:rPr>
                <w:ins w:id="6665" w:author="Kiên Lê Trung" w:date="2024-12-25T15:22:00Z" w16du:dateUtc="2024-12-25T08:22:00Z"/>
                <w:rFonts w:ascii="Times New Roman" w:eastAsia="Times New Roman" w:hAnsi="Times New Roman" w:cs="Times New Roman"/>
                <w:sz w:val="24"/>
                <w:szCs w:val="24"/>
              </w:rPr>
            </w:pPr>
            <w:ins w:id="6666" w:author="Kiên Lê Trung" w:date="2024-12-25T15:22:00Z" w16du:dateUtc="2024-12-25T08:22:00Z">
              <w:r w:rsidRPr="002256E2">
                <w:rPr>
                  <w:rFonts w:ascii="Times New Roman" w:eastAsia="Times New Roman" w:hAnsi="Times New Roman" w:cs="Times New Roman"/>
                  <w:sz w:val="24"/>
                  <w:szCs w:val="24"/>
                </w:rPr>
                <w:t xml:space="preserve">Hệ thống sẽ hiển thị danh sách các danh mục </w:t>
              </w:r>
              <w:r>
                <w:rPr>
                  <w:rFonts w:ascii="Times New Roman" w:eastAsia="Times New Roman" w:hAnsi="Times New Roman" w:cs="Times New Roman"/>
                  <w:sz w:val="24"/>
                  <w:szCs w:val="24"/>
                  <w:lang w:val="en-US"/>
                </w:rPr>
                <w:t xml:space="preserve">gồm có các trường Tên nhãn hiệu,ảnh, mô tả, Trạng thái, Ngày tạo, Ngày chính sửa lần cuối , các thao tác: sửa, xóa và nút Thêm mới, tìm kiếm, Refresh </w:t>
              </w:r>
            </w:ins>
          </w:p>
          <w:p w14:paraId="61915B1A" w14:textId="625C10BF" w:rsidR="11F45B28" w:rsidRPr="00476848" w:rsidDel="00B3603C" w:rsidRDefault="11F45B28" w:rsidP="00B3603C">
            <w:pPr>
              <w:pStyle w:val="ListParagraph"/>
              <w:widowControl w:val="0"/>
              <w:numPr>
                <w:ilvl w:val="0"/>
                <w:numId w:val="25"/>
              </w:numPr>
              <w:rPr>
                <w:del w:id="6667" w:author="Kiên Lê Trung" w:date="2024-12-25T15:22:00Z" w16du:dateUtc="2024-12-25T08:22:00Z"/>
                <w:rFonts w:ascii="Times New Roman" w:eastAsia="Times New Roman" w:hAnsi="Times New Roman" w:cs="Times New Roman"/>
                <w:sz w:val="24"/>
                <w:szCs w:val="24"/>
                <w:rPrChange w:id="6668" w:author="Kiên Lê Trung" w:date="2024-12-25T13:54:00Z" w16du:dateUtc="2024-12-25T06:54:00Z">
                  <w:rPr>
                    <w:del w:id="6669" w:author="Kiên Lê Trung" w:date="2024-12-25T15:22:00Z" w16du:dateUtc="2024-12-25T08:22:00Z"/>
                    <w:rFonts w:ascii="Times New Roman" w:eastAsia="Times New Roman" w:hAnsi="Times New Roman" w:cs="Times New Roman"/>
                    <w:sz w:val="26"/>
                    <w:szCs w:val="26"/>
                  </w:rPr>
                </w:rPrChange>
              </w:rPr>
            </w:pPr>
            <w:del w:id="6670" w:author="Kiên Lê Trung" w:date="2024-12-25T15:22:00Z" w16du:dateUtc="2024-12-25T08:22:00Z">
              <w:r w:rsidRPr="00476848" w:rsidDel="00B3603C">
                <w:rPr>
                  <w:rFonts w:ascii="Times New Roman" w:eastAsia="Times New Roman" w:hAnsi="Times New Roman" w:cs="Times New Roman"/>
                  <w:sz w:val="24"/>
                  <w:szCs w:val="24"/>
                  <w:rPrChange w:id="6671" w:author="Kiên Lê Trung" w:date="2024-12-25T13:54:00Z" w16du:dateUtc="2024-12-25T06:54:00Z">
                    <w:rPr>
                      <w:rFonts w:ascii="Times New Roman" w:eastAsia="Times New Roman" w:hAnsi="Times New Roman" w:cs="Times New Roman"/>
                      <w:sz w:val="26"/>
                      <w:szCs w:val="26"/>
                    </w:rPr>
                  </w:rPrChange>
                </w:rPr>
                <w:delText xml:space="preserve">Hệ thống sẽ hiển thị danh sách các </w:delText>
              </w:r>
              <w:r w:rsidR="64D5EBBE" w:rsidRPr="00476848" w:rsidDel="00B3603C">
                <w:rPr>
                  <w:rFonts w:ascii="Times New Roman" w:eastAsia="Times New Roman" w:hAnsi="Times New Roman" w:cs="Times New Roman"/>
                  <w:sz w:val="24"/>
                  <w:szCs w:val="24"/>
                  <w:rPrChange w:id="6672" w:author="Kiên Lê Trung" w:date="2024-12-25T13:54:00Z" w16du:dateUtc="2024-12-25T06:54:00Z">
                    <w:rPr>
                      <w:rFonts w:ascii="Times New Roman" w:eastAsia="Times New Roman" w:hAnsi="Times New Roman" w:cs="Times New Roman"/>
                      <w:sz w:val="26"/>
                      <w:szCs w:val="26"/>
                    </w:rPr>
                  </w:rPrChange>
                </w:rPr>
                <w:delText>nhãn hiệu</w:delText>
              </w:r>
              <w:r w:rsidRPr="00476848" w:rsidDel="00B3603C">
                <w:rPr>
                  <w:rFonts w:ascii="Times New Roman" w:eastAsia="Times New Roman" w:hAnsi="Times New Roman" w:cs="Times New Roman"/>
                  <w:sz w:val="24"/>
                  <w:szCs w:val="24"/>
                  <w:rPrChange w:id="6673" w:author="Kiên Lê Trung" w:date="2024-12-25T13:54:00Z" w16du:dateUtc="2024-12-25T06:54:00Z">
                    <w:rPr>
                      <w:rFonts w:ascii="Times New Roman" w:eastAsia="Times New Roman" w:hAnsi="Times New Roman" w:cs="Times New Roman"/>
                      <w:sz w:val="26"/>
                      <w:szCs w:val="26"/>
                    </w:rPr>
                  </w:rPrChange>
                </w:rPr>
                <w:delText xml:space="preserve"> đã có </w:delText>
              </w:r>
            </w:del>
          </w:p>
          <w:p w14:paraId="50D72090" w14:textId="156F52F0" w:rsidR="11F45B28" w:rsidRPr="00476848" w:rsidRDefault="11F45B28" w:rsidP="00B3603C">
            <w:pPr>
              <w:pStyle w:val="ListParagraph"/>
              <w:widowControl w:val="0"/>
              <w:numPr>
                <w:ilvl w:val="0"/>
                <w:numId w:val="25"/>
              </w:numPr>
              <w:rPr>
                <w:rFonts w:ascii="Times New Roman" w:eastAsia="Times New Roman" w:hAnsi="Times New Roman" w:cs="Times New Roman"/>
                <w:sz w:val="24"/>
                <w:szCs w:val="24"/>
                <w:rPrChange w:id="6674"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675" w:author="Kiên Lê Trung" w:date="2024-12-25T13:54:00Z" w16du:dateUtc="2024-12-25T06:54:00Z">
                  <w:rPr>
                    <w:rFonts w:ascii="Times New Roman" w:eastAsia="Times New Roman" w:hAnsi="Times New Roman" w:cs="Times New Roman"/>
                    <w:sz w:val="26"/>
                    <w:szCs w:val="26"/>
                  </w:rPr>
                </w:rPrChange>
              </w:rPr>
              <w:t xml:space="preserve">Người quản trị bấm vào Thêm mới </w:t>
            </w:r>
          </w:p>
          <w:p w14:paraId="06978CB5" w14:textId="76BB4615" w:rsidR="11F45B28" w:rsidRPr="00476848" w:rsidRDefault="7BBFD768" w:rsidP="00B3603C">
            <w:pPr>
              <w:pStyle w:val="ListParagraph"/>
              <w:widowControl w:val="0"/>
              <w:numPr>
                <w:ilvl w:val="0"/>
                <w:numId w:val="25"/>
              </w:numPr>
              <w:rPr>
                <w:rFonts w:ascii="Times New Roman" w:eastAsia="Times New Roman" w:hAnsi="Times New Roman" w:cs="Times New Roman"/>
                <w:sz w:val="24"/>
                <w:szCs w:val="24"/>
                <w:rPrChange w:id="6676"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677" w:author="Kiên Lê Trung" w:date="2024-12-25T13:54:00Z" w16du:dateUtc="2024-12-25T06:54:00Z">
                  <w:rPr>
                    <w:rFonts w:ascii="Times New Roman" w:eastAsia="Times New Roman" w:hAnsi="Times New Roman" w:cs="Times New Roman"/>
                    <w:sz w:val="26"/>
                    <w:szCs w:val="26"/>
                  </w:rPr>
                </w:rPrChange>
              </w:rPr>
              <w:t>Hệ thống sẽ hiển thị 1 cái form cho người quản trị điền t</w:t>
            </w:r>
            <w:r w:rsidR="274672F4" w:rsidRPr="00476848">
              <w:rPr>
                <w:rFonts w:ascii="Times New Roman" w:eastAsia="Times New Roman" w:hAnsi="Times New Roman" w:cs="Times New Roman"/>
                <w:sz w:val="24"/>
                <w:szCs w:val="24"/>
                <w:rPrChange w:id="6678" w:author="Kiên Lê Trung" w:date="2024-12-25T13:54:00Z" w16du:dateUtc="2024-12-25T06:54:00Z">
                  <w:rPr>
                    <w:rFonts w:ascii="Times New Roman" w:eastAsia="Times New Roman" w:hAnsi="Times New Roman" w:cs="Times New Roman"/>
                    <w:sz w:val="26"/>
                    <w:szCs w:val="26"/>
                  </w:rPr>
                </w:rPrChange>
              </w:rPr>
              <w:t xml:space="preserve">ên nhãn hiệu </w:t>
            </w:r>
            <w:r w:rsidR="3DBF8655" w:rsidRPr="00476848">
              <w:rPr>
                <w:rFonts w:ascii="Times New Roman" w:eastAsia="Times New Roman" w:hAnsi="Times New Roman" w:cs="Times New Roman"/>
                <w:sz w:val="24"/>
                <w:szCs w:val="24"/>
                <w:rPrChange w:id="6679" w:author="Kiên Lê Trung" w:date="2024-12-25T13:54:00Z" w16du:dateUtc="2024-12-25T06:54:00Z">
                  <w:rPr>
                    <w:rFonts w:ascii="Times New Roman" w:eastAsia="Times New Roman" w:hAnsi="Times New Roman" w:cs="Times New Roman"/>
                    <w:sz w:val="26"/>
                    <w:szCs w:val="26"/>
                  </w:rPr>
                </w:rPrChange>
              </w:rPr>
              <w:t xml:space="preserve"> </w:t>
            </w:r>
            <w:r w:rsidRPr="00476848">
              <w:rPr>
                <w:rFonts w:ascii="Times New Roman" w:eastAsia="Times New Roman" w:hAnsi="Times New Roman" w:cs="Times New Roman"/>
                <w:sz w:val="24"/>
                <w:szCs w:val="24"/>
                <w:rPrChange w:id="6680" w:author="Kiên Lê Trung" w:date="2024-12-25T13:54:00Z" w16du:dateUtc="2024-12-25T06:54:00Z">
                  <w:rPr>
                    <w:rFonts w:ascii="Times New Roman" w:eastAsia="Times New Roman" w:hAnsi="Times New Roman" w:cs="Times New Roman"/>
                    <w:sz w:val="26"/>
                    <w:szCs w:val="26"/>
                  </w:rPr>
                </w:rPrChange>
              </w:rPr>
              <w:t xml:space="preserve"> mới vào </w:t>
            </w:r>
          </w:p>
          <w:p w14:paraId="70183C9B" w14:textId="4387D82E" w:rsidR="11F45B28" w:rsidRPr="00476848" w:rsidRDefault="7BBFD768" w:rsidP="00B3603C">
            <w:pPr>
              <w:pStyle w:val="ListParagraph"/>
              <w:widowControl w:val="0"/>
              <w:numPr>
                <w:ilvl w:val="0"/>
                <w:numId w:val="25"/>
              </w:numPr>
              <w:rPr>
                <w:rFonts w:ascii="Times New Roman" w:eastAsia="Times New Roman" w:hAnsi="Times New Roman" w:cs="Times New Roman"/>
                <w:sz w:val="24"/>
                <w:szCs w:val="24"/>
                <w:rPrChange w:id="6681"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682" w:author="Kiên Lê Trung" w:date="2024-12-25T13:54:00Z" w16du:dateUtc="2024-12-25T06:54:00Z">
                  <w:rPr>
                    <w:rFonts w:ascii="Times New Roman" w:eastAsia="Times New Roman" w:hAnsi="Times New Roman" w:cs="Times New Roman"/>
                    <w:sz w:val="26"/>
                    <w:szCs w:val="26"/>
                  </w:rPr>
                </w:rPrChange>
              </w:rPr>
              <w:t xml:space="preserve">Người quản trị điền tên </w:t>
            </w:r>
            <w:r w:rsidR="1A84BC0C" w:rsidRPr="00476848">
              <w:rPr>
                <w:rFonts w:ascii="Times New Roman" w:eastAsia="Times New Roman" w:hAnsi="Times New Roman" w:cs="Times New Roman"/>
                <w:sz w:val="24"/>
                <w:szCs w:val="24"/>
                <w:rPrChange w:id="6683" w:author="Kiên Lê Trung" w:date="2024-12-25T13:54:00Z" w16du:dateUtc="2024-12-25T06:54:00Z">
                  <w:rPr>
                    <w:rFonts w:ascii="Times New Roman" w:eastAsia="Times New Roman" w:hAnsi="Times New Roman" w:cs="Times New Roman"/>
                    <w:sz w:val="26"/>
                    <w:szCs w:val="26"/>
                  </w:rPr>
                </w:rPrChange>
              </w:rPr>
              <w:t>nhãn hiệu</w:t>
            </w:r>
            <w:r w:rsidRPr="00476848">
              <w:rPr>
                <w:rFonts w:ascii="Times New Roman" w:eastAsia="Times New Roman" w:hAnsi="Times New Roman" w:cs="Times New Roman"/>
                <w:sz w:val="24"/>
                <w:szCs w:val="24"/>
                <w:rPrChange w:id="6684" w:author="Kiên Lê Trung" w:date="2024-12-25T13:54:00Z" w16du:dateUtc="2024-12-25T06:54:00Z">
                  <w:rPr>
                    <w:rFonts w:ascii="Times New Roman" w:eastAsia="Times New Roman" w:hAnsi="Times New Roman" w:cs="Times New Roman"/>
                    <w:sz w:val="26"/>
                    <w:szCs w:val="26"/>
                  </w:rPr>
                </w:rPrChange>
              </w:rPr>
              <w:t xml:space="preserve"> mới vào và bấm chứ OK</w:t>
            </w:r>
          </w:p>
          <w:p w14:paraId="0740E8EC" w14:textId="3E2C0556" w:rsidR="11F45B28" w:rsidRPr="00476848" w:rsidRDefault="7BBFD768" w:rsidP="00B3603C">
            <w:pPr>
              <w:pStyle w:val="ListParagraph"/>
              <w:widowControl w:val="0"/>
              <w:numPr>
                <w:ilvl w:val="0"/>
                <w:numId w:val="25"/>
              </w:numPr>
              <w:rPr>
                <w:rFonts w:ascii="Times New Roman" w:eastAsia="Times New Roman" w:hAnsi="Times New Roman" w:cs="Times New Roman"/>
                <w:sz w:val="24"/>
                <w:szCs w:val="24"/>
                <w:rPrChange w:id="6685"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686" w:author="Kiên Lê Trung" w:date="2024-12-25T13:54:00Z" w16du:dateUtc="2024-12-25T06:54:00Z">
                  <w:rPr>
                    <w:rFonts w:ascii="Times New Roman" w:eastAsia="Times New Roman" w:hAnsi="Times New Roman" w:cs="Times New Roman"/>
                    <w:sz w:val="26"/>
                    <w:szCs w:val="26"/>
                  </w:rPr>
                </w:rPrChange>
              </w:rPr>
              <w:t xml:space="preserve">Hệ thống hiển thị thông báo </w:t>
            </w:r>
            <w:r w:rsidR="4C2B5ABC" w:rsidRPr="00476848">
              <w:rPr>
                <w:rFonts w:ascii="Times New Roman" w:eastAsia="Times New Roman" w:hAnsi="Times New Roman" w:cs="Times New Roman"/>
                <w:sz w:val="24"/>
                <w:szCs w:val="24"/>
                <w:rPrChange w:id="6687" w:author="Kiên Lê Trung" w:date="2024-12-25T13:54:00Z" w16du:dateUtc="2024-12-25T06:54:00Z">
                  <w:rPr>
                    <w:rFonts w:ascii="Times New Roman" w:eastAsia="Times New Roman" w:hAnsi="Times New Roman" w:cs="Times New Roman"/>
                    <w:sz w:val="26"/>
                    <w:szCs w:val="26"/>
                  </w:rPr>
                </w:rPrChange>
              </w:rPr>
              <w:t>Nhãn</w:t>
            </w:r>
            <w:r w:rsidR="2DC40CA9" w:rsidRPr="00476848">
              <w:rPr>
                <w:rFonts w:ascii="Times New Roman" w:eastAsia="Times New Roman" w:hAnsi="Times New Roman" w:cs="Times New Roman"/>
                <w:sz w:val="24"/>
                <w:szCs w:val="24"/>
                <w:rPrChange w:id="6688" w:author="Kiên Lê Trung" w:date="2024-12-25T13:54:00Z" w16du:dateUtc="2024-12-25T06:54:00Z">
                  <w:rPr>
                    <w:rFonts w:ascii="Times New Roman" w:eastAsia="Times New Roman" w:hAnsi="Times New Roman" w:cs="Times New Roman"/>
                    <w:sz w:val="26"/>
                    <w:szCs w:val="26"/>
                  </w:rPr>
                </w:rPrChange>
              </w:rPr>
              <w:t xml:space="preserve"> hiệu</w:t>
            </w:r>
            <w:r w:rsidR="4C2B5ABC" w:rsidRPr="00476848">
              <w:rPr>
                <w:rFonts w:ascii="Times New Roman" w:eastAsia="Times New Roman" w:hAnsi="Times New Roman" w:cs="Times New Roman"/>
                <w:sz w:val="24"/>
                <w:szCs w:val="24"/>
                <w:rPrChange w:id="6689" w:author="Kiên Lê Trung" w:date="2024-12-25T13:54:00Z" w16du:dateUtc="2024-12-25T06:54:00Z">
                  <w:rPr>
                    <w:rFonts w:ascii="Times New Roman" w:eastAsia="Times New Roman" w:hAnsi="Times New Roman" w:cs="Times New Roman"/>
                    <w:sz w:val="26"/>
                    <w:szCs w:val="26"/>
                  </w:rPr>
                </w:rPrChange>
              </w:rPr>
              <w:t xml:space="preserve"> </w:t>
            </w:r>
            <w:r w:rsidRPr="00476848">
              <w:rPr>
                <w:rFonts w:ascii="Times New Roman" w:eastAsia="Times New Roman" w:hAnsi="Times New Roman" w:cs="Times New Roman"/>
                <w:sz w:val="24"/>
                <w:szCs w:val="24"/>
                <w:rPrChange w:id="6690" w:author="Kiên Lê Trung" w:date="2024-12-25T13:54:00Z" w16du:dateUtc="2024-12-25T06:54:00Z">
                  <w:rPr>
                    <w:rFonts w:ascii="Times New Roman" w:eastAsia="Times New Roman" w:hAnsi="Times New Roman" w:cs="Times New Roman"/>
                    <w:sz w:val="26"/>
                    <w:szCs w:val="26"/>
                  </w:rPr>
                </w:rPrChange>
              </w:rPr>
              <w:t>của bạn đã được thêm</w:t>
            </w:r>
          </w:p>
        </w:tc>
      </w:tr>
      <w:tr w:rsidR="11F45B28" w:rsidRPr="00476848" w14:paraId="0C532951" w14:textId="77777777" w:rsidTr="59001287">
        <w:trPr>
          <w:trHeight w:val="480"/>
        </w:trPr>
        <w:tc>
          <w:tcPr>
            <w:tcW w:w="8280" w:type="dxa"/>
            <w:gridSpan w:val="2"/>
            <w:shd w:val="clear" w:color="auto" w:fill="auto"/>
            <w:tcMar>
              <w:top w:w="100" w:type="dxa"/>
              <w:left w:w="100" w:type="dxa"/>
              <w:bottom w:w="100" w:type="dxa"/>
              <w:right w:w="100" w:type="dxa"/>
            </w:tcMar>
          </w:tcPr>
          <w:p w14:paraId="60D12780" w14:textId="77777777" w:rsidR="11F45B28" w:rsidRDefault="11F45B28" w:rsidP="11F45B28">
            <w:pPr>
              <w:widowControl w:val="0"/>
              <w:spacing w:line="240" w:lineRule="auto"/>
              <w:ind w:left="94"/>
              <w:rPr>
                <w:ins w:id="6691" w:author="Kiên Lê Trung" w:date="2024-12-25T15:25:00Z" w16du:dateUtc="2024-12-25T08:25:00Z"/>
                <w:rFonts w:ascii="Times New Roman" w:eastAsia="Times New Roman" w:hAnsi="Times New Roman" w:cs="Times New Roman"/>
                <w:sz w:val="24"/>
                <w:szCs w:val="24"/>
                <w:lang w:val="en-US"/>
              </w:rPr>
            </w:pPr>
            <w:r w:rsidRPr="00476848">
              <w:rPr>
                <w:rFonts w:ascii="Times New Roman" w:eastAsia="Times New Roman" w:hAnsi="Times New Roman" w:cs="Times New Roman"/>
                <w:sz w:val="24"/>
                <w:szCs w:val="24"/>
                <w:rPrChange w:id="6692" w:author="Kiên Lê Trung" w:date="2024-12-25T13:54:00Z" w16du:dateUtc="2024-12-25T06:54:00Z">
                  <w:rPr>
                    <w:rFonts w:ascii="Times New Roman" w:eastAsia="Times New Roman" w:hAnsi="Times New Roman" w:cs="Times New Roman"/>
                    <w:sz w:val="26"/>
                    <w:szCs w:val="26"/>
                  </w:rPr>
                </w:rPrChange>
              </w:rPr>
              <w:t>Ngoại lệ:</w:t>
            </w:r>
          </w:p>
          <w:p w14:paraId="00103142" w14:textId="3F4FBA6D" w:rsidR="00C23571" w:rsidRDefault="00C23571" w:rsidP="00C23571">
            <w:pPr>
              <w:widowControl w:val="0"/>
              <w:spacing w:line="240" w:lineRule="auto"/>
              <w:ind w:left="94"/>
              <w:rPr>
                <w:ins w:id="6693" w:author="Kiên Lê Trung" w:date="2024-12-25T15:25:00Z" w16du:dateUtc="2024-12-25T08:25:00Z"/>
                <w:rFonts w:ascii="Times New Roman" w:eastAsia="Times New Roman" w:hAnsi="Times New Roman" w:cs="Times New Roman"/>
                <w:sz w:val="24"/>
                <w:szCs w:val="24"/>
                <w:lang w:val="en-US"/>
              </w:rPr>
            </w:pPr>
            <w:ins w:id="6694" w:author="Kiên Lê Trung" w:date="2024-12-25T15:25:00Z" w16du:dateUtc="2024-12-25T08:25:00Z">
              <w:r>
                <w:rPr>
                  <w:rFonts w:ascii="Times New Roman" w:eastAsia="Times New Roman" w:hAnsi="Times New Roman" w:cs="Times New Roman"/>
                  <w:sz w:val="24"/>
                  <w:szCs w:val="24"/>
                  <w:lang w:val="en-US"/>
                </w:rPr>
                <w:t xml:space="preserve">     6.1 Người quản trị thêm nhãn hiệu đã có trong danh sách</w:t>
              </w:r>
            </w:ins>
          </w:p>
          <w:p w14:paraId="083E613C" w14:textId="4036CFF7" w:rsidR="00C23571" w:rsidRDefault="00C23571" w:rsidP="00C23571">
            <w:pPr>
              <w:widowControl w:val="0"/>
              <w:spacing w:line="240" w:lineRule="auto"/>
              <w:ind w:left="94"/>
              <w:rPr>
                <w:ins w:id="6695" w:author="Kiên Lê Trung" w:date="2024-12-25T15:25:00Z" w16du:dateUtc="2024-12-25T08:25:00Z"/>
                <w:rFonts w:ascii="Times New Roman" w:eastAsia="Times New Roman" w:hAnsi="Times New Roman" w:cs="Times New Roman"/>
                <w:sz w:val="24"/>
                <w:szCs w:val="24"/>
                <w:lang w:val="en-US"/>
              </w:rPr>
            </w:pPr>
            <w:ins w:id="6696" w:author="Kiên Lê Trung" w:date="2024-12-25T15:25:00Z" w16du:dateUtc="2024-12-25T08:25:00Z">
              <w:r>
                <w:rPr>
                  <w:rFonts w:ascii="Times New Roman" w:eastAsia="Times New Roman" w:hAnsi="Times New Roman" w:cs="Times New Roman"/>
                  <w:sz w:val="24"/>
                  <w:szCs w:val="24"/>
                  <w:lang w:val="en-US"/>
                </w:rPr>
                <w:t xml:space="preserve">        6.1.1 Hệ thống hiển thị thông báo nhãn hiệu đã có trong danh sách </w:t>
              </w:r>
            </w:ins>
          </w:p>
          <w:p w14:paraId="5C24ED60" w14:textId="4A881FB2" w:rsidR="00C23571" w:rsidRDefault="00C23571" w:rsidP="008859C7">
            <w:pPr>
              <w:widowControl w:val="0"/>
              <w:spacing w:line="240" w:lineRule="auto"/>
              <w:rPr>
                <w:ins w:id="6697" w:author="Kiên Lê Trung" w:date="2024-12-25T15:25:00Z" w16du:dateUtc="2024-12-25T08:25:00Z"/>
                <w:rFonts w:ascii="Times New Roman" w:eastAsia="Times New Roman" w:hAnsi="Times New Roman" w:cs="Times New Roman"/>
                <w:sz w:val="24"/>
                <w:szCs w:val="24"/>
                <w:lang w:val="en-US"/>
              </w:rPr>
            </w:pPr>
            <w:ins w:id="6698" w:author="Kiên Lê Trung" w:date="2024-12-25T15:25:00Z" w16du:dateUtc="2024-12-25T08:25:00Z">
              <w:r>
                <w:rPr>
                  <w:rFonts w:ascii="Times New Roman" w:eastAsia="Times New Roman" w:hAnsi="Times New Roman" w:cs="Times New Roman"/>
                  <w:sz w:val="24"/>
                  <w:szCs w:val="24"/>
                  <w:lang w:val="en-US"/>
                </w:rPr>
                <w:t xml:space="preserve">          6.1.2 Người quản trị điền 1 nhãn hiệu khác và bấm OK </w:t>
              </w:r>
            </w:ins>
          </w:p>
          <w:p w14:paraId="0E994054" w14:textId="77777777" w:rsidR="00C23571" w:rsidRPr="00C23571" w:rsidRDefault="00C23571" w:rsidP="11F45B28">
            <w:pPr>
              <w:widowControl w:val="0"/>
              <w:spacing w:line="240" w:lineRule="auto"/>
              <w:ind w:left="94"/>
              <w:rPr>
                <w:rFonts w:ascii="Times New Roman" w:eastAsia="Times New Roman" w:hAnsi="Times New Roman" w:cs="Times New Roman"/>
                <w:sz w:val="24"/>
                <w:szCs w:val="24"/>
                <w:lang w:val="en-US"/>
                <w:rPrChange w:id="6699" w:author="Kiên Lê Trung" w:date="2024-12-25T15:25:00Z" w16du:dateUtc="2024-12-25T08:25:00Z">
                  <w:rPr>
                    <w:rFonts w:ascii="Times New Roman" w:eastAsia="Times New Roman" w:hAnsi="Times New Roman" w:cs="Times New Roman"/>
                    <w:sz w:val="26"/>
                    <w:szCs w:val="26"/>
                  </w:rPr>
                </w:rPrChange>
              </w:rPr>
            </w:pPr>
          </w:p>
          <w:p w14:paraId="6D2F226B" w14:textId="77777777" w:rsidR="11F45B28" w:rsidRPr="00476848" w:rsidRDefault="11F45B28" w:rsidP="11F45B28">
            <w:pPr>
              <w:widowControl w:val="0"/>
              <w:spacing w:line="240" w:lineRule="auto"/>
              <w:ind w:left="94"/>
              <w:rPr>
                <w:rFonts w:ascii="Times New Roman" w:eastAsia="Times New Roman" w:hAnsi="Times New Roman" w:cs="Times New Roman"/>
                <w:sz w:val="24"/>
                <w:szCs w:val="24"/>
                <w:rPrChange w:id="6700"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701" w:author="Kiên Lê Trung" w:date="2024-12-25T13:54:00Z" w16du:dateUtc="2024-12-25T06:54:00Z">
                  <w:rPr>
                    <w:rFonts w:ascii="Times New Roman" w:eastAsia="Times New Roman" w:hAnsi="Times New Roman" w:cs="Times New Roman"/>
                    <w:sz w:val="26"/>
                    <w:szCs w:val="26"/>
                  </w:rPr>
                </w:rPrChange>
              </w:rPr>
              <w:t xml:space="preserve">    </w:t>
            </w:r>
          </w:p>
        </w:tc>
      </w:tr>
    </w:tbl>
    <w:p w14:paraId="1A425068" w14:textId="1D828F0A" w:rsidR="11F45B28" w:rsidRPr="004E2DE7" w:rsidRDefault="004E2DE7" w:rsidP="0099382E">
      <w:pPr>
        <w:pStyle w:val="Caption"/>
        <w:spacing w:before="240"/>
        <w:rPr>
          <w:rFonts w:eastAsia="Times New Roman" w:cs="Times New Roman"/>
          <w:sz w:val="26"/>
          <w:szCs w:val="26"/>
          <w:lang w:val="en-US"/>
          <w:rPrChange w:id="6702" w:author="Kiên Lê Trung" w:date="2024-12-25T12:54:00Z" w16du:dateUtc="2024-12-25T05:54:00Z">
            <w:rPr>
              <w:rFonts w:ascii="Times New Roman" w:eastAsia="Times New Roman" w:hAnsi="Times New Roman" w:cs="Times New Roman"/>
              <w:sz w:val="26"/>
              <w:szCs w:val="26"/>
            </w:rPr>
          </w:rPrChange>
        </w:rPr>
        <w:pPrChange w:id="6703" w:author="Kiên Lê Trung" w:date="2024-12-25T15:32:00Z" w16du:dateUtc="2024-12-25T08:32:00Z">
          <w:pPr/>
        </w:pPrChange>
      </w:pPr>
      <w:bookmarkStart w:id="6704" w:name="_Toc186028252"/>
      <w:ins w:id="6705" w:author="Kiên Lê Trung" w:date="2024-12-25T12:54:00Z" w16du:dateUtc="2024-12-25T05:54:00Z">
        <w:r>
          <w:t xml:space="preserve">Bảng </w:t>
        </w:r>
      </w:ins>
      <w:ins w:id="6706" w:author="Kiên Lê Trung" w:date="2024-12-25T12:56:00Z" w16du:dateUtc="2024-12-25T05:56:00Z">
        <w:r w:rsidR="00115DF8">
          <w:fldChar w:fldCharType="begin"/>
        </w:r>
        <w:r w:rsidR="00115DF8">
          <w:instrText xml:space="preserve"> STYLEREF 1 \s </w:instrText>
        </w:r>
      </w:ins>
      <w:r w:rsidR="00115DF8">
        <w:fldChar w:fldCharType="separate"/>
      </w:r>
      <w:r w:rsidR="00115DF8">
        <w:rPr>
          <w:noProof/>
        </w:rPr>
        <w:t>2</w:t>
      </w:r>
      <w:ins w:id="6707" w:author="Kiên Lê Trung" w:date="2024-12-25T12:56:00Z" w16du:dateUtc="2024-12-25T05:56:00Z">
        <w:r w:rsidR="00115DF8">
          <w:fldChar w:fldCharType="end"/>
        </w:r>
        <w:r w:rsidR="00115DF8">
          <w:t>.</w:t>
        </w:r>
        <w:r w:rsidR="00115DF8">
          <w:fldChar w:fldCharType="begin"/>
        </w:r>
        <w:r w:rsidR="00115DF8">
          <w:instrText xml:space="preserve"> SEQ Bảng \* ARABIC \s 1 </w:instrText>
        </w:r>
      </w:ins>
      <w:r w:rsidR="00115DF8">
        <w:fldChar w:fldCharType="separate"/>
      </w:r>
      <w:ins w:id="6708" w:author="Kiên Lê Trung" w:date="2024-12-26T02:17:00Z" w16du:dateUtc="2024-12-25T19:17:00Z">
        <w:r w:rsidR="00F25160">
          <w:rPr>
            <w:noProof/>
          </w:rPr>
          <w:t>30</w:t>
        </w:r>
      </w:ins>
      <w:ins w:id="6709" w:author="Kiên Lê Trung" w:date="2024-12-25T12:56:00Z" w16du:dateUtc="2024-12-25T05:56:00Z">
        <w:r w:rsidR="00115DF8">
          <w:fldChar w:fldCharType="end"/>
        </w:r>
      </w:ins>
      <w:ins w:id="6710" w:author="Kiên Lê Trung" w:date="2024-12-25T12:54:00Z" w16du:dateUtc="2024-12-25T05:54:00Z">
        <w:r>
          <w:rPr>
            <w:lang w:val="en-US"/>
          </w:rPr>
          <w:t xml:space="preserve"> Kịch bản người quản trị </w:t>
        </w:r>
        <w:r w:rsidR="00115DF8">
          <w:rPr>
            <w:lang w:val="en-US"/>
          </w:rPr>
          <w:t>thêm nhãn hiệu</w:t>
        </w:r>
        <w:bookmarkEnd w:id="6704"/>
        <w:r w:rsidR="00115DF8">
          <w:rPr>
            <w:lang w:val="en-US"/>
          </w:rPr>
          <w:t xml:space="preserve"> </w:t>
        </w:r>
      </w:ins>
    </w:p>
    <w:p w14:paraId="25F87938" w14:textId="1BD503F1" w:rsidR="0D409C1B" w:rsidRPr="00476848" w:rsidRDefault="48DA2023" w:rsidP="00034C0F">
      <w:pPr>
        <w:pStyle w:val="ListParagraph"/>
        <w:numPr>
          <w:ilvl w:val="0"/>
          <w:numId w:val="122"/>
        </w:numPr>
        <w:rPr>
          <w:rFonts w:ascii="Times New Roman" w:eastAsia="Times New Roman" w:hAnsi="Times New Roman" w:cs="Times New Roman"/>
          <w:sz w:val="24"/>
          <w:szCs w:val="24"/>
          <w:rPrChange w:id="6711" w:author="Kiên Lê Trung" w:date="2024-12-25T13:54:00Z" w16du:dateUtc="2024-12-25T06:54:00Z">
            <w:rPr>
              <w:rFonts w:ascii="Times New Roman" w:eastAsia="Times New Roman" w:hAnsi="Times New Roman" w:cs="Times New Roman"/>
              <w:sz w:val="26"/>
              <w:szCs w:val="26"/>
            </w:rPr>
          </w:rPrChange>
        </w:rPr>
      </w:pPr>
      <w:r w:rsidRPr="00FB021A">
        <w:rPr>
          <w:rFonts w:ascii="Times New Roman" w:eastAsia="Times New Roman" w:hAnsi="Times New Roman" w:cs="Times New Roman"/>
          <w:sz w:val="26"/>
          <w:szCs w:val="26"/>
        </w:rPr>
        <w:t xml:space="preserve"> </w:t>
      </w:r>
      <w:r w:rsidRPr="00476848">
        <w:rPr>
          <w:rFonts w:ascii="Times New Roman" w:eastAsia="Times New Roman" w:hAnsi="Times New Roman" w:cs="Times New Roman"/>
          <w:sz w:val="24"/>
          <w:szCs w:val="24"/>
          <w:rPrChange w:id="6712" w:author="Kiên Lê Trung" w:date="2024-12-25T13:54:00Z" w16du:dateUtc="2024-12-25T06:54:00Z">
            <w:rPr>
              <w:rFonts w:ascii="Times New Roman" w:eastAsia="Times New Roman" w:hAnsi="Times New Roman" w:cs="Times New Roman"/>
              <w:sz w:val="26"/>
              <w:szCs w:val="26"/>
            </w:rPr>
          </w:rPrChange>
        </w:rPr>
        <w:t xml:space="preserve">Kịch bản chức năng chỉnh sửa nhãn hiệu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9001287" w:rsidRPr="00476848" w14:paraId="42FCD1AA" w14:textId="77777777" w:rsidTr="59001287">
        <w:trPr>
          <w:trHeight w:val="300"/>
        </w:trPr>
        <w:tc>
          <w:tcPr>
            <w:tcW w:w="2655" w:type="dxa"/>
            <w:shd w:val="clear" w:color="auto" w:fill="auto"/>
            <w:tcMar>
              <w:top w:w="100" w:type="dxa"/>
              <w:left w:w="100" w:type="dxa"/>
              <w:bottom w:w="100" w:type="dxa"/>
              <w:right w:w="100" w:type="dxa"/>
            </w:tcMar>
          </w:tcPr>
          <w:p w14:paraId="122E2041" w14:textId="46D2E770" w:rsidR="59001287" w:rsidRPr="00476848" w:rsidRDefault="00983677" w:rsidP="59001287">
            <w:pPr>
              <w:widowControl w:val="0"/>
              <w:spacing w:line="240" w:lineRule="auto"/>
              <w:ind w:left="94"/>
              <w:rPr>
                <w:rFonts w:ascii="Times New Roman" w:eastAsia="Times New Roman" w:hAnsi="Times New Roman" w:cs="Times New Roman"/>
                <w:sz w:val="24"/>
                <w:szCs w:val="24"/>
                <w:rPrChange w:id="6713"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714" w:author="Kiên Lê Trung" w:date="2024-12-25T13:54:00Z" w16du:dateUtc="2024-12-25T06:54:00Z">
                  <w:rPr>
                    <w:rFonts w:ascii="Times New Roman" w:eastAsia="Times New Roman" w:hAnsi="Times New Roman" w:cs="Times New Roman"/>
                    <w:sz w:val="26"/>
                    <w:szCs w:val="26"/>
                  </w:rPr>
                </w:rPrChange>
              </w:rPr>
              <w:t>Usecase</w:t>
            </w:r>
          </w:p>
        </w:tc>
        <w:tc>
          <w:tcPr>
            <w:tcW w:w="5625" w:type="dxa"/>
            <w:shd w:val="clear" w:color="auto" w:fill="auto"/>
            <w:tcMar>
              <w:top w:w="100" w:type="dxa"/>
              <w:left w:w="100" w:type="dxa"/>
              <w:bottom w:w="100" w:type="dxa"/>
              <w:right w:w="100" w:type="dxa"/>
            </w:tcMar>
          </w:tcPr>
          <w:p w14:paraId="47AB3D16" w14:textId="1D16F7FF" w:rsidR="59001287" w:rsidRPr="00476848" w:rsidRDefault="59001287" w:rsidP="59001287">
            <w:pPr>
              <w:widowControl w:val="0"/>
              <w:spacing w:line="240" w:lineRule="auto"/>
              <w:rPr>
                <w:rFonts w:ascii="Times New Roman" w:eastAsia="Times New Roman" w:hAnsi="Times New Roman" w:cs="Times New Roman"/>
                <w:sz w:val="24"/>
                <w:szCs w:val="24"/>
                <w:rPrChange w:id="6715"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716" w:author="Kiên Lê Trung" w:date="2024-12-25T13:54:00Z" w16du:dateUtc="2024-12-25T06:54:00Z">
                  <w:rPr>
                    <w:rFonts w:ascii="Times New Roman" w:eastAsia="Times New Roman" w:hAnsi="Times New Roman" w:cs="Times New Roman"/>
                    <w:sz w:val="26"/>
                    <w:szCs w:val="26"/>
                  </w:rPr>
                </w:rPrChange>
              </w:rPr>
              <w:t xml:space="preserve">Chỉnh sửa </w:t>
            </w:r>
            <w:r w:rsidR="721F0CD6" w:rsidRPr="00476848">
              <w:rPr>
                <w:rFonts w:ascii="Times New Roman" w:eastAsia="Times New Roman" w:hAnsi="Times New Roman" w:cs="Times New Roman"/>
                <w:sz w:val="24"/>
                <w:szCs w:val="24"/>
                <w:rPrChange w:id="6717" w:author="Kiên Lê Trung" w:date="2024-12-25T13:54:00Z" w16du:dateUtc="2024-12-25T06:54:00Z">
                  <w:rPr>
                    <w:rFonts w:ascii="Times New Roman" w:eastAsia="Times New Roman" w:hAnsi="Times New Roman" w:cs="Times New Roman"/>
                    <w:sz w:val="26"/>
                    <w:szCs w:val="26"/>
                  </w:rPr>
                </w:rPrChange>
              </w:rPr>
              <w:t>nhãn hiệu</w:t>
            </w:r>
            <w:r w:rsidRPr="00476848">
              <w:rPr>
                <w:rFonts w:ascii="Times New Roman" w:eastAsia="Times New Roman" w:hAnsi="Times New Roman" w:cs="Times New Roman"/>
                <w:sz w:val="24"/>
                <w:szCs w:val="24"/>
                <w:rPrChange w:id="6718" w:author="Kiên Lê Trung" w:date="2024-12-25T13:54:00Z" w16du:dateUtc="2024-12-25T06:54:00Z">
                  <w:rPr>
                    <w:rFonts w:ascii="Times New Roman" w:eastAsia="Times New Roman" w:hAnsi="Times New Roman" w:cs="Times New Roman"/>
                    <w:sz w:val="26"/>
                    <w:szCs w:val="26"/>
                  </w:rPr>
                </w:rPrChange>
              </w:rPr>
              <w:t xml:space="preserve"> </w:t>
            </w:r>
          </w:p>
        </w:tc>
      </w:tr>
      <w:tr w:rsidR="59001287" w:rsidRPr="00476848" w14:paraId="1CF695D0" w14:textId="77777777" w:rsidTr="59001287">
        <w:trPr>
          <w:trHeight w:val="300"/>
        </w:trPr>
        <w:tc>
          <w:tcPr>
            <w:tcW w:w="2655" w:type="dxa"/>
            <w:shd w:val="clear" w:color="auto" w:fill="auto"/>
            <w:tcMar>
              <w:top w:w="100" w:type="dxa"/>
              <w:left w:w="100" w:type="dxa"/>
              <w:bottom w:w="100" w:type="dxa"/>
              <w:right w:w="100" w:type="dxa"/>
            </w:tcMar>
          </w:tcPr>
          <w:p w14:paraId="14655896" w14:textId="77777777" w:rsidR="59001287" w:rsidRPr="00476848" w:rsidRDefault="59001287" w:rsidP="59001287">
            <w:pPr>
              <w:widowControl w:val="0"/>
              <w:spacing w:line="240" w:lineRule="auto"/>
              <w:ind w:left="94"/>
              <w:rPr>
                <w:rFonts w:ascii="Times New Roman" w:eastAsia="Times New Roman" w:hAnsi="Times New Roman" w:cs="Times New Roman"/>
                <w:sz w:val="24"/>
                <w:szCs w:val="24"/>
                <w:rPrChange w:id="6719"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720" w:author="Kiên Lê Trung" w:date="2024-12-25T13:54:00Z" w16du:dateUtc="2024-12-25T06:54:00Z">
                  <w:rPr>
                    <w:rFonts w:ascii="Times New Roman" w:eastAsia="Times New Roman" w:hAnsi="Times New Roman" w:cs="Times New Roman"/>
                    <w:sz w:val="26"/>
                    <w:szCs w:val="26"/>
                  </w:rPr>
                </w:rPrChange>
              </w:rPr>
              <w:t>Actor</w:t>
            </w:r>
          </w:p>
        </w:tc>
        <w:tc>
          <w:tcPr>
            <w:tcW w:w="5625" w:type="dxa"/>
            <w:shd w:val="clear" w:color="auto" w:fill="auto"/>
            <w:tcMar>
              <w:top w:w="100" w:type="dxa"/>
              <w:left w:w="100" w:type="dxa"/>
              <w:bottom w:w="100" w:type="dxa"/>
              <w:right w:w="100" w:type="dxa"/>
            </w:tcMar>
          </w:tcPr>
          <w:p w14:paraId="2CE52B03" w14:textId="77777777" w:rsidR="59001287" w:rsidRPr="00476848" w:rsidRDefault="59001287" w:rsidP="59001287">
            <w:pPr>
              <w:widowControl w:val="0"/>
              <w:spacing w:line="240" w:lineRule="auto"/>
              <w:rPr>
                <w:rFonts w:ascii="Times New Roman" w:eastAsia="Times New Roman" w:hAnsi="Times New Roman" w:cs="Times New Roman"/>
                <w:sz w:val="24"/>
                <w:szCs w:val="24"/>
                <w:rPrChange w:id="6721"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722" w:author="Kiên Lê Trung" w:date="2024-12-25T13:54:00Z" w16du:dateUtc="2024-12-25T06:54:00Z">
                  <w:rPr>
                    <w:rFonts w:ascii="Times New Roman" w:eastAsia="Times New Roman" w:hAnsi="Times New Roman" w:cs="Times New Roman"/>
                    <w:sz w:val="26"/>
                    <w:szCs w:val="26"/>
                  </w:rPr>
                </w:rPrChange>
              </w:rPr>
              <w:t xml:space="preserve">Người quản trị </w:t>
            </w:r>
          </w:p>
        </w:tc>
      </w:tr>
      <w:tr w:rsidR="59001287" w:rsidRPr="00476848" w14:paraId="424FF25B" w14:textId="77777777" w:rsidTr="59001287">
        <w:trPr>
          <w:trHeight w:val="300"/>
        </w:trPr>
        <w:tc>
          <w:tcPr>
            <w:tcW w:w="2655" w:type="dxa"/>
            <w:shd w:val="clear" w:color="auto" w:fill="auto"/>
            <w:tcMar>
              <w:top w:w="100" w:type="dxa"/>
              <w:left w:w="100" w:type="dxa"/>
              <w:bottom w:w="100" w:type="dxa"/>
              <w:right w:w="100" w:type="dxa"/>
            </w:tcMar>
          </w:tcPr>
          <w:p w14:paraId="1B8875CF" w14:textId="77777777" w:rsidR="59001287" w:rsidRPr="00476848" w:rsidRDefault="59001287" w:rsidP="59001287">
            <w:pPr>
              <w:widowControl w:val="0"/>
              <w:spacing w:line="240" w:lineRule="auto"/>
              <w:ind w:left="94"/>
              <w:rPr>
                <w:rFonts w:ascii="Times New Roman" w:eastAsia="Times New Roman" w:hAnsi="Times New Roman" w:cs="Times New Roman"/>
                <w:sz w:val="24"/>
                <w:szCs w:val="24"/>
                <w:rPrChange w:id="6723"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724" w:author="Kiên Lê Trung" w:date="2024-12-25T13:54:00Z" w16du:dateUtc="2024-12-25T06:54:00Z">
                  <w:rPr>
                    <w:rFonts w:ascii="Times New Roman" w:eastAsia="Times New Roman" w:hAnsi="Times New Roman" w:cs="Times New Roman"/>
                    <w:sz w:val="26"/>
                    <w:szCs w:val="26"/>
                  </w:rPr>
                </w:rPrChange>
              </w:rPr>
              <w:t>Tiền điều kiện</w:t>
            </w:r>
          </w:p>
        </w:tc>
        <w:tc>
          <w:tcPr>
            <w:tcW w:w="5625" w:type="dxa"/>
            <w:shd w:val="clear" w:color="auto" w:fill="auto"/>
            <w:tcMar>
              <w:top w:w="100" w:type="dxa"/>
              <w:left w:w="100" w:type="dxa"/>
              <w:bottom w:w="100" w:type="dxa"/>
              <w:right w:w="100" w:type="dxa"/>
            </w:tcMar>
          </w:tcPr>
          <w:p w14:paraId="7CD27DD1" w14:textId="77777777" w:rsidR="59001287" w:rsidRPr="00476848" w:rsidRDefault="59001287" w:rsidP="59001287">
            <w:pPr>
              <w:widowControl w:val="0"/>
              <w:spacing w:line="240" w:lineRule="auto"/>
              <w:rPr>
                <w:rFonts w:ascii="Times New Roman" w:eastAsia="Times New Roman" w:hAnsi="Times New Roman" w:cs="Times New Roman"/>
                <w:sz w:val="24"/>
                <w:szCs w:val="24"/>
                <w:rPrChange w:id="6725"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726" w:author="Kiên Lê Trung" w:date="2024-12-25T13:54:00Z" w16du:dateUtc="2024-12-25T06:54:00Z">
                  <w:rPr>
                    <w:rFonts w:ascii="Times New Roman" w:eastAsia="Times New Roman" w:hAnsi="Times New Roman" w:cs="Times New Roman"/>
                    <w:sz w:val="26"/>
                    <w:szCs w:val="26"/>
                  </w:rPr>
                </w:rPrChange>
              </w:rPr>
              <w:t>Người quản trị đã đăng nhập thành công vào hệ thống</w:t>
            </w:r>
          </w:p>
        </w:tc>
      </w:tr>
      <w:tr w:rsidR="59001287" w:rsidRPr="00476848" w14:paraId="2B4EAAE4" w14:textId="77777777" w:rsidTr="59001287">
        <w:trPr>
          <w:trHeight w:val="300"/>
        </w:trPr>
        <w:tc>
          <w:tcPr>
            <w:tcW w:w="2655" w:type="dxa"/>
            <w:shd w:val="clear" w:color="auto" w:fill="auto"/>
            <w:tcMar>
              <w:top w:w="100" w:type="dxa"/>
              <w:left w:w="100" w:type="dxa"/>
              <w:bottom w:w="100" w:type="dxa"/>
              <w:right w:w="100" w:type="dxa"/>
            </w:tcMar>
          </w:tcPr>
          <w:p w14:paraId="2ABA9047" w14:textId="77777777" w:rsidR="59001287" w:rsidRPr="00476848" w:rsidRDefault="59001287" w:rsidP="59001287">
            <w:pPr>
              <w:widowControl w:val="0"/>
              <w:spacing w:before="3" w:line="240" w:lineRule="auto"/>
              <w:ind w:left="141"/>
              <w:rPr>
                <w:rFonts w:ascii="Times New Roman" w:eastAsia="Times New Roman" w:hAnsi="Times New Roman" w:cs="Times New Roman"/>
                <w:sz w:val="24"/>
                <w:szCs w:val="24"/>
                <w:rPrChange w:id="6727"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728" w:author="Kiên Lê Trung" w:date="2024-12-25T13:54:00Z" w16du:dateUtc="2024-12-25T06:54:00Z">
                  <w:rPr>
                    <w:rFonts w:ascii="Times New Roman" w:eastAsia="Times New Roman" w:hAnsi="Times New Roman" w:cs="Times New Roman"/>
                    <w:sz w:val="26"/>
                    <w:szCs w:val="26"/>
                  </w:rPr>
                </w:rPrChange>
              </w:rPr>
              <w:t>Hậu điều kiện</w:t>
            </w:r>
          </w:p>
        </w:tc>
        <w:tc>
          <w:tcPr>
            <w:tcW w:w="5625" w:type="dxa"/>
            <w:shd w:val="clear" w:color="auto" w:fill="auto"/>
            <w:tcMar>
              <w:top w:w="100" w:type="dxa"/>
              <w:left w:w="100" w:type="dxa"/>
              <w:bottom w:w="100" w:type="dxa"/>
              <w:right w:w="100" w:type="dxa"/>
            </w:tcMar>
          </w:tcPr>
          <w:p w14:paraId="1B19AA29" w14:textId="3C0300C4" w:rsidR="59001287" w:rsidRPr="00476848" w:rsidRDefault="59001287" w:rsidP="59001287">
            <w:pPr>
              <w:spacing w:line="240" w:lineRule="auto"/>
              <w:rPr>
                <w:rFonts w:ascii="Times New Roman" w:eastAsia="Times New Roman" w:hAnsi="Times New Roman" w:cs="Times New Roman"/>
                <w:sz w:val="24"/>
                <w:szCs w:val="24"/>
                <w:rPrChange w:id="6729"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730" w:author="Kiên Lê Trung" w:date="2024-12-25T13:54:00Z" w16du:dateUtc="2024-12-25T06:54:00Z">
                  <w:rPr>
                    <w:rFonts w:ascii="Times New Roman" w:eastAsia="Times New Roman" w:hAnsi="Times New Roman" w:cs="Times New Roman"/>
                    <w:sz w:val="26"/>
                    <w:szCs w:val="26"/>
                  </w:rPr>
                </w:rPrChange>
              </w:rPr>
              <w:t xml:space="preserve">Người quản trị chỉnh sửa </w:t>
            </w:r>
            <w:r w:rsidR="1A5F3838" w:rsidRPr="00476848">
              <w:rPr>
                <w:rFonts w:ascii="Times New Roman" w:eastAsia="Times New Roman" w:hAnsi="Times New Roman" w:cs="Times New Roman"/>
                <w:sz w:val="24"/>
                <w:szCs w:val="24"/>
                <w:rPrChange w:id="6731" w:author="Kiên Lê Trung" w:date="2024-12-25T13:54:00Z" w16du:dateUtc="2024-12-25T06:54:00Z">
                  <w:rPr>
                    <w:rFonts w:ascii="Times New Roman" w:eastAsia="Times New Roman" w:hAnsi="Times New Roman" w:cs="Times New Roman"/>
                    <w:sz w:val="26"/>
                    <w:szCs w:val="26"/>
                  </w:rPr>
                </w:rPrChange>
              </w:rPr>
              <w:t>nhãn hiệu</w:t>
            </w:r>
            <w:r w:rsidRPr="00476848">
              <w:rPr>
                <w:rFonts w:ascii="Times New Roman" w:eastAsia="Times New Roman" w:hAnsi="Times New Roman" w:cs="Times New Roman"/>
                <w:sz w:val="24"/>
                <w:szCs w:val="24"/>
                <w:rPrChange w:id="6732" w:author="Kiên Lê Trung" w:date="2024-12-25T13:54:00Z" w16du:dateUtc="2024-12-25T06:54:00Z">
                  <w:rPr>
                    <w:rFonts w:ascii="Times New Roman" w:eastAsia="Times New Roman" w:hAnsi="Times New Roman" w:cs="Times New Roman"/>
                    <w:sz w:val="26"/>
                    <w:szCs w:val="26"/>
                  </w:rPr>
                </w:rPrChange>
              </w:rPr>
              <w:t xml:space="preserve"> thành công</w:t>
            </w:r>
          </w:p>
        </w:tc>
      </w:tr>
      <w:tr w:rsidR="59001287" w:rsidRPr="00476848" w14:paraId="618664E2" w14:textId="77777777" w:rsidTr="29E370C8">
        <w:trPr>
          <w:trHeight w:val="300"/>
        </w:trPr>
        <w:tc>
          <w:tcPr>
            <w:tcW w:w="8280" w:type="dxa"/>
            <w:gridSpan w:val="2"/>
            <w:shd w:val="clear" w:color="auto" w:fill="auto"/>
            <w:tcMar>
              <w:top w:w="100" w:type="dxa"/>
              <w:left w:w="100" w:type="dxa"/>
              <w:bottom w:w="100" w:type="dxa"/>
              <w:right w:w="100" w:type="dxa"/>
            </w:tcMar>
          </w:tcPr>
          <w:p w14:paraId="3FD46D41" w14:textId="2CC0A09F" w:rsidR="59001287" w:rsidRPr="00476848" w:rsidRDefault="59001287" w:rsidP="00034C0F">
            <w:pPr>
              <w:widowControl w:val="0"/>
              <w:ind w:left="94"/>
              <w:rPr>
                <w:rFonts w:ascii="Times New Roman" w:eastAsia="Times New Roman" w:hAnsi="Times New Roman" w:cs="Times New Roman"/>
                <w:sz w:val="24"/>
                <w:szCs w:val="24"/>
                <w:lang w:val="en-US"/>
                <w:rPrChange w:id="6733" w:author="Kiên Lê Trung" w:date="2024-12-25T13:54:00Z" w16du:dateUtc="2024-12-25T06:54:00Z">
                  <w:rPr>
                    <w:rFonts w:ascii="Times New Roman" w:eastAsia="Times New Roman" w:hAnsi="Times New Roman" w:cs="Times New Roman"/>
                    <w:sz w:val="26"/>
                    <w:szCs w:val="26"/>
                    <w:lang w:val="en-US"/>
                  </w:rPr>
                </w:rPrChange>
              </w:rPr>
            </w:pPr>
            <w:r w:rsidRPr="00476848">
              <w:rPr>
                <w:rFonts w:ascii="Times New Roman" w:eastAsia="Times New Roman" w:hAnsi="Times New Roman" w:cs="Times New Roman"/>
                <w:sz w:val="24"/>
                <w:szCs w:val="24"/>
                <w:rPrChange w:id="6734" w:author="Kiên Lê Trung" w:date="2024-12-25T13:54:00Z" w16du:dateUtc="2024-12-25T06:54:00Z">
                  <w:rPr>
                    <w:rFonts w:ascii="Times New Roman" w:eastAsia="Times New Roman" w:hAnsi="Times New Roman" w:cs="Times New Roman"/>
                    <w:sz w:val="26"/>
                    <w:szCs w:val="26"/>
                  </w:rPr>
                </w:rPrChange>
              </w:rPr>
              <w:t>Chuỗi sự kiện chính</w:t>
            </w:r>
          </w:p>
          <w:p w14:paraId="26624EF5" w14:textId="5D71D02A" w:rsidR="0A3D0F32" w:rsidRPr="00476848" w:rsidRDefault="0A3D0F32" w:rsidP="00C23571">
            <w:pPr>
              <w:pStyle w:val="ListParagraph"/>
              <w:widowControl w:val="0"/>
              <w:numPr>
                <w:ilvl w:val="0"/>
                <w:numId w:val="24"/>
              </w:numPr>
              <w:rPr>
                <w:rFonts w:ascii="Times New Roman" w:eastAsia="Times New Roman" w:hAnsi="Times New Roman" w:cs="Times New Roman"/>
                <w:sz w:val="24"/>
                <w:szCs w:val="24"/>
                <w:rPrChange w:id="6735"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736" w:author="Kiên Lê Trung" w:date="2024-12-25T13:54:00Z" w16du:dateUtc="2024-12-25T06:54:00Z">
                  <w:rPr>
                    <w:rFonts w:ascii="Times New Roman" w:eastAsia="Times New Roman" w:hAnsi="Times New Roman" w:cs="Times New Roman"/>
                    <w:sz w:val="26"/>
                    <w:szCs w:val="26"/>
                  </w:rPr>
                </w:rPrChange>
              </w:rPr>
              <w:t xml:space="preserve">Người quản trị đăng nhập thành công và đang ở Trang chủ </w:t>
            </w:r>
          </w:p>
          <w:p w14:paraId="46431AA5" w14:textId="65742C87" w:rsidR="0A3D0F32" w:rsidRPr="00476848" w:rsidRDefault="0A3D0F32" w:rsidP="00C23571">
            <w:pPr>
              <w:pStyle w:val="ListParagraph"/>
              <w:widowControl w:val="0"/>
              <w:numPr>
                <w:ilvl w:val="0"/>
                <w:numId w:val="24"/>
              </w:numPr>
              <w:rPr>
                <w:rFonts w:ascii="Times New Roman" w:eastAsia="Times New Roman" w:hAnsi="Times New Roman" w:cs="Times New Roman"/>
                <w:sz w:val="24"/>
                <w:szCs w:val="24"/>
                <w:rPrChange w:id="6737"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738" w:author="Kiên Lê Trung" w:date="2024-12-25T13:54:00Z" w16du:dateUtc="2024-12-25T06:54:00Z">
                  <w:rPr>
                    <w:rFonts w:ascii="Times New Roman" w:eastAsia="Times New Roman" w:hAnsi="Times New Roman" w:cs="Times New Roman"/>
                    <w:sz w:val="26"/>
                    <w:szCs w:val="26"/>
                  </w:rPr>
                </w:rPrChange>
              </w:rPr>
              <w:t xml:space="preserve">Người quản trị chọn Quản lý </w:t>
            </w:r>
            <w:r w:rsidR="2B760121" w:rsidRPr="00476848">
              <w:rPr>
                <w:rFonts w:ascii="Times New Roman" w:eastAsia="Times New Roman" w:hAnsi="Times New Roman" w:cs="Times New Roman"/>
                <w:sz w:val="24"/>
                <w:szCs w:val="24"/>
                <w:rPrChange w:id="6739" w:author="Kiên Lê Trung" w:date="2024-12-25T13:54:00Z" w16du:dateUtc="2024-12-25T06:54:00Z">
                  <w:rPr>
                    <w:rFonts w:ascii="Times New Roman" w:eastAsia="Times New Roman" w:hAnsi="Times New Roman" w:cs="Times New Roman"/>
                    <w:sz w:val="26"/>
                    <w:szCs w:val="26"/>
                  </w:rPr>
                </w:rPrChange>
              </w:rPr>
              <w:t>nhãn hiệu</w:t>
            </w:r>
            <w:r w:rsidRPr="00476848">
              <w:rPr>
                <w:rFonts w:ascii="Times New Roman" w:eastAsia="Times New Roman" w:hAnsi="Times New Roman" w:cs="Times New Roman"/>
                <w:sz w:val="24"/>
                <w:szCs w:val="24"/>
                <w:rPrChange w:id="6740" w:author="Kiên Lê Trung" w:date="2024-12-25T13:54:00Z" w16du:dateUtc="2024-12-25T06:54:00Z">
                  <w:rPr>
                    <w:rFonts w:ascii="Times New Roman" w:eastAsia="Times New Roman" w:hAnsi="Times New Roman" w:cs="Times New Roman"/>
                    <w:sz w:val="26"/>
                    <w:szCs w:val="26"/>
                  </w:rPr>
                </w:rPrChange>
              </w:rPr>
              <w:t>.</w:t>
            </w:r>
          </w:p>
          <w:p w14:paraId="42E307D4" w14:textId="38E48FBF" w:rsidR="0A3D0F32" w:rsidRPr="00C23571" w:rsidRDefault="00C23571" w:rsidP="00C23571">
            <w:pPr>
              <w:pStyle w:val="ListParagraph"/>
              <w:widowControl w:val="0"/>
              <w:numPr>
                <w:ilvl w:val="0"/>
                <w:numId w:val="24"/>
              </w:numPr>
              <w:rPr>
                <w:rFonts w:ascii="Times New Roman" w:eastAsia="Times New Roman" w:hAnsi="Times New Roman" w:cs="Times New Roman"/>
                <w:sz w:val="24"/>
                <w:szCs w:val="24"/>
                <w:rPrChange w:id="6741" w:author="Kiên Lê Trung" w:date="2024-12-25T15:23:00Z" w16du:dateUtc="2024-12-25T08:23:00Z">
                  <w:rPr>
                    <w:rFonts w:ascii="Times New Roman" w:eastAsia="Times New Roman" w:hAnsi="Times New Roman" w:cs="Times New Roman"/>
                    <w:sz w:val="26"/>
                    <w:szCs w:val="26"/>
                  </w:rPr>
                </w:rPrChange>
              </w:rPr>
            </w:pPr>
            <w:ins w:id="6742" w:author="Kiên Lê Trung" w:date="2024-12-25T15:23:00Z" w16du:dateUtc="2024-12-25T08:23:00Z">
              <w:r w:rsidRPr="002256E2">
                <w:rPr>
                  <w:rFonts w:ascii="Times New Roman" w:eastAsia="Times New Roman" w:hAnsi="Times New Roman" w:cs="Times New Roman"/>
                  <w:sz w:val="24"/>
                  <w:szCs w:val="24"/>
                </w:rPr>
                <w:t xml:space="preserve">Hệ thống sẽ hiển thị danh sách các </w:t>
              </w:r>
            </w:ins>
            <w:ins w:id="6743" w:author="Kiên Lê Trung" w:date="2024-12-25T15:24:00Z" w16du:dateUtc="2024-12-25T08:24:00Z">
              <w:r>
                <w:rPr>
                  <w:rFonts w:ascii="Times New Roman" w:eastAsia="Times New Roman" w:hAnsi="Times New Roman" w:cs="Times New Roman"/>
                  <w:sz w:val="24"/>
                  <w:szCs w:val="24"/>
                  <w:lang w:val="en-US"/>
                </w:rPr>
                <w:t>nhãn hiệu</w:t>
              </w:r>
            </w:ins>
            <w:ins w:id="6744" w:author="Kiên Lê Trung" w:date="2024-12-25T15:23:00Z" w16du:dateUtc="2024-12-25T08:23:00Z">
              <w:r w:rsidRPr="002256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gồm có các trường Tên nhãn hiệu,</w:t>
              </w:r>
            </w:ins>
            <w:ins w:id="6745" w:author="Kiên Lê Trung" w:date="2024-12-25T15:24:00Z" w16du:dateUtc="2024-12-25T08:24:00Z">
              <w:r>
                <w:rPr>
                  <w:rFonts w:ascii="Times New Roman" w:eastAsia="Times New Roman" w:hAnsi="Times New Roman" w:cs="Times New Roman"/>
                  <w:sz w:val="24"/>
                  <w:szCs w:val="24"/>
                  <w:lang w:val="en-US"/>
                </w:rPr>
                <w:t xml:space="preserve"> </w:t>
              </w:r>
            </w:ins>
            <w:ins w:id="6746" w:author="Kiên Lê Trung" w:date="2024-12-25T15:23:00Z" w16du:dateUtc="2024-12-25T08:23:00Z">
              <w:r>
                <w:rPr>
                  <w:rFonts w:ascii="Times New Roman" w:eastAsia="Times New Roman" w:hAnsi="Times New Roman" w:cs="Times New Roman"/>
                  <w:sz w:val="24"/>
                  <w:szCs w:val="24"/>
                  <w:lang w:val="en-US"/>
                </w:rPr>
                <w:t xml:space="preserve">ảnh, mô tả, Trạng thái, Ngày tạo, Ngày chính sửa lần cuối , các thao tác: sửa, xóa và nút Thêm mới, tìm kiếm, Refresh </w:t>
              </w:r>
            </w:ins>
            <w:del w:id="6747" w:author="Kiên Lê Trung" w:date="2024-12-25T15:23:00Z" w16du:dateUtc="2024-12-25T08:23:00Z">
              <w:r w:rsidR="0A3D0F32" w:rsidRPr="00C23571" w:rsidDel="00C23571">
                <w:rPr>
                  <w:rFonts w:ascii="Times New Roman" w:eastAsia="Times New Roman" w:hAnsi="Times New Roman" w:cs="Times New Roman"/>
                  <w:sz w:val="24"/>
                  <w:szCs w:val="24"/>
                  <w:rPrChange w:id="6748" w:author="Kiên Lê Trung" w:date="2024-12-25T15:23:00Z" w16du:dateUtc="2024-12-25T08:23:00Z">
                    <w:rPr>
                      <w:rFonts w:ascii="Times New Roman" w:eastAsia="Times New Roman" w:hAnsi="Times New Roman" w:cs="Times New Roman"/>
                      <w:sz w:val="26"/>
                      <w:szCs w:val="26"/>
                    </w:rPr>
                  </w:rPrChange>
                </w:rPr>
                <w:delText xml:space="preserve">Hệ thống sẽ hiển thị danh sách các </w:delText>
              </w:r>
              <w:r w:rsidR="2003D213" w:rsidRPr="00C23571" w:rsidDel="00C23571">
                <w:rPr>
                  <w:rFonts w:ascii="Times New Roman" w:eastAsia="Times New Roman" w:hAnsi="Times New Roman" w:cs="Times New Roman"/>
                  <w:sz w:val="24"/>
                  <w:szCs w:val="24"/>
                  <w:rPrChange w:id="6749" w:author="Kiên Lê Trung" w:date="2024-12-25T15:23:00Z" w16du:dateUtc="2024-12-25T08:23:00Z">
                    <w:rPr>
                      <w:rFonts w:ascii="Times New Roman" w:eastAsia="Times New Roman" w:hAnsi="Times New Roman" w:cs="Times New Roman"/>
                      <w:sz w:val="26"/>
                      <w:szCs w:val="26"/>
                    </w:rPr>
                  </w:rPrChange>
                </w:rPr>
                <w:delText>nhãn hiệu</w:delText>
              </w:r>
              <w:r w:rsidR="0A3D0F32" w:rsidRPr="00C23571" w:rsidDel="00C23571">
                <w:rPr>
                  <w:rFonts w:ascii="Times New Roman" w:eastAsia="Times New Roman" w:hAnsi="Times New Roman" w:cs="Times New Roman"/>
                  <w:sz w:val="24"/>
                  <w:szCs w:val="24"/>
                  <w:rPrChange w:id="6750" w:author="Kiên Lê Trung" w:date="2024-12-25T15:23:00Z" w16du:dateUtc="2024-12-25T08:23:00Z">
                    <w:rPr>
                      <w:rFonts w:ascii="Times New Roman" w:eastAsia="Times New Roman" w:hAnsi="Times New Roman" w:cs="Times New Roman"/>
                      <w:sz w:val="26"/>
                      <w:szCs w:val="26"/>
                    </w:rPr>
                  </w:rPrChange>
                </w:rPr>
                <w:delText xml:space="preserve"> đã có </w:delText>
              </w:r>
            </w:del>
          </w:p>
          <w:p w14:paraId="40B5A0EC" w14:textId="77283504" w:rsidR="0A3D0F32" w:rsidRPr="00476848" w:rsidRDefault="0A3D0F32" w:rsidP="00C23571">
            <w:pPr>
              <w:pStyle w:val="ListParagraph"/>
              <w:widowControl w:val="0"/>
              <w:numPr>
                <w:ilvl w:val="0"/>
                <w:numId w:val="24"/>
              </w:numPr>
              <w:rPr>
                <w:rFonts w:ascii="Times New Roman" w:eastAsia="Times New Roman" w:hAnsi="Times New Roman" w:cs="Times New Roman"/>
                <w:sz w:val="24"/>
                <w:szCs w:val="24"/>
                <w:rPrChange w:id="6751"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752" w:author="Kiên Lê Trung" w:date="2024-12-25T13:54:00Z" w16du:dateUtc="2024-12-25T06:54:00Z">
                  <w:rPr>
                    <w:rFonts w:ascii="Times New Roman" w:eastAsia="Times New Roman" w:hAnsi="Times New Roman" w:cs="Times New Roman"/>
                    <w:sz w:val="26"/>
                    <w:szCs w:val="26"/>
                  </w:rPr>
                </w:rPrChange>
              </w:rPr>
              <w:t xml:space="preserve">Người quản trị có thể tìm kiếm </w:t>
            </w:r>
            <w:r w:rsidR="201464B7" w:rsidRPr="00476848">
              <w:rPr>
                <w:rFonts w:ascii="Times New Roman" w:eastAsia="Times New Roman" w:hAnsi="Times New Roman" w:cs="Times New Roman"/>
                <w:sz w:val="24"/>
                <w:szCs w:val="24"/>
                <w:rPrChange w:id="6753" w:author="Kiên Lê Trung" w:date="2024-12-25T13:54:00Z" w16du:dateUtc="2024-12-25T06:54:00Z">
                  <w:rPr>
                    <w:rFonts w:ascii="Times New Roman" w:eastAsia="Times New Roman" w:hAnsi="Times New Roman" w:cs="Times New Roman"/>
                    <w:sz w:val="26"/>
                    <w:szCs w:val="26"/>
                  </w:rPr>
                </w:rPrChange>
              </w:rPr>
              <w:t>nhãn hiệu</w:t>
            </w:r>
            <w:r w:rsidRPr="00476848">
              <w:rPr>
                <w:rFonts w:ascii="Times New Roman" w:eastAsia="Times New Roman" w:hAnsi="Times New Roman" w:cs="Times New Roman"/>
                <w:sz w:val="24"/>
                <w:szCs w:val="24"/>
                <w:rPrChange w:id="6754" w:author="Kiên Lê Trung" w:date="2024-12-25T13:54:00Z" w16du:dateUtc="2024-12-25T06:54:00Z">
                  <w:rPr>
                    <w:rFonts w:ascii="Times New Roman" w:eastAsia="Times New Roman" w:hAnsi="Times New Roman" w:cs="Times New Roman"/>
                    <w:sz w:val="26"/>
                    <w:szCs w:val="26"/>
                  </w:rPr>
                </w:rPrChange>
              </w:rPr>
              <w:t xml:space="preserve"> và bấm vào biểu tượng cái bút của </w:t>
            </w:r>
            <w:r w:rsidR="613645C3" w:rsidRPr="00476848">
              <w:rPr>
                <w:rFonts w:ascii="Times New Roman" w:eastAsia="Times New Roman" w:hAnsi="Times New Roman" w:cs="Times New Roman"/>
                <w:sz w:val="24"/>
                <w:szCs w:val="24"/>
                <w:rPrChange w:id="6755" w:author="Kiên Lê Trung" w:date="2024-12-25T13:54:00Z" w16du:dateUtc="2024-12-25T06:54:00Z">
                  <w:rPr>
                    <w:rFonts w:ascii="Times New Roman" w:eastAsia="Times New Roman" w:hAnsi="Times New Roman" w:cs="Times New Roman"/>
                    <w:sz w:val="26"/>
                    <w:szCs w:val="26"/>
                  </w:rPr>
                </w:rPrChange>
              </w:rPr>
              <w:t>nhãn hiệu</w:t>
            </w:r>
            <w:r w:rsidRPr="00476848">
              <w:rPr>
                <w:rFonts w:ascii="Times New Roman" w:eastAsia="Times New Roman" w:hAnsi="Times New Roman" w:cs="Times New Roman"/>
                <w:sz w:val="24"/>
                <w:szCs w:val="24"/>
                <w:rPrChange w:id="6756" w:author="Kiên Lê Trung" w:date="2024-12-25T13:54:00Z" w16du:dateUtc="2024-12-25T06:54:00Z">
                  <w:rPr>
                    <w:rFonts w:ascii="Times New Roman" w:eastAsia="Times New Roman" w:hAnsi="Times New Roman" w:cs="Times New Roman"/>
                    <w:sz w:val="26"/>
                    <w:szCs w:val="26"/>
                  </w:rPr>
                </w:rPrChange>
              </w:rPr>
              <w:t xml:space="preserve"> cần chỉnh sửa</w:t>
            </w:r>
          </w:p>
          <w:p w14:paraId="5253A1ED" w14:textId="47317BD6" w:rsidR="0A3D0F32" w:rsidRPr="00476848" w:rsidRDefault="0A3D0F32" w:rsidP="00C23571">
            <w:pPr>
              <w:pStyle w:val="ListParagraph"/>
              <w:widowControl w:val="0"/>
              <w:numPr>
                <w:ilvl w:val="0"/>
                <w:numId w:val="24"/>
              </w:numPr>
              <w:rPr>
                <w:rFonts w:ascii="Times New Roman" w:eastAsia="Times New Roman" w:hAnsi="Times New Roman" w:cs="Times New Roman"/>
                <w:sz w:val="24"/>
                <w:szCs w:val="24"/>
                <w:rPrChange w:id="6757"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758" w:author="Kiên Lê Trung" w:date="2024-12-25T13:54:00Z" w16du:dateUtc="2024-12-25T06:54:00Z">
                  <w:rPr>
                    <w:rFonts w:ascii="Times New Roman" w:eastAsia="Times New Roman" w:hAnsi="Times New Roman" w:cs="Times New Roman"/>
                    <w:sz w:val="26"/>
                    <w:szCs w:val="26"/>
                  </w:rPr>
                </w:rPrChange>
              </w:rPr>
              <w:t xml:space="preserve">Hệ thống hiển thị 1 cái form </w:t>
            </w:r>
            <w:r w:rsidR="44C72277" w:rsidRPr="00476848">
              <w:rPr>
                <w:rFonts w:ascii="Times New Roman" w:eastAsia="Times New Roman" w:hAnsi="Times New Roman" w:cs="Times New Roman"/>
                <w:sz w:val="24"/>
                <w:szCs w:val="24"/>
                <w:rPrChange w:id="6759" w:author="Kiên Lê Trung" w:date="2024-12-25T13:54:00Z" w16du:dateUtc="2024-12-25T06:54:00Z">
                  <w:rPr>
                    <w:rFonts w:ascii="Times New Roman" w:eastAsia="Times New Roman" w:hAnsi="Times New Roman" w:cs="Times New Roman"/>
                    <w:sz w:val="26"/>
                    <w:szCs w:val="26"/>
                  </w:rPr>
                </w:rPrChange>
              </w:rPr>
              <w:t>nhãn hiệu</w:t>
            </w:r>
            <w:r w:rsidRPr="00476848">
              <w:rPr>
                <w:rFonts w:ascii="Times New Roman" w:eastAsia="Times New Roman" w:hAnsi="Times New Roman" w:cs="Times New Roman"/>
                <w:sz w:val="24"/>
                <w:szCs w:val="24"/>
                <w:rPrChange w:id="6760" w:author="Kiên Lê Trung" w:date="2024-12-25T13:54:00Z" w16du:dateUtc="2024-12-25T06:54:00Z">
                  <w:rPr>
                    <w:rFonts w:ascii="Times New Roman" w:eastAsia="Times New Roman" w:hAnsi="Times New Roman" w:cs="Times New Roman"/>
                    <w:sz w:val="26"/>
                    <w:szCs w:val="26"/>
                  </w:rPr>
                </w:rPrChange>
              </w:rPr>
              <w:t xml:space="preserve"> đó cho người </w:t>
            </w:r>
            <w:r w:rsidR="4FFC2003" w:rsidRPr="00476848">
              <w:rPr>
                <w:rFonts w:ascii="Times New Roman" w:eastAsia="Times New Roman" w:hAnsi="Times New Roman" w:cs="Times New Roman"/>
                <w:sz w:val="24"/>
                <w:szCs w:val="24"/>
                <w:rPrChange w:id="6761" w:author="Kiên Lê Trung" w:date="2024-12-25T13:54:00Z" w16du:dateUtc="2024-12-25T06:54:00Z">
                  <w:rPr>
                    <w:rFonts w:ascii="Times New Roman" w:eastAsia="Times New Roman" w:hAnsi="Times New Roman" w:cs="Times New Roman"/>
                    <w:sz w:val="26"/>
                    <w:szCs w:val="26"/>
                  </w:rPr>
                </w:rPrChange>
              </w:rPr>
              <w:t>quản trị</w:t>
            </w:r>
            <w:r w:rsidRPr="00476848">
              <w:rPr>
                <w:rFonts w:ascii="Times New Roman" w:eastAsia="Times New Roman" w:hAnsi="Times New Roman" w:cs="Times New Roman"/>
                <w:sz w:val="24"/>
                <w:szCs w:val="24"/>
                <w:rPrChange w:id="6762" w:author="Kiên Lê Trung" w:date="2024-12-25T13:54:00Z" w16du:dateUtc="2024-12-25T06:54:00Z">
                  <w:rPr>
                    <w:rFonts w:ascii="Times New Roman" w:eastAsia="Times New Roman" w:hAnsi="Times New Roman" w:cs="Times New Roman"/>
                    <w:sz w:val="26"/>
                    <w:szCs w:val="26"/>
                  </w:rPr>
                </w:rPrChange>
              </w:rPr>
              <w:t xml:space="preserve"> chỉnh sửa</w:t>
            </w:r>
          </w:p>
          <w:p w14:paraId="30A3DF38" w14:textId="59E7F366" w:rsidR="0A3D0F32" w:rsidRPr="00476848" w:rsidRDefault="0A3D0F32" w:rsidP="00C23571">
            <w:pPr>
              <w:pStyle w:val="ListParagraph"/>
              <w:widowControl w:val="0"/>
              <w:numPr>
                <w:ilvl w:val="0"/>
                <w:numId w:val="24"/>
              </w:numPr>
              <w:rPr>
                <w:rFonts w:ascii="Times New Roman" w:eastAsia="Times New Roman" w:hAnsi="Times New Roman" w:cs="Times New Roman"/>
                <w:sz w:val="24"/>
                <w:szCs w:val="24"/>
                <w:rPrChange w:id="6763"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764" w:author="Kiên Lê Trung" w:date="2024-12-25T13:54:00Z" w16du:dateUtc="2024-12-25T06:54:00Z">
                  <w:rPr>
                    <w:rFonts w:ascii="Times New Roman" w:eastAsia="Times New Roman" w:hAnsi="Times New Roman" w:cs="Times New Roman"/>
                    <w:sz w:val="26"/>
                    <w:szCs w:val="26"/>
                  </w:rPr>
                </w:rPrChange>
              </w:rPr>
              <w:t xml:space="preserve">Người quản trị có thể chỉnh sửa tên </w:t>
            </w:r>
            <w:r w:rsidR="5C342755" w:rsidRPr="00476848">
              <w:rPr>
                <w:rFonts w:ascii="Times New Roman" w:eastAsia="Times New Roman" w:hAnsi="Times New Roman" w:cs="Times New Roman"/>
                <w:sz w:val="24"/>
                <w:szCs w:val="24"/>
                <w:rPrChange w:id="6765" w:author="Kiên Lê Trung" w:date="2024-12-25T13:54:00Z" w16du:dateUtc="2024-12-25T06:54:00Z">
                  <w:rPr>
                    <w:rFonts w:ascii="Times New Roman" w:eastAsia="Times New Roman" w:hAnsi="Times New Roman" w:cs="Times New Roman"/>
                    <w:sz w:val="26"/>
                    <w:szCs w:val="26"/>
                  </w:rPr>
                </w:rPrChange>
              </w:rPr>
              <w:t>nhãn hiệu</w:t>
            </w:r>
            <w:r w:rsidRPr="00476848">
              <w:rPr>
                <w:rFonts w:ascii="Times New Roman" w:eastAsia="Times New Roman" w:hAnsi="Times New Roman" w:cs="Times New Roman"/>
                <w:sz w:val="24"/>
                <w:szCs w:val="24"/>
                <w:rPrChange w:id="6766" w:author="Kiên Lê Trung" w:date="2024-12-25T13:54:00Z" w16du:dateUtc="2024-12-25T06:54:00Z">
                  <w:rPr>
                    <w:rFonts w:ascii="Times New Roman" w:eastAsia="Times New Roman" w:hAnsi="Times New Roman" w:cs="Times New Roman"/>
                    <w:sz w:val="26"/>
                    <w:szCs w:val="26"/>
                  </w:rPr>
                </w:rPrChange>
              </w:rPr>
              <w:t xml:space="preserve"> hoặc điều chỉnh </w:t>
            </w:r>
            <w:r w:rsidR="2CB27400" w:rsidRPr="00476848">
              <w:rPr>
                <w:rFonts w:ascii="Times New Roman" w:eastAsia="Times New Roman" w:hAnsi="Times New Roman" w:cs="Times New Roman"/>
                <w:sz w:val="24"/>
                <w:szCs w:val="24"/>
                <w:rPrChange w:id="6767" w:author="Kiên Lê Trung" w:date="2024-12-25T13:54:00Z" w16du:dateUtc="2024-12-25T06:54:00Z">
                  <w:rPr>
                    <w:rFonts w:ascii="Times New Roman" w:eastAsia="Times New Roman" w:hAnsi="Times New Roman" w:cs="Times New Roman"/>
                    <w:sz w:val="26"/>
                    <w:szCs w:val="26"/>
                  </w:rPr>
                </w:rPrChange>
              </w:rPr>
              <w:t>trạng thái</w:t>
            </w:r>
            <w:r w:rsidRPr="00476848">
              <w:rPr>
                <w:rFonts w:ascii="Times New Roman" w:eastAsia="Times New Roman" w:hAnsi="Times New Roman" w:cs="Times New Roman"/>
                <w:sz w:val="24"/>
                <w:szCs w:val="24"/>
                <w:rPrChange w:id="6768" w:author="Kiên Lê Trung" w:date="2024-12-25T13:54:00Z" w16du:dateUtc="2024-12-25T06:54:00Z">
                  <w:rPr>
                    <w:rFonts w:ascii="Times New Roman" w:eastAsia="Times New Roman" w:hAnsi="Times New Roman" w:cs="Times New Roman"/>
                    <w:sz w:val="26"/>
                    <w:szCs w:val="26"/>
                  </w:rPr>
                </w:rPrChange>
              </w:rPr>
              <w:t xml:space="preserve"> </w:t>
            </w:r>
            <w:r w:rsidR="22869ADA" w:rsidRPr="00476848">
              <w:rPr>
                <w:rFonts w:ascii="Times New Roman" w:eastAsia="Times New Roman" w:hAnsi="Times New Roman" w:cs="Times New Roman"/>
                <w:sz w:val="24"/>
                <w:szCs w:val="24"/>
                <w:rPrChange w:id="6769" w:author="Kiên Lê Trung" w:date="2024-12-25T13:54:00Z" w16du:dateUtc="2024-12-25T06:54:00Z">
                  <w:rPr>
                    <w:rFonts w:ascii="Times New Roman" w:eastAsia="Times New Roman" w:hAnsi="Times New Roman" w:cs="Times New Roman"/>
                    <w:sz w:val="26"/>
                    <w:szCs w:val="26"/>
                  </w:rPr>
                </w:rPrChange>
              </w:rPr>
              <w:t>của nhãn hiệu đó</w:t>
            </w:r>
            <w:r w:rsidRPr="00476848">
              <w:rPr>
                <w:rFonts w:ascii="Times New Roman" w:eastAsia="Times New Roman" w:hAnsi="Times New Roman" w:cs="Times New Roman"/>
                <w:sz w:val="24"/>
                <w:szCs w:val="24"/>
                <w:rPrChange w:id="6770" w:author="Kiên Lê Trung" w:date="2024-12-25T13:54:00Z" w16du:dateUtc="2024-12-25T06:54:00Z">
                  <w:rPr>
                    <w:rFonts w:ascii="Times New Roman" w:eastAsia="Times New Roman" w:hAnsi="Times New Roman" w:cs="Times New Roman"/>
                    <w:sz w:val="26"/>
                    <w:szCs w:val="26"/>
                  </w:rPr>
                </w:rPrChange>
              </w:rPr>
              <w:t xml:space="preserve">. Người dùng bấm Xác nhận </w:t>
            </w:r>
          </w:p>
          <w:p w14:paraId="12532148" w14:textId="1C337CB1" w:rsidR="0A3D0F32" w:rsidRPr="00476848" w:rsidRDefault="0A3D0F32" w:rsidP="00C23571">
            <w:pPr>
              <w:pStyle w:val="ListParagraph"/>
              <w:widowControl w:val="0"/>
              <w:numPr>
                <w:ilvl w:val="0"/>
                <w:numId w:val="24"/>
              </w:numPr>
              <w:rPr>
                <w:rFonts w:ascii="Times New Roman" w:eastAsia="Times New Roman" w:hAnsi="Times New Roman" w:cs="Times New Roman"/>
                <w:sz w:val="24"/>
                <w:szCs w:val="24"/>
                <w:rPrChange w:id="6771"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772" w:author="Kiên Lê Trung" w:date="2024-12-25T13:54:00Z" w16du:dateUtc="2024-12-25T06:54:00Z">
                  <w:rPr>
                    <w:rFonts w:ascii="Times New Roman" w:eastAsia="Times New Roman" w:hAnsi="Times New Roman" w:cs="Times New Roman"/>
                    <w:sz w:val="26"/>
                    <w:szCs w:val="26"/>
                  </w:rPr>
                </w:rPrChange>
              </w:rPr>
              <w:t>Hệ thống hiển thị thông báo Chỉnh sửa thành công</w:t>
            </w:r>
          </w:p>
          <w:p w14:paraId="22AAA5D3" w14:textId="63B1211F" w:rsidR="59001287" w:rsidRPr="00476848" w:rsidRDefault="59001287" w:rsidP="59001287">
            <w:pPr>
              <w:widowControl w:val="0"/>
              <w:spacing w:line="240" w:lineRule="auto"/>
              <w:rPr>
                <w:rFonts w:ascii="Times New Roman" w:eastAsia="Times New Roman" w:hAnsi="Times New Roman" w:cs="Times New Roman"/>
                <w:sz w:val="24"/>
                <w:szCs w:val="24"/>
                <w:rPrChange w:id="6773" w:author="Kiên Lê Trung" w:date="2024-12-25T13:54:00Z" w16du:dateUtc="2024-12-25T06:54:00Z">
                  <w:rPr>
                    <w:rFonts w:ascii="Times New Roman" w:eastAsia="Times New Roman" w:hAnsi="Times New Roman" w:cs="Times New Roman"/>
                    <w:sz w:val="26"/>
                    <w:szCs w:val="26"/>
                  </w:rPr>
                </w:rPrChange>
              </w:rPr>
            </w:pPr>
          </w:p>
        </w:tc>
      </w:tr>
      <w:tr w:rsidR="59001287" w:rsidRPr="00476848" w14:paraId="0BC52D47" w14:textId="77777777" w:rsidTr="29E370C8">
        <w:trPr>
          <w:trHeight w:val="300"/>
        </w:trPr>
        <w:tc>
          <w:tcPr>
            <w:tcW w:w="8280" w:type="dxa"/>
            <w:gridSpan w:val="2"/>
            <w:shd w:val="clear" w:color="auto" w:fill="auto"/>
            <w:tcMar>
              <w:top w:w="100" w:type="dxa"/>
              <w:left w:w="100" w:type="dxa"/>
              <w:bottom w:w="100" w:type="dxa"/>
              <w:right w:w="100" w:type="dxa"/>
            </w:tcMar>
          </w:tcPr>
          <w:p w14:paraId="312B318C" w14:textId="77777777" w:rsidR="59001287" w:rsidRDefault="59001287" w:rsidP="59001287">
            <w:pPr>
              <w:widowControl w:val="0"/>
              <w:spacing w:line="240" w:lineRule="auto"/>
              <w:ind w:left="94"/>
              <w:rPr>
                <w:ins w:id="6774" w:author="Kiên Lê Trung" w:date="2024-12-25T15:25:00Z" w16du:dateUtc="2024-12-25T08:25:00Z"/>
                <w:rFonts w:ascii="Times New Roman" w:eastAsia="Times New Roman" w:hAnsi="Times New Roman" w:cs="Times New Roman"/>
                <w:sz w:val="24"/>
                <w:szCs w:val="24"/>
                <w:lang w:val="en-US"/>
              </w:rPr>
            </w:pPr>
            <w:r w:rsidRPr="00476848">
              <w:rPr>
                <w:rFonts w:ascii="Times New Roman" w:eastAsia="Times New Roman" w:hAnsi="Times New Roman" w:cs="Times New Roman"/>
                <w:sz w:val="24"/>
                <w:szCs w:val="24"/>
                <w:rPrChange w:id="6775" w:author="Kiên Lê Trung" w:date="2024-12-25T13:54:00Z" w16du:dateUtc="2024-12-25T06:54:00Z">
                  <w:rPr>
                    <w:rFonts w:ascii="Times New Roman" w:eastAsia="Times New Roman" w:hAnsi="Times New Roman" w:cs="Times New Roman"/>
                    <w:sz w:val="26"/>
                    <w:szCs w:val="26"/>
                  </w:rPr>
                </w:rPrChange>
              </w:rPr>
              <w:t>Ngoại lệ:</w:t>
            </w:r>
          </w:p>
          <w:p w14:paraId="26FB7F31" w14:textId="3F20BF58" w:rsidR="00C23571" w:rsidRDefault="00C23571" w:rsidP="00C23571">
            <w:pPr>
              <w:widowControl w:val="0"/>
              <w:spacing w:line="240" w:lineRule="auto"/>
              <w:ind w:left="94"/>
              <w:rPr>
                <w:ins w:id="6776" w:author="Kiên Lê Trung" w:date="2024-12-25T15:25:00Z" w16du:dateUtc="2024-12-25T08:25:00Z"/>
                <w:rFonts w:ascii="Times New Roman" w:eastAsia="Times New Roman" w:hAnsi="Times New Roman" w:cs="Times New Roman"/>
                <w:sz w:val="24"/>
                <w:szCs w:val="24"/>
                <w:lang w:val="en-US"/>
              </w:rPr>
            </w:pPr>
            <w:ins w:id="6777" w:author="Kiên Lê Trung" w:date="2024-12-25T15:25:00Z" w16du:dateUtc="2024-12-25T08:25:00Z">
              <w:r>
                <w:rPr>
                  <w:rFonts w:ascii="Times New Roman" w:eastAsia="Times New Roman" w:hAnsi="Times New Roman" w:cs="Times New Roman"/>
                  <w:sz w:val="24"/>
                  <w:szCs w:val="24"/>
                  <w:lang w:val="en-US"/>
                </w:rPr>
                <w:t xml:space="preserve">    </w:t>
              </w:r>
            </w:ins>
            <w:ins w:id="6778" w:author="Kiên Lê Trung" w:date="2024-12-25T15:26:00Z" w16du:dateUtc="2024-12-25T08:26:00Z">
              <w:r w:rsidR="007F5A24">
                <w:rPr>
                  <w:rFonts w:ascii="Times New Roman" w:eastAsia="Times New Roman" w:hAnsi="Times New Roman" w:cs="Times New Roman"/>
                  <w:sz w:val="24"/>
                  <w:szCs w:val="24"/>
                  <w:lang w:val="en-US"/>
                </w:rPr>
                <w:t>6</w:t>
              </w:r>
            </w:ins>
            <w:ins w:id="6779" w:author="Kiên Lê Trung" w:date="2024-12-25T15:25:00Z" w16du:dateUtc="2024-12-25T08:25:00Z">
              <w:r>
                <w:rPr>
                  <w:rFonts w:ascii="Times New Roman" w:eastAsia="Times New Roman" w:hAnsi="Times New Roman" w:cs="Times New Roman"/>
                  <w:sz w:val="24"/>
                  <w:szCs w:val="24"/>
                  <w:lang w:val="en-US"/>
                </w:rPr>
                <w:t xml:space="preserve">.1 Người quản trị sửa thành tên danh mục đã có trong hệ thống </w:t>
              </w:r>
            </w:ins>
          </w:p>
          <w:p w14:paraId="194B3DCA" w14:textId="2B13DBA7" w:rsidR="00C23571" w:rsidRDefault="00C23571" w:rsidP="00C23571">
            <w:pPr>
              <w:widowControl w:val="0"/>
              <w:spacing w:line="240" w:lineRule="auto"/>
              <w:ind w:left="94"/>
              <w:rPr>
                <w:ins w:id="6780" w:author="Kiên Lê Trung" w:date="2024-12-25T15:25:00Z" w16du:dateUtc="2024-12-25T08:25:00Z"/>
                <w:rFonts w:ascii="Times New Roman" w:eastAsia="Times New Roman" w:hAnsi="Times New Roman" w:cs="Times New Roman"/>
                <w:sz w:val="24"/>
                <w:szCs w:val="24"/>
                <w:lang w:val="en-US"/>
              </w:rPr>
            </w:pPr>
            <w:ins w:id="6781" w:author="Kiên Lê Trung" w:date="2024-12-25T15:25:00Z" w16du:dateUtc="2024-12-25T08:25:00Z">
              <w:r>
                <w:rPr>
                  <w:rFonts w:ascii="Times New Roman" w:eastAsia="Times New Roman" w:hAnsi="Times New Roman" w:cs="Times New Roman"/>
                  <w:sz w:val="24"/>
                  <w:szCs w:val="24"/>
                  <w:lang w:val="en-US"/>
                </w:rPr>
                <w:t xml:space="preserve">        </w:t>
              </w:r>
            </w:ins>
            <w:ins w:id="6782" w:author="Kiên Lê Trung" w:date="2024-12-25T15:26:00Z" w16du:dateUtc="2024-12-25T08:26:00Z">
              <w:r w:rsidR="007F5A24">
                <w:rPr>
                  <w:rFonts w:ascii="Times New Roman" w:eastAsia="Times New Roman" w:hAnsi="Times New Roman" w:cs="Times New Roman"/>
                  <w:sz w:val="24"/>
                  <w:szCs w:val="24"/>
                  <w:lang w:val="en-US"/>
                </w:rPr>
                <w:t>6</w:t>
              </w:r>
            </w:ins>
            <w:ins w:id="6783" w:author="Kiên Lê Trung" w:date="2024-12-25T15:25:00Z" w16du:dateUtc="2024-12-25T08:25:00Z">
              <w:r>
                <w:rPr>
                  <w:rFonts w:ascii="Times New Roman" w:eastAsia="Times New Roman" w:hAnsi="Times New Roman" w:cs="Times New Roman"/>
                  <w:sz w:val="24"/>
                  <w:szCs w:val="24"/>
                  <w:lang w:val="en-US"/>
                </w:rPr>
                <w:t xml:space="preserve">.1.1 Hệ thống hiển thị thông báo danh mục đã có trong hệ thống </w:t>
              </w:r>
            </w:ins>
          </w:p>
          <w:p w14:paraId="768E30B1" w14:textId="03016A1E" w:rsidR="00C23571" w:rsidRPr="002256E2" w:rsidRDefault="00C23571" w:rsidP="00C23571">
            <w:pPr>
              <w:widowControl w:val="0"/>
              <w:spacing w:line="240" w:lineRule="auto"/>
              <w:ind w:left="94"/>
              <w:rPr>
                <w:ins w:id="6784" w:author="Kiên Lê Trung" w:date="2024-12-25T15:25:00Z" w16du:dateUtc="2024-12-25T08:25:00Z"/>
                <w:rFonts w:ascii="Times New Roman" w:eastAsia="Times New Roman" w:hAnsi="Times New Roman" w:cs="Times New Roman"/>
                <w:sz w:val="24"/>
                <w:szCs w:val="24"/>
                <w:lang w:val="en-US"/>
              </w:rPr>
            </w:pPr>
            <w:ins w:id="6785" w:author="Kiên Lê Trung" w:date="2024-12-25T15:25:00Z" w16du:dateUtc="2024-12-25T08:25:00Z">
              <w:r>
                <w:rPr>
                  <w:rFonts w:ascii="Times New Roman" w:eastAsia="Times New Roman" w:hAnsi="Times New Roman" w:cs="Times New Roman"/>
                  <w:sz w:val="24"/>
                  <w:szCs w:val="24"/>
                  <w:lang w:val="en-US"/>
                </w:rPr>
                <w:t xml:space="preserve">        </w:t>
              </w:r>
            </w:ins>
            <w:ins w:id="6786" w:author="Kiên Lê Trung" w:date="2024-12-25T15:26:00Z" w16du:dateUtc="2024-12-25T08:26:00Z">
              <w:r w:rsidR="007F5A24">
                <w:rPr>
                  <w:rFonts w:ascii="Times New Roman" w:eastAsia="Times New Roman" w:hAnsi="Times New Roman" w:cs="Times New Roman"/>
                  <w:sz w:val="24"/>
                  <w:szCs w:val="24"/>
                  <w:lang w:val="en-US"/>
                </w:rPr>
                <w:t>6</w:t>
              </w:r>
            </w:ins>
            <w:ins w:id="6787" w:author="Kiên Lê Trung" w:date="2024-12-25T15:25:00Z" w16du:dateUtc="2024-12-25T08:25:00Z">
              <w:r>
                <w:rPr>
                  <w:rFonts w:ascii="Times New Roman" w:eastAsia="Times New Roman" w:hAnsi="Times New Roman" w:cs="Times New Roman"/>
                  <w:sz w:val="24"/>
                  <w:szCs w:val="24"/>
                  <w:lang w:val="en-US"/>
                </w:rPr>
                <w:t>.1.2 Người quản trị sửa thành tên khác và bấm Xác nhận</w:t>
              </w:r>
            </w:ins>
          </w:p>
          <w:p w14:paraId="65C35A9A" w14:textId="47EEECFD" w:rsidR="00C23571" w:rsidRPr="00C23571" w:rsidRDefault="00C23571" w:rsidP="00C23571">
            <w:pPr>
              <w:widowControl w:val="0"/>
              <w:spacing w:line="240" w:lineRule="auto"/>
              <w:ind w:left="94"/>
              <w:rPr>
                <w:rFonts w:ascii="Times New Roman" w:eastAsia="Times New Roman" w:hAnsi="Times New Roman" w:cs="Times New Roman"/>
                <w:sz w:val="24"/>
                <w:szCs w:val="24"/>
                <w:lang w:val="en-US"/>
                <w:rPrChange w:id="6788" w:author="Kiên Lê Trung" w:date="2024-12-25T15:25:00Z" w16du:dateUtc="2024-12-25T08:25:00Z">
                  <w:rPr>
                    <w:rFonts w:ascii="Times New Roman" w:eastAsia="Times New Roman" w:hAnsi="Times New Roman" w:cs="Times New Roman"/>
                    <w:sz w:val="26"/>
                    <w:szCs w:val="26"/>
                  </w:rPr>
                </w:rPrChange>
              </w:rPr>
            </w:pPr>
            <w:ins w:id="6789" w:author="Kiên Lê Trung" w:date="2024-12-25T15:25:00Z" w16du:dateUtc="2024-12-25T08:25:00Z">
              <w:r w:rsidRPr="002256E2">
                <w:rPr>
                  <w:rFonts w:ascii="Times New Roman" w:eastAsia="Times New Roman" w:hAnsi="Times New Roman" w:cs="Times New Roman"/>
                  <w:sz w:val="24"/>
                  <w:szCs w:val="24"/>
                </w:rPr>
                <w:t xml:space="preserve">    </w:t>
              </w:r>
            </w:ins>
          </w:p>
          <w:p w14:paraId="30520B02" w14:textId="77777777" w:rsidR="59001287" w:rsidRPr="00476848" w:rsidRDefault="59001287" w:rsidP="59001287">
            <w:pPr>
              <w:widowControl w:val="0"/>
              <w:spacing w:line="240" w:lineRule="auto"/>
              <w:ind w:left="94"/>
              <w:rPr>
                <w:rFonts w:ascii="Times New Roman" w:eastAsia="Times New Roman" w:hAnsi="Times New Roman" w:cs="Times New Roman"/>
                <w:sz w:val="24"/>
                <w:szCs w:val="24"/>
                <w:rPrChange w:id="6790"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791" w:author="Kiên Lê Trung" w:date="2024-12-25T13:54:00Z" w16du:dateUtc="2024-12-25T06:54:00Z">
                  <w:rPr>
                    <w:rFonts w:ascii="Times New Roman" w:eastAsia="Times New Roman" w:hAnsi="Times New Roman" w:cs="Times New Roman"/>
                    <w:sz w:val="26"/>
                    <w:szCs w:val="26"/>
                  </w:rPr>
                </w:rPrChange>
              </w:rPr>
              <w:t xml:space="preserve">    </w:t>
            </w:r>
          </w:p>
        </w:tc>
      </w:tr>
    </w:tbl>
    <w:p w14:paraId="22841F09" w14:textId="5026529E" w:rsidR="59001287" w:rsidRPr="00115DF8" w:rsidRDefault="00115DF8" w:rsidP="007F5A24">
      <w:pPr>
        <w:pStyle w:val="Caption"/>
        <w:spacing w:before="240"/>
        <w:rPr>
          <w:rFonts w:eastAsia="Times New Roman" w:cs="Times New Roman"/>
          <w:sz w:val="26"/>
          <w:szCs w:val="26"/>
          <w:lang w:val="en-US"/>
          <w:rPrChange w:id="6792" w:author="Kiên Lê Trung" w:date="2024-12-25T12:54:00Z" w16du:dateUtc="2024-12-25T05:54:00Z">
            <w:rPr>
              <w:rFonts w:ascii="Times New Roman" w:eastAsia="Times New Roman" w:hAnsi="Times New Roman" w:cs="Times New Roman"/>
              <w:sz w:val="26"/>
              <w:szCs w:val="26"/>
            </w:rPr>
          </w:rPrChange>
        </w:rPr>
        <w:pPrChange w:id="6793" w:author="Kiên Lê Trung" w:date="2024-12-25T15:26:00Z" w16du:dateUtc="2024-12-25T08:26:00Z">
          <w:pPr/>
        </w:pPrChange>
      </w:pPr>
      <w:bookmarkStart w:id="6794" w:name="_Toc186028253"/>
      <w:ins w:id="6795" w:author="Kiên Lê Trung" w:date="2024-12-25T12:54:00Z" w16du:dateUtc="2024-12-25T05:54:00Z">
        <w:r>
          <w:t xml:space="preserve">Bảng </w:t>
        </w:r>
      </w:ins>
      <w:ins w:id="6796" w:author="Kiên Lê Trung" w:date="2024-12-25T12:56:00Z" w16du:dateUtc="2024-12-25T05:56:00Z">
        <w:r>
          <w:fldChar w:fldCharType="begin"/>
        </w:r>
        <w:r>
          <w:instrText xml:space="preserve"> STYLEREF 1 \s </w:instrText>
        </w:r>
      </w:ins>
      <w:r>
        <w:fldChar w:fldCharType="separate"/>
      </w:r>
      <w:r>
        <w:rPr>
          <w:noProof/>
        </w:rPr>
        <w:t>2</w:t>
      </w:r>
      <w:ins w:id="6797" w:author="Kiên Lê Trung" w:date="2024-12-25T12:56:00Z" w16du:dateUtc="2024-12-25T05:56:00Z">
        <w:r>
          <w:fldChar w:fldCharType="end"/>
        </w:r>
        <w:r>
          <w:t>.</w:t>
        </w:r>
        <w:r>
          <w:fldChar w:fldCharType="begin"/>
        </w:r>
        <w:r>
          <w:instrText xml:space="preserve"> SEQ Bảng \* ARABIC \s 1 </w:instrText>
        </w:r>
      </w:ins>
      <w:r>
        <w:fldChar w:fldCharType="separate"/>
      </w:r>
      <w:ins w:id="6798" w:author="Kiên Lê Trung" w:date="2024-12-26T02:17:00Z" w16du:dateUtc="2024-12-25T19:17:00Z">
        <w:r w:rsidR="00F25160">
          <w:rPr>
            <w:noProof/>
          </w:rPr>
          <w:t>31</w:t>
        </w:r>
      </w:ins>
      <w:ins w:id="6799" w:author="Kiên Lê Trung" w:date="2024-12-25T12:56:00Z" w16du:dateUtc="2024-12-25T05:56:00Z">
        <w:r>
          <w:fldChar w:fldCharType="end"/>
        </w:r>
      </w:ins>
      <w:ins w:id="6800" w:author="Kiên Lê Trung" w:date="2024-12-25T12:54:00Z" w16du:dateUtc="2024-12-25T05:54:00Z">
        <w:r>
          <w:rPr>
            <w:lang w:val="en-US"/>
          </w:rPr>
          <w:t xml:space="preserve"> Kịch bản người quản trị </w:t>
        </w:r>
      </w:ins>
      <w:ins w:id="6801" w:author="Kiên Lê Trung" w:date="2024-12-25T12:55:00Z" w16du:dateUtc="2024-12-25T05:55:00Z">
        <w:r>
          <w:rPr>
            <w:lang w:val="en-US"/>
          </w:rPr>
          <w:t>chỉnh sửa nhãn hiệu</w:t>
        </w:r>
        <w:bookmarkEnd w:id="6794"/>
        <w:r>
          <w:rPr>
            <w:lang w:val="en-US"/>
          </w:rPr>
          <w:t xml:space="preserve"> </w:t>
        </w:r>
      </w:ins>
    </w:p>
    <w:p w14:paraId="74050362" w14:textId="74DEBB04" w:rsidR="0D409C1B" w:rsidRPr="00476848" w:rsidRDefault="48DA2023" w:rsidP="00034C0F">
      <w:pPr>
        <w:pStyle w:val="ListParagraph"/>
        <w:numPr>
          <w:ilvl w:val="0"/>
          <w:numId w:val="123"/>
        </w:numPr>
        <w:rPr>
          <w:rFonts w:ascii="Times New Roman" w:eastAsia="Times New Roman" w:hAnsi="Times New Roman" w:cs="Times New Roman"/>
          <w:sz w:val="24"/>
          <w:szCs w:val="24"/>
          <w:rPrChange w:id="6802"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803" w:author="Kiên Lê Trung" w:date="2024-12-25T13:54:00Z" w16du:dateUtc="2024-12-25T06:54:00Z">
            <w:rPr>
              <w:rFonts w:ascii="Times New Roman" w:eastAsia="Times New Roman" w:hAnsi="Times New Roman" w:cs="Times New Roman"/>
              <w:sz w:val="26"/>
              <w:szCs w:val="26"/>
            </w:rPr>
          </w:rPrChange>
        </w:rPr>
        <w:t xml:space="preserve">Kịch bản chức năng xóa nhãn hiệu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9001287" w:rsidRPr="00476848" w14:paraId="20D8C0B8" w14:textId="77777777" w:rsidTr="59001287">
        <w:trPr>
          <w:trHeight w:val="300"/>
        </w:trPr>
        <w:tc>
          <w:tcPr>
            <w:tcW w:w="2655" w:type="dxa"/>
            <w:shd w:val="clear" w:color="auto" w:fill="auto"/>
            <w:tcMar>
              <w:top w:w="100" w:type="dxa"/>
              <w:left w:w="100" w:type="dxa"/>
              <w:bottom w:w="100" w:type="dxa"/>
              <w:right w:w="100" w:type="dxa"/>
            </w:tcMar>
          </w:tcPr>
          <w:p w14:paraId="2402F3CD" w14:textId="24057F11" w:rsidR="59001287" w:rsidRPr="00476848" w:rsidRDefault="00983677" w:rsidP="59001287">
            <w:pPr>
              <w:widowControl w:val="0"/>
              <w:spacing w:line="240" w:lineRule="auto"/>
              <w:ind w:left="94"/>
              <w:rPr>
                <w:rFonts w:ascii="Times New Roman" w:eastAsia="Times New Roman" w:hAnsi="Times New Roman" w:cs="Times New Roman"/>
                <w:sz w:val="24"/>
                <w:szCs w:val="24"/>
                <w:rPrChange w:id="6804"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805" w:author="Kiên Lê Trung" w:date="2024-12-25T13:54:00Z" w16du:dateUtc="2024-12-25T06:54:00Z">
                  <w:rPr>
                    <w:rFonts w:ascii="Times New Roman" w:eastAsia="Times New Roman" w:hAnsi="Times New Roman" w:cs="Times New Roman"/>
                    <w:sz w:val="26"/>
                    <w:szCs w:val="26"/>
                  </w:rPr>
                </w:rPrChange>
              </w:rPr>
              <w:t>Usecase</w:t>
            </w:r>
          </w:p>
        </w:tc>
        <w:tc>
          <w:tcPr>
            <w:tcW w:w="5625" w:type="dxa"/>
            <w:shd w:val="clear" w:color="auto" w:fill="auto"/>
            <w:tcMar>
              <w:top w:w="100" w:type="dxa"/>
              <w:left w:w="100" w:type="dxa"/>
              <w:bottom w:w="100" w:type="dxa"/>
              <w:right w:w="100" w:type="dxa"/>
            </w:tcMar>
          </w:tcPr>
          <w:p w14:paraId="628292BF" w14:textId="4B842C22" w:rsidR="59001287" w:rsidRPr="00476848" w:rsidRDefault="59001287" w:rsidP="59001287">
            <w:pPr>
              <w:widowControl w:val="0"/>
              <w:spacing w:line="240" w:lineRule="auto"/>
              <w:rPr>
                <w:rFonts w:ascii="Times New Roman" w:eastAsia="Times New Roman" w:hAnsi="Times New Roman" w:cs="Times New Roman"/>
                <w:sz w:val="24"/>
                <w:szCs w:val="24"/>
                <w:rPrChange w:id="6806"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807" w:author="Kiên Lê Trung" w:date="2024-12-25T13:54:00Z" w16du:dateUtc="2024-12-25T06:54:00Z">
                  <w:rPr>
                    <w:rFonts w:ascii="Times New Roman" w:eastAsia="Times New Roman" w:hAnsi="Times New Roman" w:cs="Times New Roman"/>
                    <w:sz w:val="26"/>
                    <w:szCs w:val="26"/>
                  </w:rPr>
                </w:rPrChange>
              </w:rPr>
              <w:t xml:space="preserve">Xóa </w:t>
            </w:r>
            <w:r w:rsidR="76EC0CDC" w:rsidRPr="00476848">
              <w:rPr>
                <w:rFonts w:ascii="Times New Roman" w:eastAsia="Times New Roman" w:hAnsi="Times New Roman" w:cs="Times New Roman"/>
                <w:sz w:val="24"/>
                <w:szCs w:val="24"/>
                <w:rPrChange w:id="6808" w:author="Kiên Lê Trung" w:date="2024-12-25T13:54:00Z" w16du:dateUtc="2024-12-25T06:54:00Z">
                  <w:rPr>
                    <w:rFonts w:ascii="Times New Roman" w:eastAsia="Times New Roman" w:hAnsi="Times New Roman" w:cs="Times New Roman"/>
                    <w:sz w:val="26"/>
                    <w:szCs w:val="26"/>
                  </w:rPr>
                </w:rPrChange>
              </w:rPr>
              <w:t>nhãn hiệu</w:t>
            </w:r>
            <w:r w:rsidRPr="00476848">
              <w:rPr>
                <w:rFonts w:ascii="Times New Roman" w:eastAsia="Times New Roman" w:hAnsi="Times New Roman" w:cs="Times New Roman"/>
                <w:sz w:val="24"/>
                <w:szCs w:val="24"/>
                <w:rPrChange w:id="6809" w:author="Kiên Lê Trung" w:date="2024-12-25T13:54:00Z" w16du:dateUtc="2024-12-25T06:54:00Z">
                  <w:rPr>
                    <w:rFonts w:ascii="Times New Roman" w:eastAsia="Times New Roman" w:hAnsi="Times New Roman" w:cs="Times New Roman"/>
                    <w:sz w:val="26"/>
                    <w:szCs w:val="26"/>
                  </w:rPr>
                </w:rPrChange>
              </w:rPr>
              <w:t xml:space="preserve"> </w:t>
            </w:r>
          </w:p>
        </w:tc>
      </w:tr>
      <w:tr w:rsidR="59001287" w:rsidRPr="00476848" w14:paraId="067C6FB4" w14:textId="77777777" w:rsidTr="59001287">
        <w:trPr>
          <w:trHeight w:val="300"/>
        </w:trPr>
        <w:tc>
          <w:tcPr>
            <w:tcW w:w="2655" w:type="dxa"/>
            <w:shd w:val="clear" w:color="auto" w:fill="auto"/>
            <w:tcMar>
              <w:top w:w="100" w:type="dxa"/>
              <w:left w:w="100" w:type="dxa"/>
              <w:bottom w:w="100" w:type="dxa"/>
              <w:right w:w="100" w:type="dxa"/>
            </w:tcMar>
          </w:tcPr>
          <w:p w14:paraId="46979F38" w14:textId="77777777" w:rsidR="59001287" w:rsidRPr="00476848" w:rsidRDefault="59001287" w:rsidP="59001287">
            <w:pPr>
              <w:widowControl w:val="0"/>
              <w:spacing w:line="240" w:lineRule="auto"/>
              <w:ind w:left="94"/>
              <w:rPr>
                <w:rFonts w:ascii="Times New Roman" w:eastAsia="Times New Roman" w:hAnsi="Times New Roman" w:cs="Times New Roman"/>
                <w:sz w:val="24"/>
                <w:szCs w:val="24"/>
                <w:rPrChange w:id="6810"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811" w:author="Kiên Lê Trung" w:date="2024-12-25T13:54:00Z" w16du:dateUtc="2024-12-25T06:54:00Z">
                  <w:rPr>
                    <w:rFonts w:ascii="Times New Roman" w:eastAsia="Times New Roman" w:hAnsi="Times New Roman" w:cs="Times New Roman"/>
                    <w:sz w:val="26"/>
                    <w:szCs w:val="26"/>
                  </w:rPr>
                </w:rPrChange>
              </w:rPr>
              <w:t>Actor</w:t>
            </w:r>
          </w:p>
        </w:tc>
        <w:tc>
          <w:tcPr>
            <w:tcW w:w="5625" w:type="dxa"/>
            <w:shd w:val="clear" w:color="auto" w:fill="auto"/>
            <w:tcMar>
              <w:top w:w="100" w:type="dxa"/>
              <w:left w:w="100" w:type="dxa"/>
              <w:bottom w:w="100" w:type="dxa"/>
              <w:right w:w="100" w:type="dxa"/>
            </w:tcMar>
          </w:tcPr>
          <w:p w14:paraId="0729227F" w14:textId="77777777" w:rsidR="59001287" w:rsidRPr="00476848" w:rsidRDefault="59001287" w:rsidP="59001287">
            <w:pPr>
              <w:widowControl w:val="0"/>
              <w:spacing w:line="240" w:lineRule="auto"/>
              <w:rPr>
                <w:rFonts w:ascii="Times New Roman" w:eastAsia="Times New Roman" w:hAnsi="Times New Roman" w:cs="Times New Roman"/>
                <w:sz w:val="24"/>
                <w:szCs w:val="24"/>
                <w:rPrChange w:id="6812"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813" w:author="Kiên Lê Trung" w:date="2024-12-25T13:54:00Z" w16du:dateUtc="2024-12-25T06:54:00Z">
                  <w:rPr>
                    <w:rFonts w:ascii="Times New Roman" w:eastAsia="Times New Roman" w:hAnsi="Times New Roman" w:cs="Times New Roman"/>
                    <w:sz w:val="26"/>
                    <w:szCs w:val="26"/>
                  </w:rPr>
                </w:rPrChange>
              </w:rPr>
              <w:t xml:space="preserve">Người quản trị </w:t>
            </w:r>
          </w:p>
        </w:tc>
      </w:tr>
      <w:tr w:rsidR="59001287" w:rsidRPr="00476848" w14:paraId="649E3AE3" w14:textId="77777777" w:rsidTr="59001287">
        <w:trPr>
          <w:trHeight w:val="300"/>
        </w:trPr>
        <w:tc>
          <w:tcPr>
            <w:tcW w:w="2655" w:type="dxa"/>
            <w:shd w:val="clear" w:color="auto" w:fill="auto"/>
            <w:tcMar>
              <w:top w:w="100" w:type="dxa"/>
              <w:left w:w="100" w:type="dxa"/>
              <w:bottom w:w="100" w:type="dxa"/>
              <w:right w:w="100" w:type="dxa"/>
            </w:tcMar>
          </w:tcPr>
          <w:p w14:paraId="6E039DA1" w14:textId="77777777" w:rsidR="59001287" w:rsidRPr="00476848" w:rsidRDefault="59001287" w:rsidP="59001287">
            <w:pPr>
              <w:widowControl w:val="0"/>
              <w:spacing w:line="240" w:lineRule="auto"/>
              <w:ind w:left="94"/>
              <w:rPr>
                <w:rFonts w:ascii="Times New Roman" w:eastAsia="Times New Roman" w:hAnsi="Times New Roman" w:cs="Times New Roman"/>
                <w:sz w:val="24"/>
                <w:szCs w:val="24"/>
                <w:rPrChange w:id="6814"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815" w:author="Kiên Lê Trung" w:date="2024-12-25T13:54:00Z" w16du:dateUtc="2024-12-25T06:54:00Z">
                  <w:rPr>
                    <w:rFonts w:ascii="Times New Roman" w:eastAsia="Times New Roman" w:hAnsi="Times New Roman" w:cs="Times New Roman"/>
                    <w:sz w:val="26"/>
                    <w:szCs w:val="26"/>
                  </w:rPr>
                </w:rPrChange>
              </w:rPr>
              <w:t>Tiền điều kiện</w:t>
            </w:r>
          </w:p>
        </w:tc>
        <w:tc>
          <w:tcPr>
            <w:tcW w:w="5625" w:type="dxa"/>
            <w:shd w:val="clear" w:color="auto" w:fill="auto"/>
            <w:tcMar>
              <w:top w:w="100" w:type="dxa"/>
              <w:left w:w="100" w:type="dxa"/>
              <w:bottom w:w="100" w:type="dxa"/>
              <w:right w:w="100" w:type="dxa"/>
            </w:tcMar>
          </w:tcPr>
          <w:p w14:paraId="74DF3D74" w14:textId="77777777" w:rsidR="59001287" w:rsidRPr="00476848" w:rsidRDefault="59001287" w:rsidP="59001287">
            <w:pPr>
              <w:widowControl w:val="0"/>
              <w:spacing w:line="240" w:lineRule="auto"/>
              <w:rPr>
                <w:rFonts w:ascii="Times New Roman" w:eastAsia="Times New Roman" w:hAnsi="Times New Roman" w:cs="Times New Roman"/>
                <w:sz w:val="24"/>
                <w:szCs w:val="24"/>
                <w:rPrChange w:id="6816"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817" w:author="Kiên Lê Trung" w:date="2024-12-25T13:54:00Z" w16du:dateUtc="2024-12-25T06:54:00Z">
                  <w:rPr>
                    <w:rFonts w:ascii="Times New Roman" w:eastAsia="Times New Roman" w:hAnsi="Times New Roman" w:cs="Times New Roman"/>
                    <w:sz w:val="26"/>
                    <w:szCs w:val="26"/>
                  </w:rPr>
                </w:rPrChange>
              </w:rPr>
              <w:t>Người quản trị đã đăng nhập thành công vào hệ thống</w:t>
            </w:r>
          </w:p>
        </w:tc>
      </w:tr>
      <w:tr w:rsidR="59001287" w:rsidRPr="00476848" w14:paraId="53394489" w14:textId="77777777" w:rsidTr="59001287">
        <w:trPr>
          <w:trHeight w:val="300"/>
        </w:trPr>
        <w:tc>
          <w:tcPr>
            <w:tcW w:w="2655" w:type="dxa"/>
            <w:shd w:val="clear" w:color="auto" w:fill="auto"/>
            <w:tcMar>
              <w:top w:w="100" w:type="dxa"/>
              <w:left w:w="100" w:type="dxa"/>
              <w:bottom w:w="100" w:type="dxa"/>
              <w:right w:w="100" w:type="dxa"/>
            </w:tcMar>
          </w:tcPr>
          <w:p w14:paraId="40A3CAC5" w14:textId="77777777" w:rsidR="59001287" w:rsidRPr="00476848" w:rsidRDefault="59001287" w:rsidP="59001287">
            <w:pPr>
              <w:widowControl w:val="0"/>
              <w:spacing w:before="3" w:line="240" w:lineRule="auto"/>
              <w:ind w:left="141"/>
              <w:rPr>
                <w:rFonts w:ascii="Times New Roman" w:eastAsia="Times New Roman" w:hAnsi="Times New Roman" w:cs="Times New Roman"/>
                <w:sz w:val="24"/>
                <w:szCs w:val="24"/>
                <w:rPrChange w:id="6818"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819" w:author="Kiên Lê Trung" w:date="2024-12-25T13:54:00Z" w16du:dateUtc="2024-12-25T06:54:00Z">
                  <w:rPr>
                    <w:rFonts w:ascii="Times New Roman" w:eastAsia="Times New Roman" w:hAnsi="Times New Roman" w:cs="Times New Roman"/>
                    <w:sz w:val="26"/>
                    <w:szCs w:val="26"/>
                  </w:rPr>
                </w:rPrChange>
              </w:rPr>
              <w:t>Hậu điều kiện</w:t>
            </w:r>
          </w:p>
        </w:tc>
        <w:tc>
          <w:tcPr>
            <w:tcW w:w="5625" w:type="dxa"/>
            <w:shd w:val="clear" w:color="auto" w:fill="auto"/>
            <w:tcMar>
              <w:top w:w="100" w:type="dxa"/>
              <w:left w:w="100" w:type="dxa"/>
              <w:bottom w:w="100" w:type="dxa"/>
              <w:right w:w="100" w:type="dxa"/>
            </w:tcMar>
          </w:tcPr>
          <w:p w14:paraId="01DB9C9C" w14:textId="0F2DED98" w:rsidR="59001287" w:rsidRPr="00476848" w:rsidRDefault="59001287" w:rsidP="59001287">
            <w:pPr>
              <w:spacing w:line="240" w:lineRule="auto"/>
              <w:rPr>
                <w:rFonts w:ascii="Times New Roman" w:eastAsia="Times New Roman" w:hAnsi="Times New Roman" w:cs="Times New Roman"/>
                <w:sz w:val="24"/>
                <w:szCs w:val="24"/>
                <w:rPrChange w:id="6820"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821" w:author="Kiên Lê Trung" w:date="2024-12-25T13:54:00Z" w16du:dateUtc="2024-12-25T06:54:00Z">
                  <w:rPr>
                    <w:rFonts w:ascii="Times New Roman" w:eastAsia="Times New Roman" w:hAnsi="Times New Roman" w:cs="Times New Roman"/>
                    <w:sz w:val="26"/>
                    <w:szCs w:val="26"/>
                  </w:rPr>
                </w:rPrChange>
              </w:rPr>
              <w:t xml:space="preserve">Người quản trị xóa </w:t>
            </w:r>
            <w:r w:rsidR="77D8F4C0" w:rsidRPr="00476848">
              <w:rPr>
                <w:rFonts w:ascii="Times New Roman" w:eastAsia="Times New Roman" w:hAnsi="Times New Roman" w:cs="Times New Roman"/>
                <w:sz w:val="24"/>
                <w:szCs w:val="24"/>
                <w:rPrChange w:id="6822" w:author="Kiên Lê Trung" w:date="2024-12-25T13:54:00Z" w16du:dateUtc="2024-12-25T06:54:00Z">
                  <w:rPr>
                    <w:rFonts w:ascii="Times New Roman" w:eastAsia="Times New Roman" w:hAnsi="Times New Roman" w:cs="Times New Roman"/>
                    <w:sz w:val="26"/>
                    <w:szCs w:val="26"/>
                  </w:rPr>
                </w:rPrChange>
              </w:rPr>
              <w:t>nhãn hiệu</w:t>
            </w:r>
            <w:r w:rsidRPr="00476848">
              <w:rPr>
                <w:rFonts w:ascii="Times New Roman" w:eastAsia="Times New Roman" w:hAnsi="Times New Roman" w:cs="Times New Roman"/>
                <w:sz w:val="24"/>
                <w:szCs w:val="24"/>
                <w:rPrChange w:id="6823" w:author="Kiên Lê Trung" w:date="2024-12-25T13:54:00Z" w16du:dateUtc="2024-12-25T06:54:00Z">
                  <w:rPr>
                    <w:rFonts w:ascii="Times New Roman" w:eastAsia="Times New Roman" w:hAnsi="Times New Roman" w:cs="Times New Roman"/>
                    <w:sz w:val="26"/>
                    <w:szCs w:val="26"/>
                  </w:rPr>
                </w:rPrChange>
              </w:rPr>
              <w:t xml:space="preserve"> thành công</w:t>
            </w:r>
          </w:p>
        </w:tc>
      </w:tr>
      <w:tr w:rsidR="59001287" w:rsidRPr="00476848" w14:paraId="2ED834FC" w14:textId="77777777" w:rsidTr="29E370C8">
        <w:trPr>
          <w:trHeight w:val="300"/>
        </w:trPr>
        <w:tc>
          <w:tcPr>
            <w:tcW w:w="8280" w:type="dxa"/>
            <w:gridSpan w:val="2"/>
            <w:shd w:val="clear" w:color="auto" w:fill="auto"/>
            <w:tcMar>
              <w:top w:w="100" w:type="dxa"/>
              <w:left w:w="100" w:type="dxa"/>
              <w:bottom w:w="100" w:type="dxa"/>
              <w:right w:w="100" w:type="dxa"/>
            </w:tcMar>
          </w:tcPr>
          <w:p w14:paraId="0E98BD00" w14:textId="77777777" w:rsidR="59001287" w:rsidRPr="00476848" w:rsidRDefault="59001287" w:rsidP="00034C0F">
            <w:pPr>
              <w:widowControl w:val="0"/>
              <w:ind w:left="94"/>
              <w:rPr>
                <w:rFonts w:ascii="Times New Roman" w:eastAsia="Times New Roman" w:hAnsi="Times New Roman" w:cs="Times New Roman"/>
                <w:sz w:val="24"/>
                <w:szCs w:val="24"/>
                <w:rPrChange w:id="6824"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825" w:author="Kiên Lê Trung" w:date="2024-12-25T13:54:00Z" w16du:dateUtc="2024-12-25T06:54:00Z">
                  <w:rPr>
                    <w:rFonts w:ascii="Times New Roman" w:eastAsia="Times New Roman" w:hAnsi="Times New Roman" w:cs="Times New Roman"/>
                    <w:sz w:val="26"/>
                    <w:szCs w:val="26"/>
                  </w:rPr>
                </w:rPrChange>
              </w:rPr>
              <w:t>Chuỗi sự kiện chính</w:t>
            </w:r>
          </w:p>
          <w:p w14:paraId="027F4D62" w14:textId="00896853" w:rsidR="59001287" w:rsidRPr="00476848" w:rsidRDefault="59001287" w:rsidP="00C23571">
            <w:pPr>
              <w:pStyle w:val="ListParagraph"/>
              <w:widowControl w:val="0"/>
              <w:numPr>
                <w:ilvl w:val="0"/>
                <w:numId w:val="23"/>
              </w:numPr>
              <w:ind w:left="734"/>
              <w:rPr>
                <w:rFonts w:ascii="Times New Roman" w:eastAsia="Times New Roman" w:hAnsi="Times New Roman" w:cs="Times New Roman"/>
                <w:sz w:val="24"/>
                <w:szCs w:val="24"/>
                <w:rPrChange w:id="6826" w:author="Kiên Lê Trung" w:date="2024-12-25T13:54:00Z" w16du:dateUtc="2024-12-25T06:54:00Z">
                  <w:rPr>
                    <w:rFonts w:ascii="Times New Roman" w:eastAsia="Times New Roman" w:hAnsi="Times New Roman" w:cs="Times New Roman"/>
                    <w:sz w:val="26"/>
                    <w:szCs w:val="26"/>
                  </w:rPr>
                </w:rPrChange>
              </w:rPr>
              <w:pPrChange w:id="6827" w:author="Kiên Lê Trung" w:date="2024-12-25T15:24:00Z" w16du:dateUtc="2024-12-25T08:24:00Z">
                <w:pPr>
                  <w:pStyle w:val="ListParagraph"/>
                  <w:widowControl w:val="0"/>
                  <w:numPr>
                    <w:numId w:val="23"/>
                  </w:numPr>
                  <w:ind w:left="454" w:hanging="360"/>
                </w:pPr>
              </w:pPrChange>
            </w:pPr>
            <w:r w:rsidRPr="00476848">
              <w:rPr>
                <w:rFonts w:ascii="Times New Roman" w:eastAsia="Times New Roman" w:hAnsi="Times New Roman" w:cs="Times New Roman"/>
                <w:sz w:val="24"/>
                <w:szCs w:val="24"/>
                <w:rPrChange w:id="6828" w:author="Kiên Lê Trung" w:date="2024-12-25T13:54:00Z" w16du:dateUtc="2024-12-25T06:54:00Z">
                  <w:rPr>
                    <w:rFonts w:ascii="Times New Roman" w:eastAsia="Times New Roman" w:hAnsi="Times New Roman" w:cs="Times New Roman"/>
                    <w:sz w:val="26"/>
                    <w:szCs w:val="26"/>
                  </w:rPr>
                </w:rPrChange>
              </w:rPr>
              <w:t xml:space="preserve">Người quản trị đăng nhập thành công và đang ở Trang chủ </w:t>
            </w:r>
          </w:p>
          <w:p w14:paraId="13365FD9" w14:textId="4AFBF523" w:rsidR="59001287" w:rsidRPr="00476848" w:rsidRDefault="59001287" w:rsidP="00C23571">
            <w:pPr>
              <w:pStyle w:val="ListParagraph"/>
              <w:widowControl w:val="0"/>
              <w:numPr>
                <w:ilvl w:val="0"/>
                <w:numId w:val="23"/>
              </w:numPr>
              <w:ind w:left="734"/>
              <w:rPr>
                <w:rFonts w:ascii="Times New Roman" w:eastAsia="Times New Roman" w:hAnsi="Times New Roman" w:cs="Times New Roman"/>
                <w:sz w:val="24"/>
                <w:szCs w:val="24"/>
                <w:rPrChange w:id="6829" w:author="Kiên Lê Trung" w:date="2024-12-25T13:54:00Z" w16du:dateUtc="2024-12-25T06:54:00Z">
                  <w:rPr>
                    <w:rFonts w:ascii="Times New Roman" w:eastAsia="Times New Roman" w:hAnsi="Times New Roman" w:cs="Times New Roman"/>
                    <w:sz w:val="26"/>
                    <w:szCs w:val="26"/>
                  </w:rPr>
                </w:rPrChange>
              </w:rPr>
              <w:pPrChange w:id="6830" w:author="Kiên Lê Trung" w:date="2024-12-25T15:24:00Z" w16du:dateUtc="2024-12-25T08:24:00Z">
                <w:pPr>
                  <w:pStyle w:val="ListParagraph"/>
                  <w:widowControl w:val="0"/>
                  <w:numPr>
                    <w:numId w:val="23"/>
                  </w:numPr>
                  <w:ind w:left="454" w:hanging="360"/>
                </w:pPr>
              </w:pPrChange>
            </w:pPr>
            <w:r w:rsidRPr="00476848">
              <w:rPr>
                <w:rFonts w:ascii="Times New Roman" w:eastAsia="Times New Roman" w:hAnsi="Times New Roman" w:cs="Times New Roman"/>
                <w:sz w:val="24"/>
                <w:szCs w:val="24"/>
                <w:rPrChange w:id="6831" w:author="Kiên Lê Trung" w:date="2024-12-25T13:54:00Z" w16du:dateUtc="2024-12-25T06:54:00Z">
                  <w:rPr>
                    <w:rFonts w:ascii="Times New Roman" w:eastAsia="Times New Roman" w:hAnsi="Times New Roman" w:cs="Times New Roman"/>
                    <w:sz w:val="26"/>
                    <w:szCs w:val="26"/>
                  </w:rPr>
                </w:rPrChange>
              </w:rPr>
              <w:t xml:space="preserve">Người quản trị chọn Quản lý </w:t>
            </w:r>
            <w:r w:rsidR="34E790B3" w:rsidRPr="00476848">
              <w:rPr>
                <w:rFonts w:ascii="Times New Roman" w:eastAsia="Times New Roman" w:hAnsi="Times New Roman" w:cs="Times New Roman"/>
                <w:sz w:val="24"/>
                <w:szCs w:val="24"/>
                <w:rPrChange w:id="6832" w:author="Kiên Lê Trung" w:date="2024-12-25T13:54:00Z" w16du:dateUtc="2024-12-25T06:54:00Z">
                  <w:rPr>
                    <w:rFonts w:ascii="Times New Roman" w:eastAsia="Times New Roman" w:hAnsi="Times New Roman" w:cs="Times New Roman"/>
                    <w:sz w:val="26"/>
                    <w:szCs w:val="26"/>
                  </w:rPr>
                </w:rPrChange>
              </w:rPr>
              <w:t>nhãn hiệu</w:t>
            </w:r>
            <w:r w:rsidRPr="00476848">
              <w:rPr>
                <w:rFonts w:ascii="Times New Roman" w:eastAsia="Times New Roman" w:hAnsi="Times New Roman" w:cs="Times New Roman"/>
                <w:sz w:val="24"/>
                <w:szCs w:val="24"/>
                <w:rPrChange w:id="6833" w:author="Kiên Lê Trung" w:date="2024-12-25T13:54:00Z" w16du:dateUtc="2024-12-25T06:54:00Z">
                  <w:rPr>
                    <w:rFonts w:ascii="Times New Roman" w:eastAsia="Times New Roman" w:hAnsi="Times New Roman" w:cs="Times New Roman"/>
                    <w:sz w:val="26"/>
                    <w:szCs w:val="26"/>
                  </w:rPr>
                </w:rPrChange>
              </w:rPr>
              <w:t>.</w:t>
            </w:r>
          </w:p>
          <w:p w14:paraId="71D9B9B4" w14:textId="7117983D" w:rsidR="00C23571" w:rsidRPr="002256E2" w:rsidRDefault="00C23571" w:rsidP="00C23571">
            <w:pPr>
              <w:pStyle w:val="ListParagraph"/>
              <w:widowControl w:val="0"/>
              <w:numPr>
                <w:ilvl w:val="0"/>
                <w:numId w:val="23"/>
              </w:numPr>
              <w:ind w:left="734"/>
              <w:rPr>
                <w:ins w:id="6834" w:author="Kiên Lê Trung" w:date="2024-12-25T15:23:00Z" w16du:dateUtc="2024-12-25T08:23:00Z"/>
                <w:rFonts w:ascii="Times New Roman" w:eastAsia="Times New Roman" w:hAnsi="Times New Roman" w:cs="Times New Roman"/>
                <w:sz w:val="24"/>
                <w:szCs w:val="24"/>
              </w:rPr>
              <w:pPrChange w:id="6835" w:author="Kiên Lê Trung" w:date="2024-12-25T15:24:00Z" w16du:dateUtc="2024-12-25T08:24:00Z">
                <w:pPr>
                  <w:pStyle w:val="ListParagraph"/>
                  <w:widowControl w:val="0"/>
                  <w:numPr>
                    <w:numId w:val="23"/>
                  </w:numPr>
                  <w:ind w:left="454" w:hanging="360"/>
                </w:pPr>
              </w:pPrChange>
            </w:pPr>
            <w:ins w:id="6836" w:author="Kiên Lê Trung" w:date="2024-12-25T15:23:00Z" w16du:dateUtc="2024-12-25T08:23:00Z">
              <w:r w:rsidRPr="002256E2">
                <w:rPr>
                  <w:rFonts w:ascii="Times New Roman" w:eastAsia="Times New Roman" w:hAnsi="Times New Roman" w:cs="Times New Roman"/>
                  <w:sz w:val="24"/>
                  <w:szCs w:val="24"/>
                </w:rPr>
                <w:t>Hệ thống sẽ hiển thị danh sách các</w:t>
              </w:r>
              <w:r>
                <w:rPr>
                  <w:rFonts w:ascii="Times New Roman" w:eastAsia="Times New Roman" w:hAnsi="Times New Roman" w:cs="Times New Roman"/>
                  <w:sz w:val="24"/>
                  <w:szCs w:val="24"/>
                  <w:lang w:val="en-US"/>
                </w:rPr>
                <w:t xml:space="preserve"> nhãn hiệu</w:t>
              </w:r>
              <w:r w:rsidRPr="002256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gồm có các trường Tên nhãn hiệu,</w:t>
              </w:r>
            </w:ins>
            <w:ins w:id="6837" w:author="Kiên Lê Trung" w:date="2024-12-25T15:24:00Z" w16du:dateUtc="2024-12-25T08:24:00Z">
              <w:r>
                <w:rPr>
                  <w:rFonts w:ascii="Times New Roman" w:eastAsia="Times New Roman" w:hAnsi="Times New Roman" w:cs="Times New Roman"/>
                  <w:sz w:val="24"/>
                  <w:szCs w:val="24"/>
                  <w:lang w:val="en-US"/>
                </w:rPr>
                <w:t xml:space="preserve"> </w:t>
              </w:r>
            </w:ins>
            <w:ins w:id="6838" w:author="Kiên Lê Trung" w:date="2024-12-25T15:23:00Z" w16du:dateUtc="2024-12-25T08:23:00Z">
              <w:r>
                <w:rPr>
                  <w:rFonts w:ascii="Times New Roman" w:eastAsia="Times New Roman" w:hAnsi="Times New Roman" w:cs="Times New Roman"/>
                  <w:sz w:val="24"/>
                  <w:szCs w:val="24"/>
                  <w:lang w:val="en-US"/>
                </w:rPr>
                <w:t xml:space="preserve">ảnh, mô tả, Trạng thái, Ngày tạo, Ngày chính sửa lần cuối , các thao tác: sửa, xóa và nút Thêm mới, tìm kiếm, Refresh </w:t>
              </w:r>
            </w:ins>
          </w:p>
          <w:p w14:paraId="1F21D257" w14:textId="3DD21792" w:rsidR="59001287" w:rsidRPr="00476848" w:rsidDel="00C23571" w:rsidRDefault="59001287" w:rsidP="00C23571">
            <w:pPr>
              <w:pStyle w:val="ListParagraph"/>
              <w:widowControl w:val="0"/>
              <w:numPr>
                <w:ilvl w:val="0"/>
                <w:numId w:val="23"/>
              </w:numPr>
              <w:ind w:left="734"/>
              <w:rPr>
                <w:del w:id="6839" w:author="Kiên Lê Trung" w:date="2024-12-25T15:23:00Z" w16du:dateUtc="2024-12-25T08:23:00Z"/>
                <w:rFonts w:ascii="Times New Roman" w:eastAsia="Times New Roman" w:hAnsi="Times New Roman" w:cs="Times New Roman"/>
                <w:sz w:val="24"/>
                <w:szCs w:val="24"/>
                <w:rPrChange w:id="6840" w:author="Kiên Lê Trung" w:date="2024-12-25T13:54:00Z" w16du:dateUtc="2024-12-25T06:54:00Z">
                  <w:rPr>
                    <w:del w:id="6841" w:author="Kiên Lê Trung" w:date="2024-12-25T15:23:00Z" w16du:dateUtc="2024-12-25T08:23:00Z"/>
                    <w:rFonts w:ascii="Times New Roman" w:eastAsia="Times New Roman" w:hAnsi="Times New Roman" w:cs="Times New Roman"/>
                    <w:sz w:val="26"/>
                    <w:szCs w:val="26"/>
                  </w:rPr>
                </w:rPrChange>
              </w:rPr>
              <w:pPrChange w:id="6842" w:author="Kiên Lê Trung" w:date="2024-12-25T15:24:00Z" w16du:dateUtc="2024-12-25T08:24:00Z">
                <w:pPr>
                  <w:pStyle w:val="ListParagraph"/>
                  <w:widowControl w:val="0"/>
                  <w:numPr>
                    <w:numId w:val="23"/>
                  </w:numPr>
                  <w:ind w:left="454" w:hanging="360"/>
                </w:pPr>
              </w:pPrChange>
            </w:pPr>
            <w:del w:id="6843" w:author="Kiên Lê Trung" w:date="2024-12-25T15:23:00Z" w16du:dateUtc="2024-12-25T08:23:00Z">
              <w:r w:rsidRPr="00476848" w:rsidDel="00C23571">
                <w:rPr>
                  <w:rFonts w:ascii="Times New Roman" w:eastAsia="Times New Roman" w:hAnsi="Times New Roman" w:cs="Times New Roman"/>
                  <w:sz w:val="24"/>
                  <w:szCs w:val="24"/>
                  <w:rPrChange w:id="6844" w:author="Kiên Lê Trung" w:date="2024-12-25T13:54:00Z" w16du:dateUtc="2024-12-25T06:54:00Z">
                    <w:rPr>
                      <w:rFonts w:ascii="Times New Roman" w:eastAsia="Times New Roman" w:hAnsi="Times New Roman" w:cs="Times New Roman"/>
                      <w:sz w:val="26"/>
                      <w:szCs w:val="26"/>
                    </w:rPr>
                  </w:rPrChange>
                </w:rPr>
                <w:delText xml:space="preserve">Hệ thống sẽ hiển thị danh sách các </w:delText>
              </w:r>
              <w:r w:rsidR="2C80F6C9" w:rsidRPr="00476848" w:rsidDel="00C23571">
                <w:rPr>
                  <w:rFonts w:ascii="Times New Roman" w:eastAsia="Times New Roman" w:hAnsi="Times New Roman" w:cs="Times New Roman"/>
                  <w:sz w:val="24"/>
                  <w:szCs w:val="24"/>
                  <w:rPrChange w:id="6845" w:author="Kiên Lê Trung" w:date="2024-12-25T13:54:00Z" w16du:dateUtc="2024-12-25T06:54:00Z">
                    <w:rPr>
                      <w:rFonts w:ascii="Times New Roman" w:eastAsia="Times New Roman" w:hAnsi="Times New Roman" w:cs="Times New Roman"/>
                      <w:sz w:val="26"/>
                      <w:szCs w:val="26"/>
                    </w:rPr>
                  </w:rPrChange>
                </w:rPr>
                <w:delText>nhãn hiệu</w:delText>
              </w:r>
              <w:r w:rsidRPr="00476848" w:rsidDel="00C23571">
                <w:rPr>
                  <w:rFonts w:ascii="Times New Roman" w:eastAsia="Times New Roman" w:hAnsi="Times New Roman" w:cs="Times New Roman"/>
                  <w:sz w:val="24"/>
                  <w:szCs w:val="24"/>
                  <w:rPrChange w:id="6846" w:author="Kiên Lê Trung" w:date="2024-12-25T13:54:00Z" w16du:dateUtc="2024-12-25T06:54:00Z">
                    <w:rPr>
                      <w:rFonts w:ascii="Times New Roman" w:eastAsia="Times New Roman" w:hAnsi="Times New Roman" w:cs="Times New Roman"/>
                      <w:sz w:val="26"/>
                      <w:szCs w:val="26"/>
                    </w:rPr>
                  </w:rPrChange>
                </w:rPr>
                <w:delText xml:space="preserve"> đã có </w:delText>
              </w:r>
            </w:del>
          </w:p>
          <w:p w14:paraId="2D8D2EA0" w14:textId="68456987" w:rsidR="59001287" w:rsidRPr="00476848" w:rsidRDefault="59001287" w:rsidP="00C23571">
            <w:pPr>
              <w:pStyle w:val="ListParagraph"/>
              <w:widowControl w:val="0"/>
              <w:numPr>
                <w:ilvl w:val="0"/>
                <w:numId w:val="23"/>
              </w:numPr>
              <w:ind w:left="734"/>
              <w:rPr>
                <w:rFonts w:ascii="Times New Roman" w:eastAsia="Times New Roman" w:hAnsi="Times New Roman" w:cs="Times New Roman"/>
                <w:sz w:val="24"/>
                <w:szCs w:val="24"/>
                <w:rPrChange w:id="6847" w:author="Kiên Lê Trung" w:date="2024-12-25T13:54:00Z" w16du:dateUtc="2024-12-25T06:54:00Z">
                  <w:rPr>
                    <w:rFonts w:ascii="Times New Roman" w:eastAsia="Times New Roman" w:hAnsi="Times New Roman" w:cs="Times New Roman"/>
                    <w:sz w:val="26"/>
                    <w:szCs w:val="26"/>
                  </w:rPr>
                </w:rPrChange>
              </w:rPr>
              <w:pPrChange w:id="6848" w:author="Kiên Lê Trung" w:date="2024-12-25T15:24:00Z" w16du:dateUtc="2024-12-25T08:24:00Z">
                <w:pPr>
                  <w:pStyle w:val="ListParagraph"/>
                  <w:widowControl w:val="0"/>
                  <w:numPr>
                    <w:numId w:val="23"/>
                  </w:numPr>
                  <w:ind w:left="454" w:hanging="360"/>
                </w:pPr>
              </w:pPrChange>
            </w:pPr>
            <w:r w:rsidRPr="00476848">
              <w:rPr>
                <w:rFonts w:ascii="Times New Roman" w:eastAsia="Times New Roman" w:hAnsi="Times New Roman" w:cs="Times New Roman"/>
                <w:sz w:val="24"/>
                <w:szCs w:val="24"/>
                <w:rPrChange w:id="6849" w:author="Kiên Lê Trung" w:date="2024-12-25T13:54:00Z" w16du:dateUtc="2024-12-25T06:54:00Z">
                  <w:rPr>
                    <w:rFonts w:ascii="Times New Roman" w:eastAsia="Times New Roman" w:hAnsi="Times New Roman" w:cs="Times New Roman"/>
                    <w:sz w:val="26"/>
                    <w:szCs w:val="26"/>
                  </w:rPr>
                </w:rPrChange>
              </w:rPr>
              <w:t xml:space="preserve">Người quản trị bấm vào biểu tượng thùng rác của </w:t>
            </w:r>
            <w:r w:rsidR="5C30BE7B" w:rsidRPr="00476848">
              <w:rPr>
                <w:rFonts w:ascii="Times New Roman" w:eastAsia="Times New Roman" w:hAnsi="Times New Roman" w:cs="Times New Roman"/>
                <w:sz w:val="24"/>
                <w:szCs w:val="24"/>
                <w:rPrChange w:id="6850" w:author="Kiên Lê Trung" w:date="2024-12-25T13:54:00Z" w16du:dateUtc="2024-12-25T06:54:00Z">
                  <w:rPr>
                    <w:rFonts w:ascii="Times New Roman" w:eastAsia="Times New Roman" w:hAnsi="Times New Roman" w:cs="Times New Roman"/>
                    <w:sz w:val="26"/>
                    <w:szCs w:val="26"/>
                  </w:rPr>
                </w:rPrChange>
              </w:rPr>
              <w:t>nhãn hiệu</w:t>
            </w:r>
            <w:r w:rsidRPr="00476848">
              <w:rPr>
                <w:rFonts w:ascii="Times New Roman" w:eastAsia="Times New Roman" w:hAnsi="Times New Roman" w:cs="Times New Roman"/>
                <w:sz w:val="24"/>
                <w:szCs w:val="24"/>
                <w:rPrChange w:id="6851" w:author="Kiên Lê Trung" w:date="2024-12-25T13:54:00Z" w16du:dateUtc="2024-12-25T06:54:00Z">
                  <w:rPr>
                    <w:rFonts w:ascii="Times New Roman" w:eastAsia="Times New Roman" w:hAnsi="Times New Roman" w:cs="Times New Roman"/>
                    <w:sz w:val="26"/>
                    <w:szCs w:val="26"/>
                  </w:rPr>
                </w:rPrChange>
              </w:rPr>
              <w:t xml:space="preserve"> cần xóa</w:t>
            </w:r>
          </w:p>
          <w:p w14:paraId="3560AAD0" w14:textId="5210324D" w:rsidR="59001287" w:rsidRPr="00476848" w:rsidRDefault="59001287" w:rsidP="00C23571">
            <w:pPr>
              <w:pStyle w:val="ListParagraph"/>
              <w:widowControl w:val="0"/>
              <w:numPr>
                <w:ilvl w:val="0"/>
                <w:numId w:val="23"/>
              </w:numPr>
              <w:ind w:left="734"/>
              <w:rPr>
                <w:rFonts w:ascii="Times New Roman" w:eastAsia="Times New Roman" w:hAnsi="Times New Roman" w:cs="Times New Roman"/>
                <w:sz w:val="24"/>
                <w:szCs w:val="24"/>
                <w:rPrChange w:id="6852" w:author="Kiên Lê Trung" w:date="2024-12-25T13:54:00Z" w16du:dateUtc="2024-12-25T06:54:00Z">
                  <w:rPr>
                    <w:rFonts w:ascii="Times New Roman" w:eastAsia="Times New Roman" w:hAnsi="Times New Roman" w:cs="Times New Roman"/>
                    <w:sz w:val="26"/>
                    <w:szCs w:val="26"/>
                  </w:rPr>
                </w:rPrChange>
              </w:rPr>
              <w:pPrChange w:id="6853" w:author="Kiên Lê Trung" w:date="2024-12-25T15:24:00Z" w16du:dateUtc="2024-12-25T08:24:00Z">
                <w:pPr>
                  <w:pStyle w:val="ListParagraph"/>
                  <w:widowControl w:val="0"/>
                  <w:numPr>
                    <w:numId w:val="23"/>
                  </w:numPr>
                  <w:ind w:left="454" w:hanging="360"/>
                </w:pPr>
              </w:pPrChange>
            </w:pPr>
            <w:r w:rsidRPr="00476848">
              <w:rPr>
                <w:rFonts w:ascii="Times New Roman" w:eastAsia="Times New Roman" w:hAnsi="Times New Roman" w:cs="Times New Roman"/>
                <w:sz w:val="24"/>
                <w:szCs w:val="24"/>
                <w:rPrChange w:id="6854" w:author="Kiên Lê Trung" w:date="2024-12-25T13:54:00Z" w16du:dateUtc="2024-12-25T06:54:00Z">
                  <w:rPr>
                    <w:rFonts w:ascii="Times New Roman" w:eastAsia="Times New Roman" w:hAnsi="Times New Roman" w:cs="Times New Roman"/>
                    <w:sz w:val="26"/>
                    <w:szCs w:val="26"/>
                  </w:rPr>
                </w:rPrChange>
              </w:rPr>
              <w:t xml:space="preserve">Hệ thống hiển thị thông báo Bạn có chắc muốn xóa </w:t>
            </w:r>
            <w:r w:rsidR="7811C743" w:rsidRPr="00476848">
              <w:rPr>
                <w:rFonts w:ascii="Times New Roman" w:eastAsia="Times New Roman" w:hAnsi="Times New Roman" w:cs="Times New Roman"/>
                <w:sz w:val="24"/>
                <w:szCs w:val="24"/>
                <w:rPrChange w:id="6855" w:author="Kiên Lê Trung" w:date="2024-12-25T13:54:00Z" w16du:dateUtc="2024-12-25T06:54:00Z">
                  <w:rPr>
                    <w:rFonts w:ascii="Times New Roman" w:eastAsia="Times New Roman" w:hAnsi="Times New Roman" w:cs="Times New Roman"/>
                    <w:sz w:val="26"/>
                    <w:szCs w:val="26"/>
                  </w:rPr>
                </w:rPrChange>
              </w:rPr>
              <w:t>nhãn hiệu</w:t>
            </w:r>
            <w:r w:rsidRPr="00476848">
              <w:rPr>
                <w:rFonts w:ascii="Times New Roman" w:eastAsia="Times New Roman" w:hAnsi="Times New Roman" w:cs="Times New Roman"/>
                <w:sz w:val="24"/>
                <w:szCs w:val="24"/>
                <w:rPrChange w:id="6856" w:author="Kiên Lê Trung" w:date="2024-12-25T13:54:00Z" w16du:dateUtc="2024-12-25T06:54:00Z">
                  <w:rPr>
                    <w:rFonts w:ascii="Times New Roman" w:eastAsia="Times New Roman" w:hAnsi="Times New Roman" w:cs="Times New Roman"/>
                    <w:sz w:val="26"/>
                    <w:szCs w:val="26"/>
                  </w:rPr>
                </w:rPrChange>
              </w:rPr>
              <w:t xml:space="preserve"> này </w:t>
            </w:r>
          </w:p>
          <w:p w14:paraId="4CC23FA0" w14:textId="525DA6FA" w:rsidR="59001287" w:rsidRPr="00476848" w:rsidRDefault="59001287" w:rsidP="00C23571">
            <w:pPr>
              <w:pStyle w:val="ListParagraph"/>
              <w:widowControl w:val="0"/>
              <w:numPr>
                <w:ilvl w:val="0"/>
                <w:numId w:val="23"/>
              </w:numPr>
              <w:ind w:left="734"/>
              <w:rPr>
                <w:rFonts w:ascii="Times New Roman" w:eastAsia="Times New Roman" w:hAnsi="Times New Roman" w:cs="Times New Roman"/>
                <w:sz w:val="24"/>
                <w:szCs w:val="24"/>
                <w:rPrChange w:id="6857" w:author="Kiên Lê Trung" w:date="2024-12-25T13:54:00Z" w16du:dateUtc="2024-12-25T06:54:00Z">
                  <w:rPr>
                    <w:rFonts w:ascii="Times New Roman" w:eastAsia="Times New Roman" w:hAnsi="Times New Roman" w:cs="Times New Roman"/>
                    <w:sz w:val="26"/>
                    <w:szCs w:val="26"/>
                  </w:rPr>
                </w:rPrChange>
              </w:rPr>
              <w:pPrChange w:id="6858" w:author="Kiên Lê Trung" w:date="2024-12-25T15:24:00Z" w16du:dateUtc="2024-12-25T08:24:00Z">
                <w:pPr>
                  <w:pStyle w:val="ListParagraph"/>
                  <w:widowControl w:val="0"/>
                  <w:numPr>
                    <w:numId w:val="23"/>
                  </w:numPr>
                  <w:ind w:left="454" w:hanging="360"/>
                </w:pPr>
              </w:pPrChange>
            </w:pPr>
            <w:r w:rsidRPr="00476848">
              <w:rPr>
                <w:rFonts w:ascii="Times New Roman" w:eastAsia="Times New Roman" w:hAnsi="Times New Roman" w:cs="Times New Roman"/>
                <w:sz w:val="24"/>
                <w:szCs w:val="24"/>
                <w:rPrChange w:id="6859" w:author="Kiên Lê Trung" w:date="2024-12-25T13:54:00Z" w16du:dateUtc="2024-12-25T06:54:00Z">
                  <w:rPr>
                    <w:rFonts w:ascii="Times New Roman" w:eastAsia="Times New Roman" w:hAnsi="Times New Roman" w:cs="Times New Roman"/>
                    <w:sz w:val="26"/>
                    <w:szCs w:val="26"/>
                  </w:rPr>
                </w:rPrChange>
              </w:rPr>
              <w:t xml:space="preserve">Người quản trị bấm nút Xác nhận </w:t>
            </w:r>
          </w:p>
          <w:p w14:paraId="79E82FA2" w14:textId="314B6127" w:rsidR="59001287" w:rsidRPr="00476848" w:rsidRDefault="59001287" w:rsidP="00C23571">
            <w:pPr>
              <w:pStyle w:val="ListParagraph"/>
              <w:widowControl w:val="0"/>
              <w:numPr>
                <w:ilvl w:val="0"/>
                <w:numId w:val="23"/>
              </w:numPr>
              <w:ind w:left="734"/>
              <w:rPr>
                <w:rFonts w:ascii="Times New Roman" w:eastAsia="Times New Roman" w:hAnsi="Times New Roman" w:cs="Times New Roman"/>
                <w:sz w:val="24"/>
                <w:szCs w:val="24"/>
                <w:rPrChange w:id="6860" w:author="Kiên Lê Trung" w:date="2024-12-25T13:54:00Z" w16du:dateUtc="2024-12-25T06:54:00Z">
                  <w:rPr>
                    <w:rFonts w:ascii="Times New Roman" w:eastAsia="Times New Roman" w:hAnsi="Times New Roman" w:cs="Times New Roman"/>
                    <w:sz w:val="26"/>
                    <w:szCs w:val="26"/>
                  </w:rPr>
                </w:rPrChange>
              </w:rPr>
              <w:pPrChange w:id="6861" w:author="Kiên Lê Trung" w:date="2024-12-25T15:24:00Z" w16du:dateUtc="2024-12-25T08:24:00Z">
                <w:pPr>
                  <w:pStyle w:val="ListParagraph"/>
                  <w:widowControl w:val="0"/>
                  <w:numPr>
                    <w:numId w:val="23"/>
                  </w:numPr>
                  <w:ind w:left="454" w:hanging="360"/>
                </w:pPr>
              </w:pPrChange>
            </w:pPr>
            <w:r w:rsidRPr="00476848">
              <w:rPr>
                <w:rFonts w:ascii="Times New Roman" w:eastAsia="Times New Roman" w:hAnsi="Times New Roman" w:cs="Times New Roman"/>
                <w:sz w:val="24"/>
                <w:szCs w:val="24"/>
                <w:rPrChange w:id="6862" w:author="Kiên Lê Trung" w:date="2024-12-25T13:54:00Z" w16du:dateUtc="2024-12-25T06:54:00Z">
                  <w:rPr>
                    <w:rFonts w:ascii="Times New Roman" w:eastAsia="Times New Roman" w:hAnsi="Times New Roman" w:cs="Times New Roman"/>
                    <w:sz w:val="26"/>
                    <w:szCs w:val="26"/>
                  </w:rPr>
                </w:rPrChange>
              </w:rPr>
              <w:t xml:space="preserve">Hệ thống hiển thị thông báo Xóa </w:t>
            </w:r>
            <w:r w:rsidR="004DA512" w:rsidRPr="00476848">
              <w:rPr>
                <w:rFonts w:ascii="Times New Roman" w:eastAsia="Times New Roman" w:hAnsi="Times New Roman" w:cs="Times New Roman"/>
                <w:sz w:val="24"/>
                <w:szCs w:val="24"/>
                <w:rPrChange w:id="6863" w:author="Kiên Lê Trung" w:date="2024-12-25T13:54:00Z" w16du:dateUtc="2024-12-25T06:54:00Z">
                  <w:rPr>
                    <w:rFonts w:ascii="Times New Roman" w:eastAsia="Times New Roman" w:hAnsi="Times New Roman" w:cs="Times New Roman"/>
                    <w:sz w:val="26"/>
                    <w:szCs w:val="26"/>
                  </w:rPr>
                </w:rPrChange>
              </w:rPr>
              <w:t>nhãn hiệu</w:t>
            </w:r>
            <w:r w:rsidRPr="00476848">
              <w:rPr>
                <w:rFonts w:ascii="Times New Roman" w:eastAsia="Times New Roman" w:hAnsi="Times New Roman" w:cs="Times New Roman"/>
                <w:sz w:val="24"/>
                <w:szCs w:val="24"/>
                <w:rPrChange w:id="6864" w:author="Kiên Lê Trung" w:date="2024-12-25T13:54:00Z" w16du:dateUtc="2024-12-25T06:54:00Z">
                  <w:rPr>
                    <w:rFonts w:ascii="Times New Roman" w:eastAsia="Times New Roman" w:hAnsi="Times New Roman" w:cs="Times New Roman"/>
                    <w:sz w:val="26"/>
                    <w:szCs w:val="26"/>
                  </w:rPr>
                </w:rPrChange>
              </w:rPr>
              <w:t xml:space="preserve"> thành công</w:t>
            </w:r>
          </w:p>
        </w:tc>
      </w:tr>
      <w:tr w:rsidR="59001287" w:rsidRPr="00476848" w14:paraId="26A902FA" w14:textId="77777777" w:rsidTr="29E370C8">
        <w:trPr>
          <w:trHeight w:val="300"/>
        </w:trPr>
        <w:tc>
          <w:tcPr>
            <w:tcW w:w="8280" w:type="dxa"/>
            <w:gridSpan w:val="2"/>
            <w:shd w:val="clear" w:color="auto" w:fill="auto"/>
            <w:tcMar>
              <w:top w:w="100" w:type="dxa"/>
              <w:left w:w="100" w:type="dxa"/>
              <w:bottom w:w="100" w:type="dxa"/>
              <w:right w:w="100" w:type="dxa"/>
            </w:tcMar>
          </w:tcPr>
          <w:p w14:paraId="488A423F" w14:textId="77777777" w:rsidR="59001287" w:rsidRPr="00476848" w:rsidRDefault="59001287" w:rsidP="59001287">
            <w:pPr>
              <w:widowControl w:val="0"/>
              <w:spacing w:line="240" w:lineRule="auto"/>
              <w:ind w:left="94"/>
              <w:rPr>
                <w:rFonts w:ascii="Times New Roman" w:eastAsia="Times New Roman" w:hAnsi="Times New Roman" w:cs="Times New Roman"/>
                <w:sz w:val="24"/>
                <w:szCs w:val="24"/>
                <w:rPrChange w:id="6865"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866" w:author="Kiên Lê Trung" w:date="2024-12-25T13:54:00Z" w16du:dateUtc="2024-12-25T06:54:00Z">
                  <w:rPr>
                    <w:rFonts w:ascii="Times New Roman" w:eastAsia="Times New Roman" w:hAnsi="Times New Roman" w:cs="Times New Roman"/>
                    <w:sz w:val="26"/>
                    <w:szCs w:val="26"/>
                  </w:rPr>
                </w:rPrChange>
              </w:rPr>
              <w:t>Ngoại lệ:</w:t>
            </w:r>
          </w:p>
          <w:p w14:paraId="0150D13C" w14:textId="77777777" w:rsidR="59001287" w:rsidRPr="00476848" w:rsidRDefault="59001287" w:rsidP="59001287">
            <w:pPr>
              <w:widowControl w:val="0"/>
              <w:spacing w:line="240" w:lineRule="auto"/>
              <w:ind w:left="94"/>
              <w:rPr>
                <w:rFonts w:ascii="Times New Roman" w:eastAsia="Times New Roman" w:hAnsi="Times New Roman" w:cs="Times New Roman"/>
                <w:sz w:val="24"/>
                <w:szCs w:val="24"/>
                <w:rPrChange w:id="6867"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868" w:author="Kiên Lê Trung" w:date="2024-12-25T13:54:00Z" w16du:dateUtc="2024-12-25T06:54:00Z">
                  <w:rPr>
                    <w:rFonts w:ascii="Times New Roman" w:eastAsia="Times New Roman" w:hAnsi="Times New Roman" w:cs="Times New Roman"/>
                    <w:sz w:val="26"/>
                    <w:szCs w:val="26"/>
                  </w:rPr>
                </w:rPrChange>
              </w:rPr>
              <w:t xml:space="preserve">    </w:t>
            </w:r>
          </w:p>
        </w:tc>
      </w:tr>
    </w:tbl>
    <w:p w14:paraId="44D5F224" w14:textId="36A23347" w:rsidR="59001287" w:rsidRPr="00115DF8" w:rsidRDefault="00115DF8" w:rsidP="00CF0188">
      <w:pPr>
        <w:pStyle w:val="Caption"/>
        <w:spacing w:before="240"/>
        <w:rPr>
          <w:rFonts w:eastAsia="Times New Roman" w:cs="Times New Roman"/>
          <w:sz w:val="26"/>
          <w:szCs w:val="26"/>
          <w:lang w:val="en-US"/>
          <w:rPrChange w:id="6869" w:author="Kiên Lê Trung" w:date="2024-12-25T12:55:00Z" w16du:dateUtc="2024-12-25T05:55:00Z">
            <w:rPr>
              <w:rFonts w:ascii="Times New Roman" w:eastAsia="Times New Roman" w:hAnsi="Times New Roman" w:cs="Times New Roman"/>
              <w:sz w:val="26"/>
              <w:szCs w:val="26"/>
            </w:rPr>
          </w:rPrChange>
        </w:rPr>
        <w:pPrChange w:id="6870" w:author="Kiên Lê Trung" w:date="2024-12-25T15:26:00Z" w16du:dateUtc="2024-12-25T08:26:00Z">
          <w:pPr/>
        </w:pPrChange>
      </w:pPr>
      <w:bookmarkStart w:id="6871" w:name="_Toc186028254"/>
      <w:ins w:id="6872" w:author="Kiên Lê Trung" w:date="2024-12-25T12:55:00Z" w16du:dateUtc="2024-12-25T05:55:00Z">
        <w:r>
          <w:t xml:space="preserve">Bảng </w:t>
        </w:r>
      </w:ins>
      <w:ins w:id="6873" w:author="Kiên Lê Trung" w:date="2024-12-25T12:56:00Z" w16du:dateUtc="2024-12-25T05:56:00Z">
        <w:r>
          <w:fldChar w:fldCharType="begin"/>
        </w:r>
        <w:r>
          <w:instrText xml:space="preserve"> STYLEREF 1 \s </w:instrText>
        </w:r>
      </w:ins>
      <w:r>
        <w:fldChar w:fldCharType="separate"/>
      </w:r>
      <w:r>
        <w:rPr>
          <w:noProof/>
        </w:rPr>
        <w:t>2</w:t>
      </w:r>
      <w:ins w:id="6874" w:author="Kiên Lê Trung" w:date="2024-12-25T12:56:00Z" w16du:dateUtc="2024-12-25T05:56:00Z">
        <w:r>
          <w:fldChar w:fldCharType="end"/>
        </w:r>
        <w:r>
          <w:t>.</w:t>
        </w:r>
        <w:r>
          <w:fldChar w:fldCharType="begin"/>
        </w:r>
        <w:r>
          <w:instrText xml:space="preserve"> SEQ Bảng \* ARABIC \s 1 </w:instrText>
        </w:r>
      </w:ins>
      <w:r>
        <w:fldChar w:fldCharType="separate"/>
      </w:r>
      <w:ins w:id="6875" w:author="Kiên Lê Trung" w:date="2024-12-26T02:17:00Z" w16du:dateUtc="2024-12-25T19:17:00Z">
        <w:r w:rsidR="00F25160">
          <w:rPr>
            <w:noProof/>
          </w:rPr>
          <w:t>32</w:t>
        </w:r>
      </w:ins>
      <w:ins w:id="6876" w:author="Kiên Lê Trung" w:date="2024-12-25T12:56:00Z" w16du:dateUtc="2024-12-25T05:56:00Z">
        <w:r>
          <w:fldChar w:fldCharType="end"/>
        </w:r>
      </w:ins>
      <w:ins w:id="6877" w:author="Kiên Lê Trung" w:date="2024-12-25T12:55:00Z" w16du:dateUtc="2024-12-25T05:55:00Z">
        <w:r>
          <w:rPr>
            <w:lang w:val="en-US"/>
          </w:rPr>
          <w:t xml:space="preserve"> Kịch bản người quản trị xóa nhãn hiệu</w:t>
        </w:r>
        <w:bookmarkEnd w:id="6871"/>
        <w:r>
          <w:rPr>
            <w:lang w:val="en-US"/>
          </w:rPr>
          <w:t xml:space="preserve"> </w:t>
        </w:r>
      </w:ins>
    </w:p>
    <w:p w14:paraId="332322C4" w14:textId="02BFCD1B" w:rsidR="007569A2" w:rsidRPr="00476848" w:rsidRDefault="00CE686F" w:rsidP="00034C0F">
      <w:pPr>
        <w:numPr>
          <w:ilvl w:val="0"/>
          <w:numId w:val="124"/>
        </w:numPr>
        <w:spacing w:after="40" w:line="290" w:lineRule="auto"/>
        <w:rPr>
          <w:rFonts w:ascii="Times New Roman" w:eastAsia="Times New Roman" w:hAnsi="Times New Roman" w:cs="Times New Roman"/>
          <w:b/>
          <w:sz w:val="24"/>
          <w:szCs w:val="24"/>
          <w:rPrChange w:id="6878" w:author="Kiên Lê Trung" w:date="2024-12-25T13:54:00Z" w16du:dateUtc="2024-12-25T06:54:00Z">
            <w:rPr>
              <w:rFonts w:ascii="Times New Roman" w:eastAsia="Times New Roman" w:hAnsi="Times New Roman" w:cs="Times New Roman"/>
              <w:b/>
              <w:sz w:val="26"/>
              <w:szCs w:val="26"/>
            </w:rPr>
          </w:rPrChange>
        </w:rPr>
      </w:pPr>
      <w:r w:rsidRPr="00476848">
        <w:rPr>
          <w:rFonts w:ascii="Times New Roman" w:eastAsia="Times New Roman" w:hAnsi="Times New Roman" w:cs="Times New Roman"/>
          <w:b/>
          <w:sz w:val="24"/>
          <w:szCs w:val="24"/>
          <w:rPrChange w:id="6879" w:author="Kiên Lê Trung" w:date="2024-12-25T13:54:00Z" w16du:dateUtc="2024-12-25T06:54:00Z">
            <w:rPr>
              <w:rFonts w:ascii="Times New Roman" w:eastAsia="Times New Roman" w:hAnsi="Times New Roman" w:cs="Times New Roman"/>
              <w:b/>
              <w:sz w:val="26"/>
              <w:szCs w:val="26"/>
            </w:rPr>
          </w:rPrChange>
        </w:rPr>
        <w:t>Chức năng</w:t>
      </w:r>
      <w:r w:rsidR="57F2E88F" w:rsidRPr="00476848">
        <w:rPr>
          <w:rFonts w:ascii="Times New Roman" w:eastAsia="Times New Roman" w:hAnsi="Times New Roman" w:cs="Times New Roman"/>
          <w:b/>
          <w:sz w:val="24"/>
          <w:szCs w:val="24"/>
          <w:rPrChange w:id="6880" w:author="Kiên Lê Trung" w:date="2024-12-25T13:54:00Z" w16du:dateUtc="2024-12-25T06:54:00Z">
            <w:rPr>
              <w:rFonts w:ascii="Times New Roman" w:eastAsia="Times New Roman" w:hAnsi="Times New Roman" w:cs="Times New Roman"/>
              <w:b/>
              <w:sz w:val="26"/>
              <w:szCs w:val="26"/>
            </w:rPr>
          </w:rPrChange>
        </w:rPr>
        <w:t xml:space="preserve"> Quản lý</w:t>
      </w:r>
      <w:r w:rsidRPr="00476848">
        <w:rPr>
          <w:rFonts w:ascii="Times New Roman" w:eastAsia="Times New Roman" w:hAnsi="Times New Roman" w:cs="Times New Roman"/>
          <w:b/>
          <w:sz w:val="24"/>
          <w:szCs w:val="24"/>
          <w:rPrChange w:id="6881" w:author="Kiên Lê Trung" w:date="2024-12-25T13:54:00Z" w16du:dateUtc="2024-12-25T06:54:00Z">
            <w:rPr>
              <w:rFonts w:ascii="Times New Roman" w:eastAsia="Times New Roman" w:hAnsi="Times New Roman" w:cs="Times New Roman"/>
              <w:b/>
              <w:sz w:val="26"/>
              <w:szCs w:val="26"/>
            </w:rPr>
          </w:rPrChange>
        </w:rPr>
        <w:t xml:space="preserve"> </w:t>
      </w:r>
      <w:r w:rsidR="5D8196F7" w:rsidRPr="00476848">
        <w:rPr>
          <w:rFonts w:ascii="Times New Roman" w:eastAsia="Times New Roman" w:hAnsi="Times New Roman" w:cs="Times New Roman"/>
          <w:b/>
          <w:sz w:val="24"/>
          <w:szCs w:val="24"/>
          <w:rPrChange w:id="6882" w:author="Kiên Lê Trung" w:date="2024-12-25T13:54:00Z" w16du:dateUtc="2024-12-25T06:54:00Z">
            <w:rPr>
              <w:rFonts w:ascii="Times New Roman" w:eastAsia="Times New Roman" w:hAnsi="Times New Roman" w:cs="Times New Roman"/>
              <w:b/>
              <w:sz w:val="26"/>
              <w:szCs w:val="26"/>
            </w:rPr>
          </w:rPrChange>
        </w:rPr>
        <w:t>t</w:t>
      </w:r>
      <w:r w:rsidRPr="00476848">
        <w:rPr>
          <w:rFonts w:ascii="Times New Roman" w:eastAsia="Times New Roman" w:hAnsi="Times New Roman" w:cs="Times New Roman"/>
          <w:b/>
          <w:sz w:val="24"/>
          <w:szCs w:val="24"/>
          <w:rPrChange w:id="6883" w:author="Kiên Lê Trung" w:date="2024-12-25T13:54:00Z" w16du:dateUtc="2024-12-25T06:54:00Z">
            <w:rPr>
              <w:rFonts w:ascii="Times New Roman" w:eastAsia="Times New Roman" w:hAnsi="Times New Roman" w:cs="Times New Roman"/>
              <w:b/>
              <w:sz w:val="26"/>
              <w:szCs w:val="26"/>
            </w:rPr>
          </w:rPrChange>
        </w:rPr>
        <w:t xml:space="preserve">hống kê </w:t>
      </w:r>
    </w:p>
    <w:p w14:paraId="7C5BF4B4" w14:textId="1FB97EB1" w:rsidR="007569A2" w:rsidRPr="00476848" w:rsidRDefault="06950996" w:rsidP="00034C0F">
      <w:pPr>
        <w:pStyle w:val="ListParagraph"/>
        <w:numPr>
          <w:ilvl w:val="0"/>
          <w:numId w:val="125"/>
        </w:numPr>
        <w:spacing w:after="40" w:line="290" w:lineRule="auto"/>
        <w:rPr>
          <w:rFonts w:ascii="Times New Roman" w:eastAsia="Times New Roman" w:hAnsi="Times New Roman" w:cs="Times New Roman"/>
          <w:sz w:val="24"/>
          <w:szCs w:val="24"/>
          <w:rPrChange w:id="6884"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885" w:author="Kiên Lê Trung" w:date="2024-12-25T13:54:00Z" w16du:dateUtc="2024-12-25T06:54:00Z">
            <w:rPr>
              <w:rFonts w:ascii="Times New Roman" w:eastAsia="Times New Roman" w:hAnsi="Times New Roman" w:cs="Times New Roman"/>
              <w:sz w:val="26"/>
              <w:szCs w:val="26"/>
            </w:rPr>
          </w:rPrChange>
        </w:rPr>
        <w:t xml:space="preserve">Kịch bản </w:t>
      </w:r>
      <w:r w:rsidR="72D86DEE" w:rsidRPr="00476848">
        <w:rPr>
          <w:rFonts w:ascii="Times New Roman" w:eastAsia="Times New Roman" w:hAnsi="Times New Roman" w:cs="Times New Roman"/>
          <w:sz w:val="24"/>
          <w:szCs w:val="24"/>
          <w:rPrChange w:id="6886" w:author="Kiên Lê Trung" w:date="2024-12-25T13:54:00Z" w16du:dateUtc="2024-12-25T06:54:00Z">
            <w:rPr>
              <w:rFonts w:ascii="Times New Roman" w:eastAsia="Times New Roman" w:hAnsi="Times New Roman" w:cs="Times New Roman"/>
              <w:sz w:val="26"/>
              <w:szCs w:val="26"/>
            </w:rPr>
          </w:rPrChange>
        </w:rPr>
        <w:t xml:space="preserve">thống kê cho người quản trị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A64F9FC" w:rsidRPr="00476848" w14:paraId="3844969A" w14:textId="77777777" w:rsidTr="5A64F9FC">
        <w:trPr>
          <w:trHeight w:val="300"/>
        </w:trPr>
        <w:tc>
          <w:tcPr>
            <w:tcW w:w="2655" w:type="dxa"/>
            <w:shd w:val="clear" w:color="auto" w:fill="auto"/>
            <w:tcMar>
              <w:top w:w="100" w:type="dxa"/>
              <w:left w:w="100" w:type="dxa"/>
              <w:bottom w:w="100" w:type="dxa"/>
              <w:right w:w="100" w:type="dxa"/>
            </w:tcMar>
          </w:tcPr>
          <w:p w14:paraId="658DAA63" w14:textId="01E87EAE" w:rsidR="5A64F9FC" w:rsidRPr="00476848" w:rsidRDefault="00983677" w:rsidP="5A64F9FC">
            <w:pPr>
              <w:widowControl w:val="0"/>
              <w:spacing w:line="240" w:lineRule="auto"/>
              <w:ind w:left="94"/>
              <w:rPr>
                <w:rFonts w:ascii="Times New Roman" w:eastAsia="Times New Roman" w:hAnsi="Times New Roman" w:cs="Times New Roman"/>
                <w:sz w:val="24"/>
                <w:szCs w:val="24"/>
                <w:rPrChange w:id="6887"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888" w:author="Kiên Lê Trung" w:date="2024-12-25T13:54:00Z" w16du:dateUtc="2024-12-25T06:54:00Z">
                  <w:rPr>
                    <w:rFonts w:ascii="Times New Roman" w:eastAsia="Times New Roman" w:hAnsi="Times New Roman" w:cs="Times New Roman"/>
                    <w:sz w:val="26"/>
                    <w:szCs w:val="26"/>
                  </w:rPr>
                </w:rPrChange>
              </w:rPr>
              <w:t>Usecase</w:t>
            </w:r>
          </w:p>
        </w:tc>
        <w:tc>
          <w:tcPr>
            <w:tcW w:w="5625" w:type="dxa"/>
            <w:shd w:val="clear" w:color="auto" w:fill="auto"/>
            <w:tcMar>
              <w:top w:w="100" w:type="dxa"/>
              <w:left w:w="100" w:type="dxa"/>
              <w:bottom w:w="100" w:type="dxa"/>
              <w:right w:w="100" w:type="dxa"/>
            </w:tcMar>
          </w:tcPr>
          <w:p w14:paraId="1B57D5F0" w14:textId="7E244A70" w:rsidR="69C8FBAD" w:rsidRPr="00476848" w:rsidRDefault="69C8FBAD" w:rsidP="5A64F9FC">
            <w:pPr>
              <w:widowControl w:val="0"/>
              <w:spacing w:line="240" w:lineRule="auto"/>
              <w:rPr>
                <w:rFonts w:ascii="Times New Roman" w:eastAsia="Times New Roman" w:hAnsi="Times New Roman" w:cs="Times New Roman"/>
                <w:sz w:val="24"/>
                <w:szCs w:val="24"/>
                <w:rPrChange w:id="6889"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890" w:author="Kiên Lê Trung" w:date="2024-12-25T13:54:00Z" w16du:dateUtc="2024-12-25T06:54:00Z">
                  <w:rPr>
                    <w:rFonts w:ascii="Times New Roman" w:eastAsia="Times New Roman" w:hAnsi="Times New Roman" w:cs="Times New Roman"/>
                    <w:sz w:val="26"/>
                    <w:szCs w:val="26"/>
                  </w:rPr>
                </w:rPrChange>
              </w:rPr>
              <w:t xml:space="preserve">Thống kê cho người quản trị </w:t>
            </w:r>
          </w:p>
        </w:tc>
      </w:tr>
      <w:tr w:rsidR="5A64F9FC" w:rsidRPr="00476848" w14:paraId="3BA324F2" w14:textId="77777777" w:rsidTr="5A64F9FC">
        <w:trPr>
          <w:trHeight w:val="300"/>
        </w:trPr>
        <w:tc>
          <w:tcPr>
            <w:tcW w:w="2655" w:type="dxa"/>
            <w:shd w:val="clear" w:color="auto" w:fill="auto"/>
            <w:tcMar>
              <w:top w:w="100" w:type="dxa"/>
              <w:left w:w="100" w:type="dxa"/>
              <w:bottom w:w="100" w:type="dxa"/>
              <w:right w:w="100" w:type="dxa"/>
            </w:tcMar>
          </w:tcPr>
          <w:p w14:paraId="27B5FD7D" w14:textId="77777777" w:rsidR="5A64F9FC" w:rsidRPr="00476848" w:rsidRDefault="5A64F9FC" w:rsidP="5A64F9FC">
            <w:pPr>
              <w:widowControl w:val="0"/>
              <w:spacing w:line="240" w:lineRule="auto"/>
              <w:ind w:left="94"/>
              <w:rPr>
                <w:rFonts w:ascii="Times New Roman" w:eastAsia="Times New Roman" w:hAnsi="Times New Roman" w:cs="Times New Roman"/>
                <w:sz w:val="24"/>
                <w:szCs w:val="24"/>
                <w:rPrChange w:id="6891"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892" w:author="Kiên Lê Trung" w:date="2024-12-25T13:54:00Z" w16du:dateUtc="2024-12-25T06:54:00Z">
                  <w:rPr>
                    <w:rFonts w:ascii="Times New Roman" w:eastAsia="Times New Roman" w:hAnsi="Times New Roman" w:cs="Times New Roman"/>
                    <w:sz w:val="26"/>
                    <w:szCs w:val="26"/>
                  </w:rPr>
                </w:rPrChange>
              </w:rPr>
              <w:t>Actor</w:t>
            </w:r>
          </w:p>
        </w:tc>
        <w:tc>
          <w:tcPr>
            <w:tcW w:w="5625" w:type="dxa"/>
            <w:shd w:val="clear" w:color="auto" w:fill="auto"/>
            <w:tcMar>
              <w:top w:w="100" w:type="dxa"/>
              <w:left w:w="100" w:type="dxa"/>
              <w:bottom w:w="100" w:type="dxa"/>
              <w:right w:w="100" w:type="dxa"/>
            </w:tcMar>
          </w:tcPr>
          <w:p w14:paraId="42B71CD4" w14:textId="77777777" w:rsidR="5A64F9FC" w:rsidRPr="00476848" w:rsidRDefault="5A64F9FC" w:rsidP="5A64F9FC">
            <w:pPr>
              <w:widowControl w:val="0"/>
              <w:spacing w:line="240" w:lineRule="auto"/>
              <w:rPr>
                <w:rFonts w:ascii="Times New Roman" w:eastAsia="Times New Roman" w:hAnsi="Times New Roman" w:cs="Times New Roman"/>
                <w:sz w:val="24"/>
                <w:szCs w:val="24"/>
                <w:rPrChange w:id="6893"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894" w:author="Kiên Lê Trung" w:date="2024-12-25T13:54:00Z" w16du:dateUtc="2024-12-25T06:54:00Z">
                  <w:rPr>
                    <w:rFonts w:ascii="Times New Roman" w:eastAsia="Times New Roman" w:hAnsi="Times New Roman" w:cs="Times New Roman"/>
                    <w:sz w:val="26"/>
                    <w:szCs w:val="26"/>
                  </w:rPr>
                </w:rPrChange>
              </w:rPr>
              <w:t xml:space="preserve">Người quản trị </w:t>
            </w:r>
          </w:p>
        </w:tc>
      </w:tr>
      <w:tr w:rsidR="5A64F9FC" w:rsidRPr="00476848" w14:paraId="3EB4D00B" w14:textId="77777777" w:rsidTr="5A64F9FC">
        <w:trPr>
          <w:trHeight w:val="300"/>
        </w:trPr>
        <w:tc>
          <w:tcPr>
            <w:tcW w:w="2655" w:type="dxa"/>
            <w:shd w:val="clear" w:color="auto" w:fill="auto"/>
            <w:tcMar>
              <w:top w:w="100" w:type="dxa"/>
              <w:left w:w="100" w:type="dxa"/>
              <w:bottom w:w="100" w:type="dxa"/>
              <w:right w:w="100" w:type="dxa"/>
            </w:tcMar>
          </w:tcPr>
          <w:p w14:paraId="3D9A396A" w14:textId="77777777" w:rsidR="5A64F9FC" w:rsidRPr="00476848" w:rsidRDefault="5A64F9FC" w:rsidP="5A64F9FC">
            <w:pPr>
              <w:widowControl w:val="0"/>
              <w:spacing w:line="240" w:lineRule="auto"/>
              <w:ind w:left="94"/>
              <w:rPr>
                <w:rFonts w:ascii="Times New Roman" w:eastAsia="Times New Roman" w:hAnsi="Times New Roman" w:cs="Times New Roman"/>
                <w:sz w:val="24"/>
                <w:szCs w:val="24"/>
                <w:rPrChange w:id="6895"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896" w:author="Kiên Lê Trung" w:date="2024-12-25T13:54:00Z" w16du:dateUtc="2024-12-25T06:54:00Z">
                  <w:rPr>
                    <w:rFonts w:ascii="Times New Roman" w:eastAsia="Times New Roman" w:hAnsi="Times New Roman" w:cs="Times New Roman"/>
                    <w:sz w:val="26"/>
                    <w:szCs w:val="26"/>
                  </w:rPr>
                </w:rPrChange>
              </w:rPr>
              <w:t>Tiền điều kiện</w:t>
            </w:r>
          </w:p>
        </w:tc>
        <w:tc>
          <w:tcPr>
            <w:tcW w:w="5625" w:type="dxa"/>
            <w:shd w:val="clear" w:color="auto" w:fill="auto"/>
            <w:tcMar>
              <w:top w:w="100" w:type="dxa"/>
              <w:left w:w="100" w:type="dxa"/>
              <w:bottom w:w="100" w:type="dxa"/>
              <w:right w:w="100" w:type="dxa"/>
            </w:tcMar>
          </w:tcPr>
          <w:p w14:paraId="2130473F" w14:textId="77777777" w:rsidR="5A64F9FC" w:rsidRPr="00476848" w:rsidRDefault="5A64F9FC" w:rsidP="5A64F9FC">
            <w:pPr>
              <w:widowControl w:val="0"/>
              <w:spacing w:line="240" w:lineRule="auto"/>
              <w:rPr>
                <w:rFonts w:ascii="Times New Roman" w:eastAsia="Times New Roman" w:hAnsi="Times New Roman" w:cs="Times New Roman"/>
                <w:sz w:val="24"/>
                <w:szCs w:val="24"/>
                <w:rPrChange w:id="6897"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898" w:author="Kiên Lê Trung" w:date="2024-12-25T13:54:00Z" w16du:dateUtc="2024-12-25T06:54:00Z">
                  <w:rPr>
                    <w:rFonts w:ascii="Times New Roman" w:eastAsia="Times New Roman" w:hAnsi="Times New Roman" w:cs="Times New Roman"/>
                    <w:sz w:val="26"/>
                    <w:szCs w:val="26"/>
                  </w:rPr>
                </w:rPrChange>
              </w:rPr>
              <w:t>Người quản trị đã đăng nhập thành công vào hệ thống</w:t>
            </w:r>
          </w:p>
        </w:tc>
      </w:tr>
      <w:tr w:rsidR="5A64F9FC" w:rsidRPr="00476848" w14:paraId="28B715A3" w14:textId="77777777" w:rsidTr="5A64F9FC">
        <w:trPr>
          <w:trHeight w:val="300"/>
        </w:trPr>
        <w:tc>
          <w:tcPr>
            <w:tcW w:w="2655" w:type="dxa"/>
            <w:shd w:val="clear" w:color="auto" w:fill="auto"/>
            <w:tcMar>
              <w:top w:w="100" w:type="dxa"/>
              <w:left w:w="100" w:type="dxa"/>
              <w:bottom w:w="100" w:type="dxa"/>
              <w:right w:w="100" w:type="dxa"/>
            </w:tcMar>
          </w:tcPr>
          <w:p w14:paraId="4366C4A5" w14:textId="77777777" w:rsidR="5A64F9FC" w:rsidRPr="00476848" w:rsidRDefault="5A64F9FC" w:rsidP="5A64F9FC">
            <w:pPr>
              <w:widowControl w:val="0"/>
              <w:spacing w:before="3" w:line="240" w:lineRule="auto"/>
              <w:ind w:left="141"/>
              <w:rPr>
                <w:rFonts w:ascii="Times New Roman" w:eastAsia="Times New Roman" w:hAnsi="Times New Roman" w:cs="Times New Roman"/>
                <w:sz w:val="24"/>
                <w:szCs w:val="24"/>
                <w:rPrChange w:id="6899"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900" w:author="Kiên Lê Trung" w:date="2024-12-25T13:54:00Z" w16du:dateUtc="2024-12-25T06:54:00Z">
                  <w:rPr>
                    <w:rFonts w:ascii="Times New Roman" w:eastAsia="Times New Roman" w:hAnsi="Times New Roman" w:cs="Times New Roman"/>
                    <w:sz w:val="26"/>
                    <w:szCs w:val="26"/>
                  </w:rPr>
                </w:rPrChange>
              </w:rPr>
              <w:t>Hậu điều kiện</w:t>
            </w:r>
          </w:p>
        </w:tc>
        <w:tc>
          <w:tcPr>
            <w:tcW w:w="5625" w:type="dxa"/>
            <w:shd w:val="clear" w:color="auto" w:fill="auto"/>
            <w:tcMar>
              <w:top w:w="100" w:type="dxa"/>
              <w:left w:w="100" w:type="dxa"/>
              <w:bottom w:w="100" w:type="dxa"/>
              <w:right w:w="100" w:type="dxa"/>
            </w:tcMar>
          </w:tcPr>
          <w:p w14:paraId="5D62FD6E" w14:textId="24B70055" w:rsidR="5A64F9FC" w:rsidRPr="00476848" w:rsidRDefault="5A64F9FC" w:rsidP="5A64F9FC">
            <w:pPr>
              <w:spacing w:line="240" w:lineRule="auto"/>
              <w:rPr>
                <w:rFonts w:ascii="Times New Roman" w:eastAsia="Times New Roman" w:hAnsi="Times New Roman" w:cs="Times New Roman"/>
                <w:sz w:val="24"/>
                <w:szCs w:val="24"/>
                <w:rPrChange w:id="6901" w:author="Kiên Lê Trung" w:date="2024-12-25T13:54:00Z" w16du:dateUtc="2024-12-25T06:54:00Z">
                  <w:rPr>
                    <w:rFonts w:ascii="Times New Roman" w:eastAsia="Times New Roman" w:hAnsi="Times New Roman" w:cs="Times New Roman"/>
                    <w:sz w:val="26"/>
                    <w:szCs w:val="26"/>
                  </w:rPr>
                </w:rPrChange>
              </w:rPr>
            </w:pPr>
          </w:p>
        </w:tc>
      </w:tr>
      <w:tr w:rsidR="5A64F9FC" w:rsidRPr="00476848" w14:paraId="3C5A181D" w14:textId="77777777" w:rsidTr="5A64F9FC">
        <w:trPr>
          <w:trHeight w:val="300"/>
        </w:trPr>
        <w:tc>
          <w:tcPr>
            <w:tcW w:w="8280" w:type="dxa"/>
            <w:gridSpan w:val="2"/>
            <w:shd w:val="clear" w:color="auto" w:fill="auto"/>
            <w:tcMar>
              <w:top w:w="100" w:type="dxa"/>
              <w:left w:w="100" w:type="dxa"/>
              <w:bottom w:w="100" w:type="dxa"/>
              <w:right w:w="100" w:type="dxa"/>
            </w:tcMar>
          </w:tcPr>
          <w:p w14:paraId="0161A347" w14:textId="77777777" w:rsidR="5A64F9FC" w:rsidRPr="00476848" w:rsidRDefault="5A64F9FC" w:rsidP="00034C0F">
            <w:pPr>
              <w:widowControl w:val="0"/>
              <w:ind w:left="94"/>
              <w:rPr>
                <w:rFonts w:ascii="Times New Roman" w:eastAsia="Times New Roman" w:hAnsi="Times New Roman" w:cs="Times New Roman"/>
                <w:sz w:val="24"/>
                <w:szCs w:val="24"/>
                <w:rPrChange w:id="6902"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903" w:author="Kiên Lê Trung" w:date="2024-12-25T13:54:00Z" w16du:dateUtc="2024-12-25T06:54:00Z">
                  <w:rPr>
                    <w:rFonts w:ascii="Times New Roman" w:eastAsia="Times New Roman" w:hAnsi="Times New Roman" w:cs="Times New Roman"/>
                    <w:sz w:val="26"/>
                    <w:szCs w:val="26"/>
                  </w:rPr>
                </w:rPrChange>
              </w:rPr>
              <w:t>Chuỗi sự kiện chính</w:t>
            </w:r>
          </w:p>
          <w:p w14:paraId="053E69DD" w14:textId="22844B28" w:rsidR="61CAA92A" w:rsidRPr="00476848" w:rsidRDefault="61CAA92A" w:rsidP="00034C0F">
            <w:pPr>
              <w:pStyle w:val="ListParagraph"/>
              <w:widowControl w:val="0"/>
              <w:numPr>
                <w:ilvl w:val="0"/>
                <w:numId w:val="20"/>
              </w:numPr>
              <w:rPr>
                <w:rFonts w:ascii="Times New Roman" w:eastAsia="Times New Roman" w:hAnsi="Times New Roman" w:cs="Times New Roman"/>
                <w:sz w:val="24"/>
                <w:szCs w:val="24"/>
                <w:rPrChange w:id="6904"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905" w:author="Kiên Lê Trung" w:date="2024-12-25T13:54:00Z" w16du:dateUtc="2024-12-25T06:54:00Z">
                  <w:rPr>
                    <w:rFonts w:ascii="Times New Roman" w:eastAsia="Times New Roman" w:hAnsi="Times New Roman" w:cs="Times New Roman"/>
                    <w:sz w:val="26"/>
                    <w:szCs w:val="26"/>
                  </w:rPr>
                </w:rPrChange>
              </w:rPr>
              <w:t xml:space="preserve">Người quản trị đăng nhập vào hệ thống </w:t>
            </w:r>
          </w:p>
          <w:p w14:paraId="69031650" w14:textId="45C329E9" w:rsidR="61CAA92A" w:rsidRPr="00476848" w:rsidRDefault="61CAA92A" w:rsidP="00034C0F">
            <w:pPr>
              <w:pStyle w:val="ListParagraph"/>
              <w:widowControl w:val="0"/>
              <w:numPr>
                <w:ilvl w:val="0"/>
                <w:numId w:val="20"/>
              </w:numPr>
              <w:rPr>
                <w:rFonts w:ascii="Times New Roman" w:eastAsia="Times New Roman" w:hAnsi="Times New Roman" w:cs="Times New Roman"/>
                <w:sz w:val="24"/>
                <w:szCs w:val="24"/>
                <w:rPrChange w:id="6906"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907" w:author="Kiên Lê Trung" w:date="2024-12-25T13:54:00Z" w16du:dateUtc="2024-12-25T06:54:00Z">
                  <w:rPr>
                    <w:rFonts w:ascii="Times New Roman" w:eastAsia="Times New Roman" w:hAnsi="Times New Roman" w:cs="Times New Roman"/>
                    <w:sz w:val="26"/>
                    <w:szCs w:val="26"/>
                  </w:rPr>
                </w:rPrChange>
              </w:rPr>
              <w:t xml:space="preserve">Hệ thống hiển thị </w:t>
            </w:r>
            <w:r w:rsidR="38C58B13" w:rsidRPr="00476848">
              <w:rPr>
                <w:rFonts w:ascii="Times New Roman" w:eastAsia="Times New Roman" w:hAnsi="Times New Roman" w:cs="Times New Roman"/>
                <w:sz w:val="24"/>
                <w:szCs w:val="24"/>
                <w:rPrChange w:id="6908" w:author="Kiên Lê Trung" w:date="2024-12-25T13:54:00Z" w16du:dateUtc="2024-12-25T06:54:00Z">
                  <w:rPr>
                    <w:rFonts w:ascii="Times New Roman" w:eastAsia="Times New Roman" w:hAnsi="Times New Roman" w:cs="Times New Roman"/>
                    <w:sz w:val="26"/>
                    <w:szCs w:val="26"/>
                  </w:rPr>
                </w:rPrChange>
              </w:rPr>
              <w:t xml:space="preserve">giao diện </w:t>
            </w:r>
            <w:r w:rsidR="5D69A0E8" w:rsidRPr="00476848">
              <w:rPr>
                <w:rFonts w:ascii="Times New Roman" w:eastAsia="Times New Roman" w:hAnsi="Times New Roman" w:cs="Times New Roman"/>
                <w:sz w:val="24"/>
                <w:szCs w:val="24"/>
                <w:rPrChange w:id="6909" w:author="Kiên Lê Trung" w:date="2024-12-25T13:54:00Z" w16du:dateUtc="2024-12-25T06:54:00Z">
                  <w:rPr>
                    <w:rFonts w:ascii="Times New Roman" w:eastAsia="Times New Roman" w:hAnsi="Times New Roman" w:cs="Times New Roman"/>
                    <w:sz w:val="26"/>
                    <w:szCs w:val="26"/>
                  </w:rPr>
                </w:rPrChange>
              </w:rPr>
              <w:t xml:space="preserve">Trang chủ người quản lý </w:t>
            </w:r>
          </w:p>
          <w:p w14:paraId="3FCCD25E" w14:textId="5E50A74A" w:rsidR="53187531" w:rsidRPr="00476848" w:rsidRDefault="53187531" w:rsidP="00034C0F">
            <w:pPr>
              <w:pStyle w:val="ListParagraph"/>
              <w:widowControl w:val="0"/>
              <w:numPr>
                <w:ilvl w:val="0"/>
                <w:numId w:val="20"/>
              </w:numPr>
              <w:rPr>
                <w:rFonts w:ascii="Times New Roman" w:eastAsia="Times New Roman" w:hAnsi="Times New Roman" w:cs="Times New Roman"/>
                <w:sz w:val="24"/>
                <w:szCs w:val="24"/>
                <w:rPrChange w:id="6910"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911" w:author="Kiên Lê Trung" w:date="2024-12-25T13:54:00Z" w16du:dateUtc="2024-12-25T06:54:00Z">
                  <w:rPr>
                    <w:rFonts w:ascii="Times New Roman" w:eastAsia="Times New Roman" w:hAnsi="Times New Roman" w:cs="Times New Roman"/>
                    <w:sz w:val="26"/>
                    <w:szCs w:val="26"/>
                  </w:rPr>
                </w:rPrChange>
              </w:rPr>
              <w:t>Hệ thống hiển thị các</w:t>
            </w:r>
            <w:r w:rsidR="0744330A" w:rsidRPr="00476848">
              <w:rPr>
                <w:rFonts w:ascii="Times New Roman" w:eastAsia="Times New Roman" w:hAnsi="Times New Roman" w:cs="Times New Roman"/>
                <w:sz w:val="24"/>
                <w:szCs w:val="24"/>
                <w:rPrChange w:id="6912" w:author="Kiên Lê Trung" w:date="2024-12-25T13:54:00Z" w16du:dateUtc="2024-12-25T06:54:00Z">
                  <w:rPr>
                    <w:rFonts w:ascii="Times New Roman" w:eastAsia="Times New Roman" w:hAnsi="Times New Roman" w:cs="Times New Roman"/>
                    <w:sz w:val="26"/>
                    <w:szCs w:val="26"/>
                  </w:rPr>
                </w:rPrChange>
              </w:rPr>
              <w:t xml:space="preserve"> </w:t>
            </w:r>
            <w:r w:rsidR="6984ADEB" w:rsidRPr="00476848">
              <w:rPr>
                <w:rFonts w:ascii="Times New Roman" w:eastAsia="Times New Roman" w:hAnsi="Times New Roman" w:cs="Times New Roman"/>
                <w:sz w:val="24"/>
                <w:szCs w:val="24"/>
                <w:rPrChange w:id="6913" w:author="Kiên Lê Trung" w:date="2024-12-25T13:54:00Z" w16du:dateUtc="2024-12-25T06:54:00Z">
                  <w:rPr>
                    <w:rFonts w:ascii="Times New Roman" w:eastAsia="Times New Roman" w:hAnsi="Times New Roman" w:cs="Times New Roman"/>
                    <w:sz w:val="26"/>
                    <w:szCs w:val="26"/>
                  </w:rPr>
                </w:rPrChange>
              </w:rPr>
              <w:t>bảng</w:t>
            </w:r>
            <w:r w:rsidR="1F96562D" w:rsidRPr="00476848">
              <w:rPr>
                <w:rFonts w:ascii="Times New Roman" w:eastAsia="Times New Roman" w:hAnsi="Times New Roman" w:cs="Times New Roman"/>
                <w:sz w:val="24"/>
                <w:szCs w:val="24"/>
                <w:rPrChange w:id="6914" w:author="Kiên Lê Trung" w:date="2024-12-25T13:54:00Z" w16du:dateUtc="2024-12-25T06:54:00Z">
                  <w:rPr>
                    <w:rFonts w:ascii="Times New Roman" w:eastAsia="Times New Roman" w:hAnsi="Times New Roman" w:cs="Times New Roman"/>
                    <w:sz w:val="26"/>
                    <w:szCs w:val="26"/>
                  </w:rPr>
                </w:rPrChange>
              </w:rPr>
              <w:t xml:space="preserve"> </w:t>
            </w:r>
            <w:r w:rsidRPr="00476848">
              <w:rPr>
                <w:rFonts w:ascii="Times New Roman" w:eastAsia="Times New Roman" w:hAnsi="Times New Roman" w:cs="Times New Roman"/>
                <w:sz w:val="24"/>
                <w:szCs w:val="24"/>
                <w:rPrChange w:id="6915" w:author="Kiên Lê Trung" w:date="2024-12-25T13:54:00Z" w16du:dateUtc="2024-12-25T06:54:00Z">
                  <w:rPr>
                    <w:rFonts w:ascii="Times New Roman" w:eastAsia="Times New Roman" w:hAnsi="Times New Roman" w:cs="Times New Roman"/>
                    <w:sz w:val="26"/>
                    <w:szCs w:val="26"/>
                  </w:rPr>
                </w:rPrChange>
              </w:rPr>
              <w:t xml:space="preserve">thống kê </w:t>
            </w:r>
          </w:p>
          <w:p w14:paraId="7AC0D503" w14:textId="28BFFC7A" w:rsidR="53187531" w:rsidRPr="00476848" w:rsidRDefault="53187531" w:rsidP="00034C0F">
            <w:pPr>
              <w:pStyle w:val="ListParagraph"/>
              <w:widowControl w:val="0"/>
              <w:numPr>
                <w:ilvl w:val="0"/>
                <w:numId w:val="19"/>
              </w:numPr>
              <w:rPr>
                <w:rFonts w:ascii="Times New Roman" w:eastAsia="Times New Roman" w:hAnsi="Times New Roman" w:cs="Times New Roman"/>
                <w:sz w:val="24"/>
                <w:szCs w:val="24"/>
                <w:rPrChange w:id="6916"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917" w:author="Kiên Lê Trung" w:date="2024-12-25T13:54:00Z" w16du:dateUtc="2024-12-25T06:54:00Z">
                  <w:rPr>
                    <w:rFonts w:ascii="Times New Roman" w:eastAsia="Times New Roman" w:hAnsi="Times New Roman" w:cs="Times New Roman"/>
                    <w:sz w:val="26"/>
                    <w:szCs w:val="26"/>
                  </w:rPr>
                </w:rPrChange>
              </w:rPr>
              <w:t>Thống kê theo doanh thu theo tháng</w:t>
            </w:r>
          </w:p>
          <w:p w14:paraId="335DD441" w14:textId="1143390D" w:rsidR="7D0C1E9D" w:rsidRPr="00476848" w:rsidRDefault="7D0C1E9D" w:rsidP="00034C0F">
            <w:pPr>
              <w:pStyle w:val="ListParagraph"/>
              <w:widowControl w:val="0"/>
              <w:numPr>
                <w:ilvl w:val="0"/>
                <w:numId w:val="19"/>
              </w:numPr>
              <w:rPr>
                <w:rFonts w:ascii="Times New Roman" w:eastAsia="Times New Roman" w:hAnsi="Times New Roman" w:cs="Times New Roman"/>
                <w:sz w:val="24"/>
                <w:szCs w:val="24"/>
                <w:rPrChange w:id="6918"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919" w:author="Kiên Lê Trung" w:date="2024-12-25T13:54:00Z" w16du:dateUtc="2024-12-25T06:54:00Z">
                  <w:rPr>
                    <w:rFonts w:ascii="Times New Roman" w:eastAsia="Times New Roman" w:hAnsi="Times New Roman" w:cs="Times New Roman"/>
                    <w:sz w:val="26"/>
                    <w:szCs w:val="26"/>
                  </w:rPr>
                </w:rPrChange>
              </w:rPr>
              <w:t>Thống kê doanh thu theo khoảng thời gian</w:t>
            </w:r>
          </w:p>
          <w:p w14:paraId="27415557" w14:textId="3CAAEE85" w:rsidR="4F6D9BB3" w:rsidRPr="00476848" w:rsidRDefault="4F6D9BB3" w:rsidP="00034C0F">
            <w:pPr>
              <w:pStyle w:val="ListParagraph"/>
              <w:widowControl w:val="0"/>
              <w:numPr>
                <w:ilvl w:val="0"/>
                <w:numId w:val="19"/>
              </w:numPr>
              <w:rPr>
                <w:rFonts w:ascii="Times New Roman" w:eastAsia="Times New Roman" w:hAnsi="Times New Roman" w:cs="Times New Roman"/>
                <w:sz w:val="24"/>
                <w:szCs w:val="24"/>
                <w:rPrChange w:id="6920"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921" w:author="Kiên Lê Trung" w:date="2024-12-25T13:54:00Z" w16du:dateUtc="2024-12-25T06:54:00Z">
                  <w:rPr>
                    <w:rFonts w:ascii="Times New Roman" w:eastAsia="Times New Roman" w:hAnsi="Times New Roman" w:cs="Times New Roman"/>
                    <w:sz w:val="26"/>
                    <w:szCs w:val="26"/>
                  </w:rPr>
                </w:rPrChange>
              </w:rPr>
              <w:t>Thống kê doanh thu theo ngày</w:t>
            </w:r>
          </w:p>
          <w:p w14:paraId="31B6F4B4" w14:textId="31FC35E8" w:rsidR="7D0C1E9D" w:rsidRPr="00476848" w:rsidRDefault="7D0C1E9D" w:rsidP="00034C0F">
            <w:pPr>
              <w:pStyle w:val="ListParagraph"/>
              <w:widowControl w:val="0"/>
              <w:numPr>
                <w:ilvl w:val="0"/>
                <w:numId w:val="19"/>
              </w:numPr>
              <w:rPr>
                <w:rFonts w:ascii="Times New Roman" w:eastAsia="Times New Roman" w:hAnsi="Times New Roman" w:cs="Times New Roman"/>
                <w:sz w:val="24"/>
                <w:szCs w:val="24"/>
                <w:rPrChange w:id="6922"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923" w:author="Kiên Lê Trung" w:date="2024-12-25T13:54:00Z" w16du:dateUtc="2024-12-25T06:54:00Z">
                  <w:rPr>
                    <w:rFonts w:ascii="Times New Roman" w:eastAsia="Times New Roman" w:hAnsi="Times New Roman" w:cs="Times New Roman"/>
                    <w:sz w:val="26"/>
                    <w:szCs w:val="26"/>
                  </w:rPr>
                </w:rPrChange>
              </w:rPr>
              <w:t>Thống kê theo thương hiệu sản phẩm</w:t>
            </w:r>
          </w:p>
          <w:p w14:paraId="17EAB8E2" w14:textId="4F7DA9B6" w:rsidR="7D0C1E9D" w:rsidRPr="00476848" w:rsidRDefault="7D0C1E9D" w:rsidP="00034C0F">
            <w:pPr>
              <w:pStyle w:val="ListParagraph"/>
              <w:widowControl w:val="0"/>
              <w:numPr>
                <w:ilvl w:val="0"/>
                <w:numId w:val="19"/>
              </w:numPr>
              <w:rPr>
                <w:rFonts w:ascii="Times New Roman" w:eastAsia="Times New Roman" w:hAnsi="Times New Roman" w:cs="Times New Roman"/>
                <w:sz w:val="24"/>
                <w:szCs w:val="24"/>
                <w:rPrChange w:id="6924"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925" w:author="Kiên Lê Trung" w:date="2024-12-25T13:54:00Z" w16du:dateUtc="2024-12-25T06:54:00Z">
                  <w:rPr>
                    <w:rFonts w:ascii="Times New Roman" w:eastAsia="Times New Roman" w:hAnsi="Times New Roman" w:cs="Times New Roman"/>
                    <w:sz w:val="26"/>
                    <w:szCs w:val="26"/>
                  </w:rPr>
                </w:rPrChange>
              </w:rPr>
              <w:t>Thống kê danh sách mục hàng</w:t>
            </w:r>
          </w:p>
          <w:p w14:paraId="7E40FD73" w14:textId="1A6B066F" w:rsidR="7D0C1E9D" w:rsidRPr="00476848" w:rsidRDefault="7D0C1E9D" w:rsidP="00034C0F">
            <w:pPr>
              <w:pStyle w:val="ListParagraph"/>
              <w:widowControl w:val="0"/>
              <w:numPr>
                <w:ilvl w:val="0"/>
                <w:numId w:val="19"/>
              </w:numPr>
              <w:rPr>
                <w:rFonts w:ascii="Times New Roman" w:eastAsia="Times New Roman" w:hAnsi="Times New Roman" w:cs="Times New Roman"/>
                <w:sz w:val="24"/>
                <w:szCs w:val="24"/>
                <w:rPrChange w:id="6926"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927" w:author="Kiên Lê Trung" w:date="2024-12-25T13:54:00Z" w16du:dateUtc="2024-12-25T06:54:00Z">
                  <w:rPr>
                    <w:rFonts w:ascii="Times New Roman" w:eastAsia="Times New Roman" w:hAnsi="Times New Roman" w:cs="Times New Roman"/>
                    <w:sz w:val="26"/>
                    <w:szCs w:val="26"/>
                  </w:rPr>
                </w:rPrChange>
              </w:rPr>
              <w:t>Thống kê đơn hàng</w:t>
            </w:r>
          </w:p>
          <w:p w14:paraId="6D5C386E" w14:textId="4C172ED3" w:rsidR="7D0C1E9D" w:rsidRPr="00476848" w:rsidRDefault="7D0C1E9D" w:rsidP="00034C0F">
            <w:pPr>
              <w:pStyle w:val="ListParagraph"/>
              <w:widowControl w:val="0"/>
              <w:numPr>
                <w:ilvl w:val="0"/>
                <w:numId w:val="20"/>
              </w:numPr>
              <w:rPr>
                <w:rFonts w:ascii="Times New Roman" w:eastAsia="Times New Roman" w:hAnsi="Times New Roman" w:cs="Times New Roman"/>
                <w:sz w:val="24"/>
                <w:szCs w:val="24"/>
                <w:rPrChange w:id="6928"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929" w:author="Kiên Lê Trung" w:date="2024-12-25T13:54:00Z" w16du:dateUtc="2024-12-25T06:54:00Z">
                  <w:rPr>
                    <w:rFonts w:ascii="Times New Roman" w:eastAsia="Times New Roman" w:hAnsi="Times New Roman" w:cs="Times New Roman"/>
                    <w:sz w:val="26"/>
                    <w:szCs w:val="26"/>
                  </w:rPr>
                </w:rPrChange>
              </w:rPr>
              <w:t>Hệ thống hiển thị form điền ngày bắt đầu thống kê, và ngày kết thúc thống kê</w:t>
            </w:r>
          </w:p>
          <w:p w14:paraId="1394F5DD" w14:textId="572EB964" w:rsidR="7D0C1E9D" w:rsidRPr="00476848" w:rsidRDefault="7D0C1E9D" w:rsidP="00034C0F">
            <w:pPr>
              <w:pStyle w:val="ListParagraph"/>
              <w:widowControl w:val="0"/>
              <w:numPr>
                <w:ilvl w:val="0"/>
                <w:numId w:val="20"/>
              </w:numPr>
              <w:rPr>
                <w:rFonts w:ascii="Times New Roman" w:eastAsia="Times New Roman" w:hAnsi="Times New Roman" w:cs="Times New Roman"/>
                <w:sz w:val="24"/>
                <w:szCs w:val="24"/>
                <w:rPrChange w:id="6930"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931" w:author="Kiên Lê Trung" w:date="2024-12-25T13:54:00Z" w16du:dateUtc="2024-12-25T06:54:00Z">
                  <w:rPr>
                    <w:rFonts w:ascii="Times New Roman" w:eastAsia="Times New Roman" w:hAnsi="Times New Roman" w:cs="Times New Roman"/>
                    <w:sz w:val="26"/>
                    <w:szCs w:val="26"/>
                  </w:rPr>
                </w:rPrChange>
              </w:rPr>
              <w:t>Người bán điền ngày bắt đầu và ngày kết thúc</w:t>
            </w:r>
          </w:p>
          <w:p w14:paraId="1C1D7C41" w14:textId="41C9652D" w:rsidR="7D0C1E9D" w:rsidRPr="00476848" w:rsidRDefault="7D0C1E9D" w:rsidP="00034C0F">
            <w:pPr>
              <w:pStyle w:val="ListParagraph"/>
              <w:widowControl w:val="0"/>
              <w:numPr>
                <w:ilvl w:val="0"/>
                <w:numId w:val="20"/>
              </w:numPr>
              <w:rPr>
                <w:rFonts w:ascii="Times New Roman" w:eastAsia="Times New Roman" w:hAnsi="Times New Roman" w:cs="Times New Roman"/>
                <w:sz w:val="24"/>
                <w:szCs w:val="24"/>
                <w:rPrChange w:id="6932"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933" w:author="Kiên Lê Trung" w:date="2024-12-25T13:54:00Z" w16du:dateUtc="2024-12-25T06:54:00Z">
                  <w:rPr>
                    <w:rFonts w:ascii="Times New Roman" w:eastAsia="Times New Roman" w:hAnsi="Times New Roman" w:cs="Times New Roman"/>
                    <w:sz w:val="26"/>
                    <w:szCs w:val="26"/>
                  </w:rPr>
                </w:rPrChange>
              </w:rPr>
              <w:t>Hệ thống kiểm tra hợp lệ của ngày tháng đã nhập</w:t>
            </w:r>
          </w:p>
          <w:p w14:paraId="24CB70E0" w14:textId="135732D5" w:rsidR="7D0C1E9D" w:rsidRPr="00476848" w:rsidRDefault="7D0C1E9D" w:rsidP="00034C0F">
            <w:pPr>
              <w:pStyle w:val="ListParagraph"/>
              <w:widowControl w:val="0"/>
              <w:numPr>
                <w:ilvl w:val="0"/>
                <w:numId w:val="20"/>
              </w:numPr>
              <w:rPr>
                <w:rFonts w:ascii="Times New Roman" w:eastAsia="Times New Roman" w:hAnsi="Times New Roman" w:cs="Times New Roman"/>
                <w:sz w:val="24"/>
                <w:szCs w:val="24"/>
                <w:rPrChange w:id="6934"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935" w:author="Kiên Lê Trung" w:date="2024-12-25T13:54:00Z" w16du:dateUtc="2024-12-25T06:54:00Z">
                  <w:rPr>
                    <w:rFonts w:ascii="Times New Roman" w:eastAsia="Times New Roman" w:hAnsi="Times New Roman" w:cs="Times New Roman"/>
                    <w:sz w:val="26"/>
                    <w:szCs w:val="26"/>
                  </w:rPr>
                </w:rPrChange>
              </w:rPr>
              <w:t xml:space="preserve">Hệ thống tính toán số liệu dựa vào </w:t>
            </w:r>
            <w:r w:rsidR="2D298115" w:rsidRPr="00476848">
              <w:rPr>
                <w:rFonts w:ascii="Times New Roman" w:eastAsia="Times New Roman" w:hAnsi="Times New Roman" w:cs="Times New Roman"/>
                <w:sz w:val="24"/>
                <w:szCs w:val="24"/>
                <w:rPrChange w:id="6936" w:author="Kiên Lê Trung" w:date="2024-12-25T13:54:00Z" w16du:dateUtc="2024-12-25T06:54:00Z">
                  <w:rPr>
                    <w:rFonts w:ascii="Times New Roman" w:eastAsia="Times New Roman" w:hAnsi="Times New Roman" w:cs="Times New Roman"/>
                    <w:sz w:val="26"/>
                    <w:szCs w:val="26"/>
                  </w:rPr>
                </w:rPrChange>
              </w:rPr>
              <w:t>số liệu</w:t>
            </w:r>
            <w:r w:rsidRPr="00476848">
              <w:rPr>
                <w:rFonts w:ascii="Times New Roman" w:eastAsia="Times New Roman" w:hAnsi="Times New Roman" w:cs="Times New Roman"/>
                <w:sz w:val="24"/>
                <w:szCs w:val="24"/>
                <w:rPrChange w:id="6937" w:author="Kiên Lê Trung" w:date="2024-12-25T13:54:00Z" w16du:dateUtc="2024-12-25T06:54:00Z">
                  <w:rPr>
                    <w:rFonts w:ascii="Times New Roman" w:eastAsia="Times New Roman" w:hAnsi="Times New Roman" w:cs="Times New Roman"/>
                    <w:sz w:val="26"/>
                    <w:szCs w:val="26"/>
                  </w:rPr>
                </w:rPrChange>
              </w:rPr>
              <w:t xml:space="preserve"> Người bán đã </w:t>
            </w:r>
            <w:r w:rsidR="6C970047" w:rsidRPr="00476848">
              <w:rPr>
                <w:rFonts w:ascii="Times New Roman" w:eastAsia="Times New Roman" w:hAnsi="Times New Roman" w:cs="Times New Roman"/>
                <w:sz w:val="24"/>
                <w:szCs w:val="24"/>
                <w:rPrChange w:id="6938" w:author="Kiên Lê Trung" w:date="2024-12-25T13:54:00Z" w16du:dateUtc="2024-12-25T06:54:00Z">
                  <w:rPr>
                    <w:rFonts w:ascii="Times New Roman" w:eastAsia="Times New Roman" w:hAnsi="Times New Roman" w:cs="Times New Roman"/>
                    <w:sz w:val="26"/>
                    <w:szCs w:val="26"/>
                  </w:rPr>
                </w:rPrChange>
              </w:rPr>
              <w:t>nhập</w:t>
            </w:r>
          </w:p>
          <w:p w14:paraId="391A6766" w14:textId="781D0C77" w:rsidR="7D0C1E9D" w:rsidRPr="00476848" w:rsidRDefault="7D0C1E9D" w:rsidP="00034C0F">
            <w:pPr>
              <w:pStyle w:val="ListParagraph"/>
              <w:widowControl w:val="0"/>
              <w:numPr>
                <w:ilvl w:val="0"/>
                <w:numId w:val="20"/>
              </w:numPr>
              <w:rPr>
                <w:rFonts w:ascii="Times New Roman" w:eastAsia="Times New Roman" w:hAnsi="Times New Roman" w:cs="Times New Roman"/>
                <w:sz w:val="24"/>
                <w:szCs w:val="24"/>
                <w:rPrChange w:id="6939"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940" w:author="Kiên Lê Trung" w:date="2024-12-25T13:54:00Z" w16du:dateUtc="2024-12-25T06:54:00Z">
                  <w:rPr>
                    <w:rFonts w:ascii="Times New Roman" w:eastAsia="Times New Roman" w:hAnsi="Times New Roman" w:cs="Times New Roman"/>
                    <w:sz w:val="26"/>
                    <w:szCs w:val="26"/>
                  </w:rPr>
                </w:rPrChange>
              </w:rPr>
              <w:t>Hệ thống hiển thị số liệu dưới dạng bảng hoặc đồ thị</w:t>
            </w:r>
          </w:p>
        </w:tc>
      </w:tr>
      <w:tr w:rsidR="5A64F9FC" w:rsidRPr="00476848" w14:paraId="02169D0D" w14:textId="77777777" w:rsidTr="5A64F9FC">
        <w:trPr>
          <w:trHeight w:val="300"/>
        </w:trPr>
        <w:tc>
          <w:tcPr>
            <w:tcW w:w="8280" w:type="dxa"/>
            <w:gridSpan w:val="2"/>
            <w:shd w:val="clear" w:color="auto" w:fill="auto"/>
            <w:tcMar>
              <w:top w:w="100" w:type="dxa"/>
              <w:left w:w="100" w:type="dxa"/>
              <w:bottom w:w="100" w:type="dxa"/>
              <w:right w:w="100" w:type="dxa"/>
            </w:tcMar>
          </w:tcPr>
          <w:p w14:paraId="7C0ADC3E" w14:textId="77777777" w:rsidR="5A64F9FC" w:rsidRPr="00476848" w:rsidRDefault="5A64F9FC" w:rsidP="5A64F9FC">
            <w:pPr>
              <w:widowControl w:val="0"/>
              <w:spacing w:line="240" w:lineRule="auto"/>
              <w:ind w:left="94"/>
              <w:rPr>
                <w:rFonts w:ascii="Times New Roman" w:eastAsia="Times New Roman" w:hAnsi="Times New Roman" w:cs="Times New Roman"/>
                <w:sz w:val="24"/>
                <w:szCs w:val="24"/>
                <w:rPrChange w:id="6941"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942" w:author="Kiên Lê Trung" w:date="2024-12-25T13:54:00Z" w16du:dateUtc="2024-12-25T06:54:00Z">
                  <w:rPr>
                    <w:rFonts w:ascii="Times New Roman" w:eastAsia="Times New Roman" w:hAnsi="Times New Roman" w:cs="Times New Roman"/>
                    <w:sz w:val="26"/>
                    <w:szCs w:val="26"/>
                  </w:rPr>
                </w:rPrChange>
              </w:rPr>
              <w:t>Ngoại lệ:</w:t>
            </w:r>
          </w:p>
          <w:p w14:paraId="234A350B" w14:textId="77777777" w:rsidR="5A64F9FC" w:rsidRPr="00476848" w:rsidRDefault="5A64F9FC" w:rsidP="5A64F9FC">
            <w:pPr>
              <w:widowControl w:val="0"/>
              <w:spacing w:line="240" w:lineRule="auto"/>
              <w:ind w:left="94"/>
              <w:rPr>
                <w:rFonts w:ascii="Times New Roman" w:eastAsia="Times New Roman" w:hAnsi="Times New Roman" w:cs="Times New Roman"/>
                <w:sz w:val="24"/>
                <w:szCs w:val="24"/>
                <w:rPrChange w:id="6943"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944" w:author="Kiên Lê Trung" w:date="2024-12-25T13:54:00Z" w16du:dateUtc="2024-12-25T06:54:00Z">
                  <w:rPr>
                    <w:rFonts w:ascii="Times New Roman" w:eastAsia="Times New Roman" w:hAnsi="Times New Roman" w:cs="Times New Roman"/>
                    <w:sz w:val="26"/>
                    <w:szCs w:val="26"/>
                  </w:rPr>
                </w:rPrChange>
              </w:rPr>
              <w:t xml:space="preserve">    </w:t>
            </w:r>
          </w:p>
        </w:tc>
      </w:tr>
    </w:tbl>
    <w:p w14:paraId="177C5145" w14:textId="550B9200" w:rsidR="00115DF8" w:rsidRPr="00115DF8" w:rsidRDefault="00115DF8" w:rsidP="00CF0188">
      <w:pPr>
        <w:pStyle w:val="Caption"/>
        <w:spacing w:before="240"/>
        <w:rPr>
          <w:ins w:id="6945" w:author="Kiên Lê Trung" w:date="2024-12-25T12:55:00Z" w16du:dateUtc="2024-12-25T05:55:00Z"/>
          <w:rFonts w:eastAsia="Times New Roman" w:cs="Times New Roman"/>
          <w:sz w:val="25"/>
          <w:szCs w:val="25"/>
          <w:lang w:val="en-US"/>
          <w:rPrChange w:id="6946" w:author="Kiên Lê Trung" w:date="2024-12-25T12:55:00Z" w16du:dateUtc="2024-12-25T05:55:00Z">
            <w:rPr>
              <w:ins w:id="6947" w:author="Kiên Lê Trung" w:date="2024-12-25T12:55:00Z" w16du:dateUtc="2024-12-25T05:55:00Z"/>
              <w:rFonts w:ascii="Times New Roman" w:eastAsia="Times New Roman" w:hAnsi="Times New Roman" w:cs="Times New Roman"/>
              <w:sz w:val="26"/>
              <w:szCs w:val="26"/>
              <w:lang w:val="en-US"/>
            </w:rPr>
          </w:rPrChange>
        </w:rPr>
        <w:pPrChange w:id="6948" w:author="Kiên Lê Trung" w:date="2024-12-25T15:26:00Z" w16du:dateUtc="2024-12-25T08:26:00Z">
          <w:pPr>
            <w:pStyle w:val="ListParagraph"/>
            <w:numPr>
              <w:numId w:val="126"/>
            </w:numPr>
            <w:spacing w:after="40" w:line="290" w:lineRule="auto"/>
            <w:ind w:hanging="360"/>
          </w:pPr>
        </w:pPrChange>
      </w:pPr>
      <w:bookmarkStart w:id="6949" w:name="_Toc186028255"/>
      <w:ins w:id="6950" w:author="Kiên Lê Trung" w:date="2024-12-25T12:55:00Z" w16du:dateUtc="2024-12-25T05:55:00Z">
        <w:r>
          <w:t xml:space="preserve">Bảng </w:t>
        </w:r>
      </w:ins>
      <w:ins w:id="6951" w:author="Kiên Lê Trung" w:date="2024-12-25T12:56:00Z" w16du:dateUtc="2024-12-25T05:56:00Z">
        <w:r>
          <w:fldChar w:fldCharType="begin"/>
        </w:r>
        <w:r>
          <w:instrText xml:space="preserve"> STYLEREF 1 \s </w:instrText>
        </w:r>
      </w:ins>
      <w:r>
        <w:fldChar w:fldCharType="separate"/>
      </w:r>
      <w:r>
        <w:rPr>
          <w:noProof/>
        </w:rPr>
        <w:t>2</w:t>
      </w:r>
      <w:ins w:id="6952" w:author="Kiên Lê Trung" w:date="2024-12-25T12:56:00Z" w16du:dateUtc="2024-12-25T05:56:00Z">
        <w:r>
          <w:fldChar w:fldCharType="end"/>
        </w:r>
        <w:r>
          <w:t>.</w:t>
        </w:r>
        <w:r>
          <w:fldChar w:fldCharType="begin"/>
        </w:r>
        <w:r>
          <w:instrText xml:space="preserve"> SEQ Bảng \* ARABIC \s 1 </w:instrText>
        </w:r>
      </w:ins>
      <w:r>
        <w:fldChar w:fldCharType="separate"/>
      </w:r>
      <w:ins w:id="6953" w:author="Kiên Lê Trung" w:date="2024-12-26T02:17:00Z" w16du:dateUtc="2024-12-25T19:17:00Z">
        <w:r w:rsidR="00F25160">
          <w:rPr>
            <w:noProof/>
          </w:rPr>
          <w:t>33</w:t>
        </w:r>
      </w:ins>
      <w:ins w:id="6954" w:author="Kiên Lê Trung" w:date="2024-12-25T12:56:00Z" w16du:dateUtc="2024-12-25T05:56:00Z">
        <w:r>
          <w:fldChar w:fldCharType="end"/>
        </w:r>
      </w:ins>
      <w:ins w:id="6955" w:author="Kiên Lê Trung" w:date="2024-12-25T12:55:00Z" w16du:dateUtc="2024-12-25T05:55:00Z">
        <w:r>
          <w:rPr>
            <w:lang w:val="en-US"/>
          </w:rPr>
          <w:t xml:space="preserve"> Kịch bản người quản trị thống kê</w:t>
        </w:r>
        <w:bookmarkEnd w:id="6949"/>
      </w:ins>
    </w:p>
    <w:p w14:paraId="04CE9DE5" w14:textId="1BAEAF00" w:rsidR="007569A2" w:rsidRPr="00476848" w:rsidRDefault="622570CF" w:rsidP="00034C0F">
      <w:pPr>
        <w:pStyle w:val="ListParagraph"/>
        <w:numPr>
          <w:ilvl w:val="0"/>
          <w:numId w:val="126"/>
        </w:numPr>
        <w:spacing w:after="40" w:line="290" w:lineRule="auto"/>
        <w:rPr>
          <w:rFonts w:ascii="Times New Roman" w:eastAsia="Times New Roman" w:hAnsi="Times New Roman" w:cs="Times New Roman"/>
          <w:color w:val="000000" w:themeColor="text1"/>
          <w:sz w:val="24"/>
          <w:szCs w:val="24"/>
          <w:rPrChange w:id="6956" w:author="Kiên Lê Trung" w:date="2024-12-25T13:54:00Z" w16du:dateUtc="2024-12-25T06:54:00Z">
            <w:rPr>
              <w:rFonts w:ascii="Times New Roman" w:eastAsia="Times New Roman" w:hAnsi="Times New Roman" w:cs="Times New Roman"/>
              <w:color w:val="000000" w:themeColor="text1"/>
              <w:sz w:val="25"/>
              <w:szCs w:val="25"/>
            </w:rPr>
          </w:rPrChange>
        </w:rPr>
      </w:pPr>
      <w:r w:rsidRPr="00476848">
        <w:rPr>
          <w:rFonts w:ascii="Times New Roman" w:eastAsia="Times New Roman" w:hAnsi="Times New Roman" w:cs="Times New Roman"/>
          <w:sz w:val="24"/>
          <w:szCs w:val="24"/>
          <w:rPrChange w:id="6957" w:author="Kiên Lê Trung" w:date="2024-12-25T13:54:00Z" w16du:dateUtc="2024-12-25T06:54:00Z">
            <w:rPr>
              <w:rFonts w:ascii="Times New Roman" w:eastAsia="Times New Roman" w:hAnsi="Times New Roman" w:cs="Times New Roman"/>
              <w:sz w:val="26"/>
              <w:szCs w:val="26"/>
            </w:rPr>
          </w:rPrChange>
        </w:rPr>
        <w:t>Kịch bản chức năng thống kê cho n</w:t>
      </w:r>
      <w:r w:rsidRPr="00476848">
        <w:rPr>
          <w:rFonts w:ascii="Times New Roman" w:eastAsia="Times New Roman" w:hAnsi="Times New Roman" w:cs="Times New Roman"/>
          <w:color w:val="000000" w:themeColor="text1"/>
          <w:sz w:val="24"/>
          <w:szCs w:val="24"/>
          <w:rPrChange w:id="6958" w:author="Kiên Lê Trung" w:date="2024-12-25T13:54:00Z" w16du:dateUtc="2024-12-25T06:54:00Z">
            <w:rPr>
              <w:rFonts w:ascii="Times New Roman" w:eastAsia="Times New Roman" w:hAnsi="Times New Roman" w:cs="Times New Roman"/>
              <w:color w:val="000000" w:themeColor="text1"/>
              <w:sz w:val="25"/>
              <w:szCs w:val="25"/>
            </w:rPr>
          </w:rPrChange>
        </w:rPr>
        <w:t xml:space="preserve">gười bán </w:t>
      </w:r>
    </w:p>
    <w:p w14:paraId="61E51824" w14:textId="1345DE83" w:rsidR="007569A2" w:rsidRPr="00476848" w:rsidRDefault="007569A2" w:rsidP="005C5FA5">
      <w:pPr>
        <w:spacing w:after="40" w:line="290" w:lineRule="auto"/>
        <w:ind w:left="720"/>
        <w:rPr>
          <w:rFonts w:ascii="Times New Roman" w:eastAsia="Times New Roman" w:hAnsi="Times New Roman" w:cs="Times New Roman"/>
          <w:sz w:val="24"/>
          <w:szCs w:val="24"/>
          <w:rPrChange w:id="6959" w:author="Kiên Lê Trung" w:date="2024-12-25T13:54:00Z" w16du:dateUtc="2024-12-25T06:54:00Z">
            <w:rPr>
              <w:rFonts w:ascii="Times New Roman" w:eastAsia="Times New Roman" w:hAnsi="Times New Roman" w:cs="Times New Roman"/>
              <w:sz w:val="26"/>
              <w:szCs w:val="26"/>
            </w:rPr>
          </w:rPrChange>
        </w:rPr>
      </w:pP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A64F9FC" w:rsidRPr="00476848" w14:paraId="21F54279" w14:textId="77777777" w:rsidTr="5A64F9FC">
        <w:trPr>
          <w:trHeight w:val="300"/>
        </w:trPr>
        <w:tc>
          <w:tcPr>
            <w:tcW w:w="2655" w:type="dxa"/>
            <w:shd w:val="clear" w:color="auto" w:fill="auto"/>
            <w:tcMar>
              <w:top w:w="100" w:type="dxa"/>
              <w:left w:w="100" w:type="dxa"/>
              <w:bottom w:w="100" w:type="dxa"/>
              <w:right w:w="100" w:type="dxa"/>
            </w:tcMar>
          </w:tcPr>
          <w:p w14:paraId="13DA3B95" w14:textId="4F5081F9" w:rsidR="5A64F9FC" w:rsidRPr="00476848" w:rsidRDefault="00983677" w:rsidP="5A64F9FC">
            <w:pPr>
              <w:widowControl w:val="0"/>
              <w:spacing w:line="240" w:lineRule="auto"/>
              <w:ind w:left="94"/>
              <w:rPr>
                <w:rFonts w:ascii="Times New Roman" w:eastAsia="Times New Roman" w:hAnsi="Times New Roman" w:cs="Times New Roman"/>
                <w:sz w:val="24"/>
                <w:szCs w:val="24"/>
                <w:rPrChange w:id="6960"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961" w:author="Kiên Lê Trung" w:date="2024-12-25T13:54:00Z" w16du:dateUtc="2024-12-25T06:54:00Z">
                  <w:rPr>
                    <w:rFonts w:ascii="Times New Roman" w:eastAsia="Times New Roman" w:hAnsi="Times New Roman" w:cs="Times New Roman"/>
                    <w:sz w:val="26"/>
                    <w:szCs w:val="26"/>
                  </w:rPr>
                </w:rPrChange>
              </w:rPr>
              <w:t>Usecase</w:t>
            </w:r>
          </w:p>
        </w:tc>
        <w:tc>
          <w:tcPr>
            <w:tcW w:w="5625" w:type="dxa"/>
            <w:shd w:val="clear" w:color="auto" w:fill="auto"/>
            <w:tcMar>
              <w:top w:w="100" w:type="dxa"/>
              <w:left w:w="100" w:type="dxa"/>
              <w:bottom w:w="100" w:type="dxa"/>
              <w:right w:w="100" w:type="dxa"/>
            </w:tcMar>
          </w:tcPr>
          <w:p w14:paraId="47123AA0" w14:textId="6DEA362F" w:rsidR="5A64F9FC" w:rsidRPr="00476848" w:rsidRDefault="5A64F9FC" w:rsidP="5A64F9FC">
            <w:pPr>
              <w:widowControl w:val="0"/>
              <w:spacing w:line="240" w:lineRule="auto"/>
              <w:rPr>
                <w:rFonts w:ascii="Times New Roman" w:eastAsia="Times New Roman" w:hAnsi="Times New Roman" w:cs="Times New Roman"/>
                <w:sz w:val="24"/>
                <w:szCs w:val="24"/>
                <w:rPrChange w:id="6962"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963" w:author="Kiên Lê Trung" w:date="2024-12-25T13:54:00Z" w16du:dateUtc="2024-12-25T06:54:00Z">
                  <w:rPr>
                    <w:rFonts w:ascii="Times New Roman" w:eastAsia="Times New Roman" w:hAnsi="Times New Roman" w:cs="Times New Roman"/>
                    <w:sz w:val="26"/>
                    <w:szCs w:val="26"/>
                  </w:rPr>
                </w:rPrChange>
              </w:rPr>
              <w:t xml:space="preserve">Thống kê cho người </w:t>
            </w:r>
            <w:r w:rsidR="35ABAD9F" w:rsidRPr="00476848">
              <w:rPr>
                <w:rFonts w:ascii="Times New Roman" w:eastAsia="Times New Roman" w:hAnsi="Times New Roman" w:cs="Times New Roman"/>
                <w:sz w:val="24"/>
                <w:szCs w:val="24"/>
                <w:rPrChange w:id="6964" w:author="Kiên Lê Trung" w:date="2024-12-25T13:54:00Z" w16du:dateUtc="2024-12-25T06:54:00Z">
                  <w:rPr>
                    <w:rFonts w:ascii="Times New Roman" w:eastAsia="Times New Roman" w:hAnsi="Times New Roman" w:cs="Times New Roman"/>
                    <w:sz w:val="26"/>
                    <w:szCs w:val="26"/>
                  </w:rPr>
                </w:rPrChange>
              </w:rPr>
              <w:t>bán</w:t>
            </w:r>
          </w:p>
        </w:tc>
      </w:tr>
      <w:tr w:rsidR="5A64F9FC" w:rsidRPr="00476848" w14:paraId="525C0F45" w14:textId="77777777" w:rsidTr="5A64F9FC">
        <w:trPr>
          <w:trHeight w:val="300"/>
        </w:trPr>
        <w:tc>
          <w:tcPr>
            <w:tcW w:w="2655" w:type="dxa"/>
            <w:shd w:val="clear" w:color="auto" w:fill="auto"/>
            <w:tcMar>
              <w:top w:w="100" w:type="dxa"/>
              <w:left w:w="100" w:type="dxa"/>
              <w:bottom w:w="100" w:type="dxa"/>
              <w:right w:w="100" w:type="dxa"/>
            </w:tcMar>
          </w:tcPr>
          <w:p w14:paraId="6A542BCA" w14:textId="77777777" w:rsidR="5A64F9FC" w:rsidRPr="00476848" w:rsidRDefault="5A64F9FC" w:rsidP="5A64F9FC">
            <w:pPr>
              <w:widowControl w:val="0"/>
              <w:spacing w:line="240" w:lineRule="auto"/>
              <w:ind w:left="94"/>
              <w:rPr>
                <w:rFonts w:ascii="Times New Roman" w:eastAsia="Times New Roman" w:hAnsi="Times New Roman" w:cs="Times New Roman"/>
                <w:sz w:val="24"/>
                <w:szCs w:val="24"/>
                <w:rPrChange w:id="6965"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966" w:author="Kiên Lê Trung" w:date="2024-12-25T13:54:00Z" w16du:dateUtc="2024-12-25T06:54:00Z">
                  <w:rPr>
                    <w:rFonts w:ascii="Times New Roman" w:eastAsia="Times New Roman" w:hAnsi="Times New Roman" w:cs="Times New Roman"/>
                    <w:sz w:val="26"/>
                    <w:szCs w:val="26"/>
                  </w:rPr>
                </w:rPrChange>
              </w:rPr>
              <w:t>Actor</w:t>
            </w:r>
          </w:p>
        </w:tc>
        <w:tc>
          <w:tcPr>
            <w:tcW w:w="5625" w:type="dxa"/>
            <w:shd w:val="clear" w:color="auto" w:fill="auto"/>
            <w:tcMar>
              <w:top w:w="100" w:type="dxa"/>
              <w:left w:w="100" w:type="dxa"/>
              <w:bottom w:w="100" w:type="dxa"/>
              <w:right w:w="100" w:type="dxa"/>
            </w:tcMar>
          </w:tcPr>
          <w:p w14:paraId="67185AA3" w14:textId="43FF8DBA" w:rsidR="5A64F9FC" w:rsidRPr="00476848" w:rsidRDefault="5A64F9FC" w:rsidP="5A64F9FC">
            <w:pPr>
              <w:widowControl w:val="0"/>
              <w:spacing w:line="240" w:lineRule="auto"/>
              <w:rPr>
                <w:rFonts w:ascii="Times New Roman" w:eastAsia="Times New Roman" w:hAnsi="Times New Roman" w:cs="Times New Roman"/>
                <w:sz w:val="24"/>
                <w:szCs w:val="24"/>
                <w:rPrChange w:id="6967"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968" w:author="Kiên Lê Trung" w:date="2024-12-25T13:54:00Z" w16du:dateUtc="2024-12-25T06:54:00Z">
                  <w:rPr>
                    <w:rFonts w:ascii="Times New Roman" w:eastAsia="Times New Roman" w:hAnsi="Times New Roman" w:cs="Times New Roman"/>
                    <w:sz w:val="26"/>
                    <w:szCs w:val="26"/>
                  </w:rPr>
                </w:rPrChange>
              </w:rPr>
              <w:t xml:space="preserve">Người </w:t>
            </w:r>
            <w:r w:rsidR="71989356" w:rsidRPr="00476848">
              <w:rPr>
                <w:rFonts w:ascii="Times New Roman" w:eastAsia="Times New Roman" w:hAnsi="Times New Roman" w:cs="Times New Roman"/>
                <w:sz w:val="24"/>
                <w:szCs w:val="24"/>
                <w:rPrChange w:id="6969" w:author="Kiên Lê Trung" w:date="2024-12-25T13:54:00Z" w16du:dateUtc="2024-12-25T06:54:00Z">
                  <w:rPr>
                    <w:rFonts w:ascii="Times New Roman" w:eastAsia="Times New Roman" w:hAnsi="Times New Roman" w:cs="Times New Roman"/>
                    <w:sz w:val="26"/>
                    <w:szCs w:val="26"/>
                  </w:rPr>
                </w:rPrChange>
              </w:rPr>
              <w:t>bán</w:t>
            </w:r>
          </w:p>
        </w:tc>
      </w:tr>
      <w:tr w:rsidR="5A64F9FC" w:rsidRPr="00476848" w14:paraId="69D03D4F" w14:textId="77777777" w:rsidTr="5A64F9FC">
        <w:trPr>
          <w:trHeight w:val="300"/>
        </w:trPr>
        <w:tc>
          <w:tcPr>
            <w:tcW w:w="2655" w:type="dxa"/>
            <w:shd w:val="clear" w:color="auto" w:fill="auto"/>
            <w:tcMar>
              <w:top w:w="100" w:type="dxa"/>
              <w:left w:w="100" w:type="dxa"/>
              <w:bottom w:w="100" w:type="dxa"/>
              <w:right w:w="100" w:type="dxa"/>
            </w:tcMar>
          </w:tcPr>
          <w:p w14:paraId="497B4B60" w14:textId="77777777" w:rsidR="5A64F9FC" w:rsidRPr="00476848" w:rsidRDefault="5A64F9FC" w:rsidP="5A64F9FC">
            <w:pPr>
              <w:widowControl w:val="0"/>
              <w:spacing w:line="240" w:lineRule="auto"/>
              <w:ind w:left="94"/>
              <w:rPr>
                <w:rFonts w:ascii="Times New Roman" w:eastAsia="Times New Roman" w:hAnsi="Times New Roman" w:cs="Times New Roman"/>
                <w:sz w:val="24"/>
                <w:szCs w:val="24"/>
                <w:rPrChange w:id="6970"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971" w:author="Kiên Lê Trung" w:date="2024-12-25T13:54:00Z" w16du:dateUtc="2024-12-25T06:54:00Z">
                  <w:rPr>
                    <w:rFonts w:ascii="Times New Roman" w:eastAsia="Times New Roman" w:hAnsi="Times New Roman" w:cs="Times New Roman"/>
                    <w:sz w:val="26"/>
                    <w:szCs w:val="26"/>
                  </w:rPr>
                </w:rPrChange>
              </w:rPr>
              <w:t>Tiền điều kiện</w:t>
            </w:r>
          </w:p>
        </w:tc>
        <w:tc>
          <w:tcPr>
            <w:tcW w:w="5625" w:type="dxa"/>
            <w:shd w:val="clear" w:color="auto" w:fill="auto"/>
            <w:tcMar>
              <w:top w:w="100" w:type="dxa"/>
              <w:left w:w="100" w:type="dxa"/>
              <w:bottom w:w="100" w:type="dxa"/>
              <w:right w:w="100" w:type="dxa"/>
            </w:tcMar>
          </w:tcPr>
          <w:p w14:paraId="4ABF4C99" w14:textId="2E665736" w:rsidR="5A64F9FC" w:rsidRPr="00476848" w:rsidRDefault="5A64F9FC" w:rsidP="5A64F9FC">
            <w:pPr>
              <w:widowControl w:val="0"/>
              <w:spacing w:line="240" w:lineRule="auto"/>
              <w:rPr>
                <w:rFonts w:ascii="Times New Roman" w:eastAsia="Times New Roman" w:hAnsi="Times New Roman" w:cs="Times New Roman"/>
                <w:sz w:val="24"/>
                <w:szCs w:val="24"/>
                <w:rPrChange w:id="6972"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973" w:author="Kiên Lê Trung" w:date="2024-12-25T13:54:00Z" w16du:dateUtc="2024-12-25T06:54:00Z">
                  <w:rPr>
                    <w:rFonts w:ascii="Times New Roman" w:eastAsia="Times New Roman" w:hAnsi="Times New Roman" w:cs="Times New Roman"/>
                    <w:sz w:val="26"/>
                    <w:szCs w:val="26"/>
                  </w:rPr>
                </w:rPrChange>
              </w:rPr>
              <w:t xml:space="preserve">Người </w:t>
            </w:r>
            <w:r w:rsidR="54F66BB7" w:rsidRPr="00476848">
              <w:rPr>
                <w:rFonts w:ascii="Times New Roman" w:eastAsia="Times New Roman" w:hAnsi="Times New Roman" w:cs="Times New Roman"/>
                <w:sz w:val="24"/>
                <w:szCs w:val="24"/>
                <w:rPrChange w:id="6974" w:author="Kiên Lê Trung" w:date="2024-12-25T13:54:00Z" w16du:dateUtc="2024-12-25T06:54:00Z">
                  <w:rPr>
                    <w:rFonts w:ascii="Times New Roman" w:eastAsia="Times New Roman" w:hAnsi="Times New Roman" w:cs="Times New Roman"/>
                    <w:sz w:val="26"/>
                    <w:szCs w:val="26"/>
                  </w:rPr>
                </w:rPrChange>
              </w:rPr>
              <w:t>bán</w:t>
            </w:r>
            <w:r w:rsidRPr="00476848">
              <w:rPr>
                <w:rFonts w:ascii="Times New Roman" w:eastAsia="Times New Roman" w:hAnsi="Times New Roman" w:cs="Times New Roman"/>
                <w:sz w:val="24"/>
                <w:szCs w:val="24"/>
                <w:rPrChange w:id="6975" w:author="Kiên Lê Trung" w:date="2024-12-25T13:54:00Z" w16du:dateUtc="2024-12-25T06:54:00Z">
                  <w:rPr>
                    <w:rFonts w:ascii="Times New Roman" w:eastAsia="Times New Roman" w:hAnsi="Times New Roman" w:cs="Times New Roman"/>
                    <w:sz w:val="26"/>
                    <w:szCs w:val="26"/>
                  </w:rPr>
                </w:rPrChange>
              </w:rPr>
              <w:t xml:space="preserve"> đã đăng nhập thành công vào hệ thống</w:t>
            </w:r>
          </w:p>
        </w:tc>
      </w:tr>
      <w:tr w:rsidR="5A64F9FC" w:rsidRPr="00476848" w14:paraId="533D65D8" w14:textId="77777777" w:rsidTr="5A64F9FC">
        <w:trPr>
          <w:trHeight w:val="300"/>
        </w:trPr>
        <w:tc>
          <w:tcPr>
            <w:tcW w:w="2655" w:type="dxa"/>
            <w:shd w:val="clear" w:color="auto" w:fill="auto"/>
            <w:tcMar>
              <w:top w:w="100" w:type="dxa"/>
              <w:left w:w="100" w:type="dxa"/>
              <w:bottom w:w="100" w:type="dxa"/>
              <w:right w:w="100" w:type="dxa"/>
            </w:tcMar>
          </w:tcPr>
          <w:p w14:paraId="38A6DEA4" w14:textId="77777777" w:rsidR="5A64F9FC" w:rsidRPr="00476848" w:rsidRDefault="5A64F9FC" w:rsidP="5A64F9FC">
            <w:pPr>
              <w:widowControl w:val="0"/>
              <w:spacing w:before="3" w:line="240" w:lineRule="auto"/>
              <w:ind w:left="141"/>
              <w:rPr>
                <w:rFonts w:ascii="Times New Roman" w:eastAsia="Times New Roman" w:hAnsi="Times New Roman" w:cs="Times New Roman"/>
                <w:sz w:val="24"/>
                <w:szCs w:val="24"/>
                <w:rPrChange w:id="6976"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977" w:author="Kiên Lê Trung" w:date="2024-12-25T13:54:00Z" w16du:dateUtc="2024-12-25T06:54:00Z">
                  <w:rPr>
                    <w:rFonts w:ascii="Times New Roman" w:eastAsia="Times New Roman" w:hAnsi="Times New Roman" w:cs="Times New Roman"/>
                    <w:sz w:val="26"/>
                    <w:szCs w:val="26"/>
                  </w:rPr>
                </w:rPrChange>
              </w:rPr>
              <w:t>Hậu điều kiện</w:t>
            </w:r>
          </w:p>
        </w:tc>
        <w:tc>
          <w:tcPr>
            <w:tcW w:w="5625" w:type="dxa"/>
            <w:shd w:val="clear" w:color="auto" w:fill="auto"/>
            <w:tcMar>
              <w:top w:w="100" w:type="dxa"/>
              <w:left w:w="100" w:type="dxa"/>
              <w:bottom w:w="100" w:type="dxa"/>
              <w:right w:w="100" w:type="dxa"/>
            </w:tcMar>
          </w:tcPr>
          <w:p w14:paraId="2D67A227" w14:textId="611ED91D" w:rsidR="5A64F9FC" w:rsidRPr="00476848" w:rsidRDefault="5A64F9FC" w:rsidP="5A64F9FC">
            <w:pPr>
              <w:spacing w:line="240" w:lineRule="auto"/>
              <w:rPr>
                <w:rFonts w:ascii="Times New Roman" w:eastAsia="Times New Roman" w:hAnsi="Times New Roman" w:cs="Times New Roman"/>
                <w:sz w:val="24"/>
                <w:szCs w:val="24"/>
                <w:rPrChange w:id="6978"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979" w:author="Kiên Lê Trung" w:date="2024-12-25T13:54:00Z" w16du:dateUtc="2024-12-25T06:54:00Z">
                  <w:rPr>
                    <w:rFonts w:ascii="Times New Roman" w:eastAsia="Times New Roman" w:hAnsi="Times New Roman" w:cs="Times New Roman"/>
                    <w:sz w:val="26"/>
                    <w:szCs w:val="26"/>
                  </w:rPr>
                </w:rPrChange>
              </w:rPr>
              <w:t xml:space="preserve">Người </w:t>
            </w:r>
            <w:r w:rsidR="1EA217DB" w:rsidRPr="00476848">
              <w:rPr>
                <w:rFonts w:ascii="Times New Roman" w:eastAsia="Times New Roman" w:hAnsi="Times New Roman" w:cs="Times New Roman"/>
                <w:sz w:val="24"/>
                <w:szCs w:val="24"/>
                <w:rPrChange w:id="6980" w:author="Kiên Lê Trung" w:date="2024-12-25T13:54:00Z" w16du:dateUtc="2024-12-25T06:54:00Z">
                  <w:rPr>
                    <w:rFonts w:ascii="Times New Roman" w:eastAsia="Times New Roman" w:hAnsi="Times New Roman" w:cs="Times New Roman"/>
                    <w:sz w:val="26"/>
                    <w:szCs w:val="26"/>
                  </w:rPr>
                </w:rPrChange>
              </w:rPr>
              <w:t>bán</w:t>
            </w:r>
            <w:r w:rsidRPr="00476848">
              <w:rPr>
                <w:rFonts w:ascii="Times New Roman" w:eastAsia="Times New Roman" w:hAnsi="Times New Roman" w:cs="Times New Roman"/>
                <w:sz w:val="24"/>
                <w:szCs w:val="24"/>
                <w:rPrChange w:id="6981" w:author="Kiên Lê Trung" w:date="2024-12-25T13:54:00Z" w16du:dateUtc="2024-12-25T06:54:00Z">
                  <w:rPr>
                    <w:rFonts w:ascii="Times New Roman" w:eastAsia="Times New Roman" w:hAnsi="Times New Roman" w:cs="Times New Roman"/>
                    <w:sz w:val="26"/>
                    <w:szCs w:val="26"/>
                  </w:rPr>
                </w:rPrChange>
              </w:rPr>
              <w:t xml:space="preserve"> xem được thống kê </w:t>
            </w:r>
          </w:p>
        </w:tc>
      </w:tr>
      <w:tr w:rsidR="5A64F9FC" w:rsidRPr="00476848" w14:paraId="3CD6755C" w14:textId="77777777" w:rsidTr="5A64F9FC">
        <w:trPr>
          <w:trHeight w:val="300"/>
        </w:trPr>
        <w:tc>
          <w:tcPr>
            <w:tcW w:w="8280" w:type="dxa"/>
            <w:gridSpan w:val="2"/>
            <w:shd w:val="clear" w:color="auto" w:fill="auto"/>
            <w:tcMar>
              <w:top w:w="100" w:type="dxa"/>
              <w:left w:w="100" w:type="dxa"/>
              <w:bottom w:w="100" w:type="dxa"/>
              <w:right w:w="100" w:type="dxa"/>
            </w:tcMar>
          </w:tcPr>
          <w:p w14:paraId="110D5E32" w14:textId="77777777" w:rsidR="5A64F9FC" w:rsidRPr="00476848" w:rsidRDefault="5A64F9FC" w:rsidP="00034C0F">
            <w:pPr>
              <w:widowControl w:val="0"/>
              <w:ind w:left="94"/>
              <w:rPr>
                <w:rFonts w:ascii="Times New Roman" w:eastAsia="Times New Roman" w:hAnsi="Times New Roman" w:cs="Times New Roman"/>
                <w:sz w:val="24"/>
                <w:szCs w:val="24"/>
                <w:rPrChange w:id="6982"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983" w:author="Kiên Lê Trung" w:date="2024-12-25T13:54:00Z" w16du:dateUtc="2024-12-25T06:54:00Z">
                  <w:rPr>
                    <w:rFonts w:ascii="Times New Roman" w:eastAsia="Times New Roman" w:hAnsi="Times New Roman" w:cs="Times New Roman"/>
                    <w:sz w:val="26"/>
                    <w:szCs w:val="26"/>
                  </w:rPr>
                </w:rPrChange>
              </w:rPr>
              <w:t>Chuỗi sự kiện chính</w:t>
            </w:r>
          </w:p>
          <w:p w14:paraId="1CE27F08" w14:textId="0149B5F0" w:rsidR="5A64F9FC" w:rsidRPr="00476848" w:rsidRDefault="5A64F9FC" w:rsidP="00034C0F">
            <w:pPr>
              <w:pStyle w:val="ListParagraph"/>
              <w:widowControl w:val="0"/>
              <w:numPr>
                <w:ilvl w:val="0"/>
                <w:numId w:val="11"/>
              </w:numPr>
              <w:rPr>
                <w:rFonts w:ascii="Times New Roman" w:eastAsia="Times New Roman" w:hAnsi="Times New Roman" w:cs="Times New Roman"/>
                <w:sz w:val="24"/>
                <w:szCs w:val="24"/>
                <w:rPrChange w:id="6984"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985" w:author="Kiên Lê Trung" w:date="2024-12-25T13:54:00Z" w16du:dateUtc="2024-12-25T06:54:00Z">
                  <w:rPr>
                    <w:rFonts w:ascii="Times New Roman" w:eastAsia="Times New Roman" w:hAnsi="Times New Roman" w:cs="Times New Roman"/>
                    <w:sz w:val="26"/>
                    <w:szCs w:val="26"/>
                  </w:rPr>
                </w:rPrChange>
              </w:rPr>
              <w:t xml:space="preserve">Người </w:t>
            </w:r>
            <w:r w:rsidR="0562100E" w:rsidRPr="00476848">
              <w:rPr>
                <w:rFonts w:ascii="Times New Roman" w:eastAsia="Times New Roman" w:hAnsi="Times New Roman" w:cs="Times New Roman"/>
                <w:sz w:val="24"/>
                <w:szCs w:val="24"/>
                <w:rPrChange w:id="6986" w:author="Kiên Lê Trung" w:date="2024-12-25T13:54:00Z" w16du:dateUtc="2024-12-25T06:54:00Z">
                  <w:rPr>
                    <w:rFonts w:ascii="Times New Roman" w:eastAsia="Times New Roman" w:hAnsi="Times New Roman" w:cs="Times New Roman"/>
                    <w:sz w:val="26"/>
                    <w:szCs w:val="26"/>
                  </w:rPr>
                </w:rPrChange>
              </w:rPr>
              <w:t>bán</w:t>
            </w:r>
            <w:r w:rsidRPr="00476848">
              <w:rPr>
                <w:rFonts w:ascii="Times New Roman" w:eastAsia="Times New Roman" w:hAnsi="Times New Roman" w:cs="Times New Roman"/>
                <w:sz w:val="24"/>
                <w:szCs w:val="24"/>
                <w:rPrChange w:id="6987" w:author="Kiên Lê Trung" w:date="2024-12-25T13:54:00Z" w16du:dateUtc="2024-12-25T06:54:00Z">
                  <w:rPr>
                    <w:rFonts w:ascii="Times New Roman" w:eastAsia="Times New Roman" w:hAnsi="Times New Roman" w:cs="Times New Roman"/>
                    <w:sz w:val="26"/>
                    <w:szCs w:val="26"/>
                  </w:rPr>
                </w:rPrChange>
              </w:rPr>
              <w:t xml:space="preserve"> đăng nhập vào hệ thống </w:t>
            </w:r>
          </w:p>
          <w:p w14:paraId="4EBBF20A" w14:textId="7A7605DA" w:rsidR="5A64F9FC" w:rsidRPr="00476848" w:rsidRDefault="5A64F9FC" w:rsidP="00034C0F">
            <w:pPr>
              <w:pStyle w:val="ListParagraph"/>
              <w:widowControl w:val="0"/>
              <w:numPr>
                <w:ilvl w:val="0"/>
                <w:numId w:val="11"/>
              </w:numPr>
              <w:rPr>
                <w:rFonts w:ascii="Times New Roman" w:eastAsia="Times New Roman" w:hAnsi="Times New Roman" w:cs="Times New Roman"/>
                <w:sz w:val="24"/>
                <w:szCs w:val="24"/>
                <w:rPrChange w:id="6988"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989" w:author="Kiên Lê Trung" w:date="2024-12-25T13:54:00Z" w16du:dateUtc="2024-12-25T06:54:00Z">
                  <w:rPr>
                    <w:rFonts w:ascii="Times New Roman" w:eastAsia="Times New Roman" w:hAnsi="Times New Roman" w:cs="Times New Roman"/>
                    <w:sz w:val="26"/>
                    <w:szCs w:val="26"/>
                  </w:rPr>
                </w:rPrChange>
              </w:rPr>
              <w:t>Hệ thống hiển thị giao diện Trang chủ người</w:t>
            </w:r>
            <w:r w:rsidR="3561FB89" w:rsidRPr="00476848">
              <w:rPr>
                <w:rFonts w:ascii="Times New Roman" w:eastAsia="Times New Roman" w:hAnsi="Times New Roman" w:cs="Times New Roman"/>
                <w:sz w:val="24"/>
                <w:szCs w:val="24"/>
                <w:rPrChange w:id="6990" w:author="Kiên Lê Trung" w:date="2024-12-25T13:54:00Z" w16du:dateUtc="2024-12-25T06:54:00Z">
                  <w:rPr>
                    <w:rFonts w:ascii="Times New Roman" w:eastAsia="Times New Roman" w:hAnsi="Times New Roman" w:cs="Times New Roman"/>
                    <w:sz w:val="26"/>
                    <w:szCs w:val="26"/>
                  </w:rPr>
                </w:rPrChange>
              </w:rPr>
              <w:t xml:space="preserve"> bán</w:t>
            </w:r>
          </w:p>
          <w:p w14:paraId="5109D9F7" w14:textId="477C396E" w:rsidR="5A64F9FC" w:rsidRPr="00476848" w:rsidRDefault="0ECC7594" w:rsidP="00034C0F">
            <w:pPr>
              <w:pStyle w:val="ListParagraph"/>
              <w:widowControl w:val="0"/>
              <w:numPr>
                <w:ilvl w:val="0"/>
                <w:numId w:val="11"/>
              </w:numPr>
              <w:rPr>
                <w:rFonts w:ascii="Times New Roman" w:eastAsia="Times New Roman" w:hAnsi="Times New Roman" w:cs="Times New Roman"/>
                <w:sz w:val="24"/>
                <w:szCs w:val="24"/>
                <w:rPrChange w:id="6991"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992" w:author="Kiên Lê Trung" w:date="2024-12-25T13:54:00Z" w16du:dateUtc="2024-12-25T06:54:00Z">
                  <w:rPr>
                    <w:rFonts w:ascii="Times New Roman" w:eastAsia="Times New Roman" w:hAnsi="Times New Roman" w:cs="Times New Roman"/>
                    <w:sz w:val="26"/>
                    <w:szCs w:val="26"/>
                  </w:rPr>
                </w:rPrChange>
              </w:rPr>
              <w:t xml:space="preserve">Hệ </w:t>
            </w:r>
            <w:r w:rsidR="5A64F9FC" w:rsidRPr="00476848">
              <w:rPr>
                <w:rFonts w:ascii="Times New Roman" w:eastAsia="Times New Roman" w:hAnsi="Times New Roman" w:cs="Times New Roman"/>
                <w:sz w:val="24"/>
                <w:szCs w:val="24"/>
                <w:rPrChange w:id="6993" w:author="Kiên Lê Trung" w:date="2024-12-25T13:54:00Z" w16du:dateUtc="2024-12-25T06:54:00Z">
                  <w:rPr>
                    <w:rFonts w:ascii="Times New Roman" w:eastAsia="Times New Roman" w:hAnsi="Times New Roman" w:cs="Times New Roman"/>
                    <w:sz w:val="26"/>
                    <w:szCs w:val="26"/>
                  </w:rPr>
                </w:rPrChange>
              </w:rPr>
              <w:t xml:space="preserve">thống hiển thị các </w:t>
            </w:r>
            <w:r w:rsidR="0BA83E30" w:rsidRPr="00476848">
              <w:rPr>
                <w:rFonts w:ascii="Times New Roman" w:eastAsia="Times New Roman" w:hAnsi="Times New Roman" w:cs="Times New Roman"/>
                <w:sz w:val="24"/>
                <w:szCs w:val="24"/>
                <w:rPrChange w:id="6994" w:author="Kiên Lê Trung" w:date="2024-12-25T13:54:00Z" w16du:dateUtc="2024-12-25T06:54:00Z">
                  <w:rPr>
                    <w:rFonts w:ascii="Times New Roman" w:eastAsia="Times New Roman" w:hAnsi="Times New Roman" w:cs="Times New Roman"/>
                    <w:sz w:val="26"/>
                    <w:szCs w:val="26"/>
                  </w:rPr>
                </w:rPrChange>
              </w:rPr>
              <w:t>bảng</w:t>
            </w:r>
            <w:r w:rsidR="5A64F9FC" w:rsidRPr="00476848">
              <w:rPr>
                <w:rFonts w:ascii="Times New Roman" w:eastAsia="Times New Roman" w:hAnsi="Times New Roman" w:cs="Times New Roman"/>
                <w:sz w:val="24"/>
                <w:szCs w:val="24"/>
                <w:rPrChange w:id="6995" w:author="Kiên Lê Trung" w:date="2024-12-25T13:54:00Z" w16du:dateUtc="2024-12-25T06:54:00Z">
                  <w:rPr>
                    <w:rFonts w:ascii="Times New Roman" w:eastAsia="Times New Roman" w:hAnsi="Times New Roman" w:cs="Times New Roman"/>
                    <w:sz w:val="26"/>
                    <w:szCs w:val="26"/>
                  </w:rPr>
                </w:rPrChange>
              </w:rPr>
              <w:t xml:space="preserve"> thống kê </w:t>
            </w:r>
          </w:p>
          <w:p w14:paraId="2D1BBC86" w14:textId="4B8C0E45" w:rsidR="5A64F9FC" w:rsidRPr="00476848" w:rsidRDefault="5A64F9FC" w:rsidP="00034C0F">
            <w:pPr>
              <w:pStyle w:val="ListParagraph"/>
              <w:widowControl w:val="0"/>
              <w:numPr>
                <w:ilvl w:val="0"/>
                <w:numId w:val="9"/>
              </w:numPr>
              <w:rPr>
                <w:rFonts w:ascii="Times New Roman" w:eastAsia="Times New Roman" w:hAnsi="Times New Roman" w:cs="Times New Roman"/>
                <w:sz w:val="24"/>
                <w:szCs w:val="24"/>
                <w:rPrChange w:id="6996"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997" w:author="Kiên Lê Trung" w:date="2024-12-25T13:54:00Z" w16du:dateUtc="2024-12-25T06:54:00Z">
                  <w:rPr>
                    <w:rFonts w:ascii="Times New Roman" w:eastAsia="Times New Roman" w:hAnsi="Times New Roman" w:cs="Times New Roman"/>
                    <w:sz w:val="26"/>
                    <w:szCs w:val="26"/>
                  </w:rPr>
                </w:rPrChange>
              </w:rPr>
              <w:t>Thống kê theo doanh thu theo tháng</w:t>
            </w:r>
          </w:p>
          <w:p w14:paraId="2AF38506" w14:textId="70E23FA5" w:rsidR="5A64F9FC" w:rsidRPr="00476848" w:rsidRDefault="5A64F9FC" w:rsidP="00034C0F">
            <w:pPr>
              <w:pStyle w:val="ListParagraph"/>
              <w:widowControl w:val="0"/>
              <w:numPr>
                <w:ilvl w:val="0"/>
                <w:numId w:val="8"/>
              </w:numPr>
              <w:rPr>
                <w:rFonts w:ascii="Times New Roman" w:eastAsia="Times New Roman" w:hAnsi="Times New Roman" w:cs="Times New Roman"/>
                <w:sz w:val="24"/>
                <w:szCs w:val="24"/>
                <w:rPrChange w:id="6998"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999" w:author="Kiên Lê Trung" w:date="2024-12-25T13:54:00Z" w16du:dateUtc="2024-12-25T06:54:00Z">
                  <w:rPr>
                    <w:rFonts w:ascii="Times New Roman" w:eastAsia="Times New Roman" w:hAnsi="Times New Roman" w:cs="Times New Roman"/>
                    <w:sz w:val="26"/>
                    <w:szCs w:val="26"/>
                  </w:rPr>
                </w:rPrChange>
              </w:rPr>
              <w:t>Thống kê doanh thu theo khoảng thời gian</w:t>
            </w:r>
          </w:p>
          <w:p w14:paraId="0A2222E8" w14:textId="03B41585" w:rsidR="5A64F9FC" w:rsidRPr="00476848" w:rsidRDefault="5A64F9FC" w:rsidP="00034C0F">
            <w:pPr>
              <w:pStyle w:val="ListParagraph"/>
              <w:widowControl w:val="0"/>
              <w:numPr>
                <w:ilvl w:val="0"/>
                <w:numId w:val="7"/>
              </w:numPr>
              <w:rPr>
                <w:rFonts w:ascii="Times New Roman" w:eastAsia="Times New Roman" w:hAnsi="Times New Roman" w:cs="Times New Roman"/>
                <w:sz w:val="24"/>
                <w:szCs w:val="24"/>
                <w:rPrChange w:id="7000"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7001" w:author="Kiên Lê Trung" w:date="2024-12-25T13:54:00Z" w16du:dateUtc="2024-12-25T06:54:00Z">
                  <w:rPr>
                    <w:rFonts w:ascii="Times New Roman" w:eastAsia="Times New Roman" w:hAnsi="Times New Roman" w:cs="Times New Roman"/>
                    <w:sz w:val="26"/>
                    <w:szCs w:val="26"/>
                  </w:rPr>
                </w:rPrChange>
              </w:rPr>
              <w:t xml:space="preserve">Thống kê theo </w:t>
            </w:r>
            <w:r w:rsidR="57D3DA1E" w:rsidRPr="00476848">
              <w:rPr>
                <w:rFonts w:ascii="Times New Roman" w:eastAsia="Times New Roman" w:hAnsi="Times New Roman" w:cs="Times New Roman"/>
                <w:sz w:val="24"/>
                <w:szCs w:val="24"/>
                <w:rPrChange w:id="7002" w:author="Kiên Lê Trung" w:date="2024-12-25T13:54:00Z" w16du:dateUtc="2024-12-25T06:54:00Z">
                  <w:rPr>
                    <w:rFonts w:ascii="Times New Roman" w:eastAsia="Times New Roman" w:hAnsi="Times New Roman" w:cs="Times New Roman"/>
                    <w:sz w:val="26"/>
                    <w:szCs w:val="26"/>
                  </w:rPr>
                </w:rPrChange>
              </w:rPr>
              <w:t>lợi nhuận theo khoảng thời gian</w:t>
            </w:r>
          </w:p>
          <w:p w14:paraId="6BF7525C" w14:textId="2EAA39A7" w:rsidR="5A64F9FC" w:rsidRPr="00476848" w:rsidRDefault="5A64F9FC" w:rsidP="00034C0F">
            <w:pPr>
              <w:pStyle w:val="ListParagraph"/>
              <w:widowControl w:val="0"/>
              <w:numPr>
                <w:ilvl w:val="0"/>
                <w:numId w:val="6"/>
              </w:numPr>
              <w:rPr>
                <w:rFonts w:ascii="Times New Roman" w:eastAsia="Times New Roman" w:hAnsi="Times New Roman" w:cs="Times New Roman"/>
                <w:sz w:val="24"/>
                <w:szCs w:val="24"/>
                <w:rPrChange w:id="7003"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7004" w:author="Kiên Lê Trung" w:date="2024-12-25T13:54:00Z" w16du:dateUtc="2024-12-25T06:54:00Z">
                  <w:rPr>
                    <w:rFonts w:ascii="Times New Roman" w:eastAsia="Times New Roman" w:hAnsi="Times New Roman" w:cs="Times New Roman"/>
                    <w:sz w:val="26"/>
                    <w:szCs w:val="26"/>
                  </w:rPr>
                </w:rPrChange>
              </w:rPr>
              <w:t xml:space="preserve">Thống kê </w:t>
            </w:r>
            <w:r w:rsidR="0ED0E302" w:rsidRPr="00476848">
              <w:rPr>
                <w:rFonts w:ascii="Times New Roman" w:eastAsia="Times New Roman" w:hAnsi="Times New Roman" w:cs="Times New Roman"/>
                <w:sz w:val="24"/>
                <w:szCs w:val="24"/>
                <w:rPrChange w:id="7005" w:author="Kiên Lê Trung" w:date="2024-12-25T13:54:00Z" w16du:dateUtc="2024-12-25T06:54:00Z">
                  <w:rPr>
                    <w:rFonts w:ascii="Times New Roman" w:eastAsia="Times New Roman" w:hAnsi="Times New Roman" w:cs="Times New Roman"/>
                    <w:sz w:val="26"/>
                    <w:szCs w:val="26"/>
                  </w:rPr>
                </w:rPrChange>
              </w:rPr>
              <w:t>vị trí mua hàng</w:t>
            </w:r>
          </w:p>
          <w:p w14:paraId="49166D8C" w14:textId="0D6CDB17" w:rsidR="5A64F9FC" w:rsidRPr="00476848" w:rsidRDefault="5A64F9FC" w:rsidP="00034C0F">
            <w:pPr>
              <w:pStyle w:val="ListParagraph"/>
              <w:widowControl w:val="0"/>
              <w:numPr>
                <w:ilvl w:val="0"/>
                <w:numId w:val="5"/>
              </w:numPr>
              <w:rPr>
                <w:rFonts w:ascii="Times New Roman" w:eastAsia="Times New Roman" w:hAnsi="Times New Roman" w:cs="Times New Roman"/>
                <w:sz w:val="24"/>
                <w:szCs w:val="24"/>
                <w:rPrChange w:id="7006"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7007" w:author="Kiên Lê Trung" w:date="2024-12-25T13:54:00Z" w16du:dateUtc="2024-12-25T06:54:00Z">
                  <w:rPr>
                    <w:rFonts w:ascii="Times New Roman" w:eastAsia="Times New Roman" w:hAnsi="Times New Roman" w:cs="Times New Roman"/>
                    <w:sz w:val="26"/>
                    <w:szCs w:val="26"/>
                  </w:rPr>
                </w:rPrChange>
              </w:rPr>
              <w:t>Thống kê đơn hàng</w:t>
            </w:r>
          </w:p>
          <w:p w14:paraId="3ACD069B" w14:textId="53728732" w:rsidR="5A64F9FC" w:rsidRPr="00476848" w:rsidRDefault="6B39BFC2" w:rsidP="00034C0F">
            <w:pPr>
              <w:pStyle w:val="ListParagraph"/>
              <w:widowControl w:val="0"/>
              <w:numPr>
                <w:ilvl w:val="0"/>
                <w:numId w:val="11"/>
              </w:numPr>
              <w:rPr>
                <w:rFonts w:ascii="Times New Roman" w:eastAsia="Times New Roman" w:hAnsi="Times New Roman" w:cs="Times New Roman"/>
                <w:sz w:val="24"/>
                <w:szCs w:val="24"/>
                <w:rPrChange w:id="7008"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7009" w:author="Kiên Lê Trung" w:date="2024-12-25T13:54:00Z" w16du:dateUtc="2024-12-25T06:54:00Z">
                  <w:rPr>
                    <w:rFonts w:ascii="Times New Roman" w:eastAsia="Times New Roman" w:hAnsi="Times New Roman" w:cs="Times New Roman"/>
                    <w:sz w:val="26"/>
                    <w:szCs w:val="26"/>
                  </w:rPr>
                </w:rPrChange>
              </w:rPr>
              <w:t>Hệ thống hiển thị form điền ngày bắt đầu thống kê, và ngày kết thúc thống kê</w:t>
            </w:r>
          </w:p>
          <w:p w14:paraId="6E551AE7" w14:textId="5E9EAEE6" w:rsidR="6B39BFC2" w:rsidRPr="00476848" w:rsidRDefault="6B39BFC2" w:rsidP="00034C0F">
            <w:pPr>
              <w:pStyle w:val="ListParagraph"/>
              <w:widowControl w:val="0"/>
              <w:numPr>
                <w:ilvl w:val="0"/>
                <w:numId w:val="11"/>
              </w:numPr>
              <w:rPr>
                <w:rFonts w:ascii="Times New Roman" w:eastAsia="Times New Roman" w:hAnsi="Times New Roman" w:cs="Times New Roman"/>
                <w:sz w:val="24"/>
                <w:szCs w:val="24"/>
                <w:rPrChange w:id="7010"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7011" w:author="Kiên Lê Trung" w:date="2024-12-25T13:54:00Z" w16du:dateUtc="2024-12-25T06:54:00Z">
                  <w:rPr>
                    <w:rFonts w:ascii="Times New Roman" w:eastAsia="Times New Roman" w:hAnsi="Times New Roman" w:cs="Times New Roman"/>
                    <w:sz w:val="26"/>
                    <w:szCs w:val="26"/>
                  </w:rPr>
                </w:rPrChange>
              </w:rPr>
              <w:t>Người bán điền ngày bắt đầu và ngày kết thúc</w:t>
            </w:r>
          </w:p>
          <w:p w14:paraId="330705F7" w14:textId="41C9652D" w:rsidR="6B39BFC2" w:rsidRPr="00476848" w:rsidRDefault="6B39BFC2" w:rsidP="00034C0F">
            <w:pPr>
              <w:pStyle w:val="ListParagraph"/>
              <w:widowControl w:val="0"/>
              <w:numPr>
                <w:ilvl w:val="0"/>
                <w:numId w:val="11"/>
              </w:numPr>
              <w:rPr>
                <w:rFonts w:ascii="Times New Roman" w:eastAsia="Times New Roman" w:hAnsi="Times New Roman" w:cs="Times New Roman"/>
                <w:sz w:val="24"/>
                <w:szCs w:val="24"/>
                <w:rPrChange w:id="7012"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7013" w:author="Kiên Lê Trung" w:date="2024-12-25T13:54:00Z" w16du:dateUtc="2024-12-25T06:54:00Z">
                  <w:rPr>
                    <w:rFonts w:ascii="Times New Roman" w:eastAsia="Times New Roman" w:hAnsi="Times New Roman" w:cs="Times New Roman"/>
                    <w:sz w:val="26"/>
                    <w:szCs w:val="26"/>
                  </w:rPr>
                </w:rPrChange>
              </w:rPr>
              <w:t>Hệ thống kiểm tra hợp lệ của ngày tháng đã nhập</w:t>
            </w:r>
          </w:p>
          <w:p w14:paraId="3842DF3A" w14:textId="65F65BB4" w:rsidR="6B39BFC2" w:rsidRPr="00476848" w:rsidRDefault="6B39BFC2" w:rsidP="00034C0F">
            <w:pPr>
              <w:pStyle w:val="ListParagraph"/>
              <w:widowControl w:val="0"/>
              <w:numPr>
                <w:ilvl w:val="0"/>
                <w:numId w:val="11"/>
              </w:numPr>
              <w:rPr>
                <w:rFonts w:ascii="Times New Roman" w:eastAsia="Times New Roman" w:hAnsi="Times New Roman" w:cs="Times New Roman"/>
                <w:sz w:val="24"/>
                <w:szCs w:val="24"/>
                <w:rPrChange w:id="7014"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7015" w:author="Kiên Lê Trung" w:date="2024-12-25T13:54:00Z" w16du:dateUtc="2024-12-25T06:54:00Z">
                  <w:rPr>
                    <w:rFonts w:ascii="Times New Roman" w:eastAsia="Times New Roman" w:hAnsi="Times New Roman" w:cs="Times New Roman"/>
                    <w:sz w:val="26"/>
                    <w:szCs w:val="26"/>
                  </w:rPr>
                </w:rPrChange>
              </w:rPr>
              <w:t>Hệ thống tính toán số liệu dựa vào số liệu Người bán đã nhập</w:t>
            </w:r>
          </w:p>
          <w:p w14:paraId="6F8FD395" w14:textId="781D0C77" w:rsidR="6B39BFC2" w:rsidRPr="00476848" w:rsidRDefault="6B39BFC2" w:rsidP="00034C0F">
            <w:pPr>
              <w:pStyle w:val="ListParagraph"/>
              <w:widowControl w:val="0"/>
              <w:numPr>
                <w:ilvl w:val="0"/>
                <w:numId w:val="11"/>
              </w:numPr>
              <w:rPr>
                <w:rFonts w:ascii="Times New Roman" w:eastAsia="Times New Roman" w:hAnsi="Times New Roman" w:cs="Times New Roman"/>
                <w:sz w:val="24"/>
                <w:szCs w:val="24"/>
                <w:rPrChange w:id="7016"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7017" w:author="Kiên Lê Trung" w:date="2024-12-25T13:54:00Z" w16du:dateUtc="2024-12-25T06:54:00Z">
                  <w:rPr>
                    <w:rFonts w:ascii="Times New Roman" w:eastAsia="Times New Roman" w:hAnsi="Times New Roman" w:cs="Times New Roman"/>
                    <w:sz w:val="26"/>
                    <w:szCs w:val="26"/>
                  </w:rPr>
                </w:rPrChange>
              </w:rPr>
              <w:t>Hệ thống hiển thị số liệu dưới dạng bảng hoặc đồ thị</w:t>
            </w:r>
          </w:p>
          <w:p w14:paraId="5ACEDBA9" w14:textId="507E182C" w:rsidR="5A64F9FC" w:rsidRPr="00476848" w:rsidRDefault="5A64F9FC" w:rsidP="00034C0F">
            <w:pPr>
              <w:widowControl w:val="0"/>
              <w:rPr>
                <w:rFonts w:ascii="Times New Roman" w:eastAsia="Times New Roman" w:hAnsi="Times New Roman" w:cs="Times New Roman"/>
                <w:sz w:val="24"/>
                <w:szCs w:val="24"/>
                <w:rPrChange w:id="7018" w:author="Kiên Lê Trung" w:date="2024-12-25T13:54:00Z" w16du:dateUtc="2024-12-25T06:54:00Z">
                  <w:rPr>
                    <w:rFonts w:ascii="Times New Roman" w:eastAsia="Times New Roman" w:hAnsi="Times New Roman" w:cs="Times New Roman"/>
                    <w:sz w:val="26"/>
                    <w:szCs w:val="26"/>
                  </w:rPr>
                </w:rPrChange>
              </w:rPr>
            </w:pPr>
          </w:p>
          <w:p w14:paraId="24428368" w14:textId="0EDB41A8" w:rsidR="5A8F1AFB" w:rsidRPr="00476848" w:rsidRDefault="5A8F1AFB" w:rsidP="005C5FA5">
            <w:pPr>
              <w:widowControl w:val="0"/>
              <w:spacing w:line="240" w:lineRule="auto"/>
              <w:rPr>
                <w:rFonts w:ascii="Times New Roman" w:eastAsia="Times New Roman" w:hAnsi="Times New Roman" w:cs="Times New Roman"/>
                <w:sz w:val="24"/>
                <w:szCs w:val="24"/>
                <w:rPrChange w:id="7019"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7020" w:author="Kiên Lê Trung" w:date="2024-12-25T13:54:00Z" w16du:dateUtc="2024-12-25T06:54:00Z">
                  <w:rPr>
                    <w:rFonts w:ascii="Times New Roman" w:eastAsia="Times New Roman" w:hAnsi="Times New Roman" w:cs="Times New Roman"/>
                    <w:sz w:val="26"/>
                    <w:szCs w:val="26"/>
                  </w:rPr>
                </w:rPrChange>
              </w:rPr>
              <w:t xml:space="preserve"> </w:t>
            </w:r>
          </w:p>
          <w:p w14:paraId="3AF7A2AE" w14:textId="6BB96699" w:rsidR="5A64F9FC" w:rsidRPr="00476848" w:rsidRDefault="5A64F9FC" w:rsidP="005C5FA5">
            <w:pPr>
              <w:widowControl w:val="0"/>
              <w:spacing w:line="240" w:lineRule="auto"/>
              <w:rPr>
                <w:rFonts w:ascii="Times New Roman" w:eastAsia="Times New Roman" w:hAnsi="Times New Roman" w:cs="Times New Roman"/>
                <w:sz w:val="24"/>
                <w:szCs w:val="24"/>
                <w:rPrChange w:id="7021" w:author="Kiên Lê Trung" w:date="2024-12-25T13:54:00Z" w16du:dateUtc="2024-12-25T06:54:00Z">
                  <w:rPr>
                    <w:rFonts w:ascii="Times New Roman" w:eastAsia="Times New Roman" w:hAnsi="Times New Roman" w:cs="Times New Roman"/>
                    <w:sz w:val="26"/>
                    <w:szCs w:val="26"/>
                  </w:rPr>
                </w:rPrChange>
              </w:rPr>
            </w:pPr>
          </w:p>
        </w:tc>
      </w:tr>
      <w:tr w:rsidR="5A64F9FC" w:rsidRPr="00476848" w14:paraId="45F971D6" w14:textId="77777777" w:rsidTr="5A64F9FC">
        <w:trPr>
          <w:trHeight w:val="300"/>
        </w:trPr>
        <w:tc>
          <w:tcPr>
            <w:tcW w:w="8280" w:type="dxa"/>
            <w:gridSpan w:val="2"/>
            <w:shd w:val="clear" w:color="auto" w:fill="auto"/>
            <w:tcMar>
              <w:top w:w="100" w:type="dxa"/>
              <w:left w:w="100" w:type="dxa"/>
              <w:bottom w:w="100" w:type="dxa"/>
              <w:right w:w="100" w:type="dxa"/>
            </w:tcMar>
          </w:tcPr>
          <w:p w14:paraId="6EF7512F" w14:textId="52B53A03" w:rsidR="5A64F9FC" w:rsidRPr="00476848" w:rsidRDefault="5A64F9FC" w:rsidP="00034C0F">
            <w:pPr>
              <w:widowControl w:val="0"/>
              <w:ind w:left="94"/>
              <w:rPr>
                <w:rFonts w:ascii="Times New Roman" w:eastAsia="Times New Roman" w:hAnsi="Times New Roman" w:cs="Times New Roman"/>
                <w:sz w:val="24"/>
                <w:szCs w:val="24"/>
                <w:rPrChange w:id="7022"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7023" w:author="Kiên Lê Trung" w:date="2024-12-25T13:54:00Z" w16du:dateUtc="2024-12-25T06:54:00Z">
                  <w:rPr>
                    <w:rFonts w:ascii="Times New Roman" w:eastAsia="Times New Roman" w:hAnsi="Times New Roman" w:cs="Times New Roman"/>
                    <w:sz w:val="26"/>
                    <w:szCs w:val="26"/>
                  </w:rPr>
                </w:rPrChange>
              </w:rPr>
              <w:t>Ngoại lệ:</w:t>
            </w:r>
          </w:p>
          <w:p w14:paraId="7CD755CA" w14:textId="1A84DC94" w:rsidR="5A98EBA5" w:rsidRPr="00476848" w:rsidRDefault="5A98EBA5" w:rsidP="00034C0F">
            <w:pPr>
              <w:widowControl w:val="0"/>
              <w:ind w:left="94"/>
              <w:rPr>
                <w:rFonts w:ascii="Times New Roman" w:eastAsia="Times New Roman" w:hAnsi="Times New Roman" w:cs="Times New Roman"/>
                <w:sz w:val="24"/>
                <w:szCs w:val="24"/>
                <w:rPrChange w:id="7024"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7025" w:author="Kiên Lê Trung" w:date="2024-12-25T13:54:00Z" w16du:dateUtc="2024-12-25T06:54:00Z">
                  <w:rPr>
                    <w:rFonts w:ascii="Times New Roman" w:eastAsia="Times New Roman" w:hAnsi="Times New Roman" w:cs="Times New Roman"/>
                    <w:sz w:val="26"/>
                    <w:szCs w:val="26"/>
                  </w:rPr>
                </w:rPrChange>
              </w:rPr>
              <w:t>6.1 Hệ thống không trả về kết quả nếu ngày bắt đầu lớn hơn ngày kết thúc</w:t>
            </w:r>
          </w:p>
          <w:p w14:paraId="252CF94F" w14:textId="77777777" w:rsidR="5A64F9FC" w:rsidRPr="00476848" w:rsidRDefault="5A64F9FC" w:rsidP="5A64F9FC">
            <w:pPr>
              <w:widowControl w:val="0"/>
              <w:spacing w:line="240" w:lineRule="auto"/>
              <w:ind w:left="94"/>
              <w:rPr>
                <w:rFonts w:ascii="Times New Roman" w:eastAsia="Times New Roman" w:hAnsi="Times New Roman" w:cs="Times New Roman"/>
                <w:sz w:val="24"/>
                <w:szCs w:val="24"/>
                <w:rPrChange w:id="7026"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7027" w:author="Kiên Lê Trung" w:date="2024-12-25T13:54:00Z" w16du:dateUtc="2024-12-25T06:54:00Z">
                  <w:rPr>
                    <w:rFonts w:ascii="Times New Roman" w:eastAsia="Times New Roman" w:hAnsi="Times New Roman" w:cs="Times New Roman"/>
                    <w:sz w:val="26"/>
                    <w:szCs w:val="26"/>
                  </w:rPr>
                </w:rPrChange>
              </w:rPr>
              <w:t xml:space="preserve">    </w:t>
            </w:r>
          </w:p>
        </w:tc>
      </w:tr>
    </w:tbl>
    <w:p w14:paraId="6F5CD9ED" w14:textId="77777777" w:rsidR="007569A2" w:rsidRPr="00C60A20" w:rsidRDefault="007569A2" w:rsidP="00034C0F">
      <w:pPr>
        <w:spacing w:line="290" w:lineRule="auto"/>
        <w:ind w:right="300"/>
        <w:rPr>
          <w:rFonts w:ascii="Times New Roman" w:eastAsia="Times New Roman" w:hAnsi="Times New Roman" w:cs="Times New Roman"/>
          <w:sz w:val="26"/>
          <w:szCs w:val="26"/>
          <w:lang w:val="vi-VN"/>
        </w:rPr>
      </w:pPr>
    </w:p>
    <w:p w14:paraId="48628C9C" w14:textId="0A264953" w:rsidR="00FE003F" w:rsidRPr="00115DF8" w:rsidRDefault="00115DF8" w:rsidP="00115DF8">
      <w:pPr>
        <w:pStyle w:val="Caption"/>
        <w:rPr>
          <w:lang w:val="en-US"/>
          <w:rPrChange w:id="7028" w:author="Kiên Lê Trung" w:date="2024-12-25T12:55:00Z" w16du:dateUtc="2024-12-25T05:55:00Z">
            <w:rPr>
              <w:lang w:val="vi-VN"/>
            </w:rPr>
          </w:rPrChange>
        </w:rPr>
        <w:pPrChange w:id="7029" w:author="Kiên Lê Trung" w:date="2024-12-25T12:55:00Z" w16du:dateUtc="2024-12-25T05:55:00Z">
          <w:pPr>
            <w:pStyle w:val="ListParagraph"/>
          </w:pPr>
        </w:pPrChange>
      </w:pPr>
      <w:bookmarkStart w:id="7030" w:name="_Toc186028256"/>
      <w:ins w:id="7031" w:author="Kiên Lê Trung" w:date="2024-12-25T12:55:00Z" w16du:dateUtc="2024-12-25T05:55:00Z">
        <w:r>
          <w:t xml:space="preserve">Bảng </w:t>
        </w:r>
      </w:ins>
      <w:ins w:id="7032" w:author="Kiên Lê Trung" w:date="2024-12-25T12:56:00Z" w16du:dateUtc="2024-12-25T05:56:00Z">
        <w:r>
          <w:fldChar w:fldCharType="begin"/>
        </w:r>
        <w:r>
          <w:instrText xml:space="preserve"> STYLEREF 1 \s </w:instrText>
        </w:r>
      </w:ins>
      <w:r>
        <w:fldChar w:fldCharType="separate"/>
      </w:r>
      <w:r>
        <w:rPr>
          <w:noProof/>
        </w:rPr>
        <w:t>2</w:t>
      </w:r>
      <w:ins w:id="7033" w:author="Kiên Lê Trung" w:date="2024-12-25T12:56:00Z" w16du:dateUtc="2024-12-25T05:56:00Z">
        <w:r>
          <w:fldChar w:fldCharType="end"/>
        </w:r>
        <w:r>
          <w:t>.</w:t>
        </w:r>
        <w:r>
          <w:fldChar w:fldCharType="begin"/>
        </w:r>
        <w:r>
          <w:instrText xml:space="preserve"> SEQ Bảng \* ARABIC \s 1 </w:instrText>
        </w:r>
      </w:ins>
      <w:r>
        <w:fldChar w:fldCharType="separate"/>
      </w:r>
      <w:ins w:id="7034" w:author="Kiên Lê Trung" w:date="2024-12-26T02:17:00Z" w16du:dateUtc="2024-12-25T19:17:00Z">
        <w:r w:rsidR="00F25160">
          <w:rPr>
            <w:noProof/>
          </w:rPr>
          <w:t>34</w:t>
        </w:r>
      </w:ins>
      <w:ins w:id="7035" w:author="Kiên Lê Trung" w:date="2024-12-25T12:56:00Z" w16du:dateUtc="2024-12-25T05:56:00Z">
        <w:r>
          <w:fldChar w:fldCharType="end"/>
        </w:r>
      </w:ins>
      <w:ins w:id="7036" w:author="Kiên Lê Trung" w:date="2024-12-25T12:55:00Z" w16du:dateUtc="2024-12-25T05:55:00Z">
        <w:r>
          <w:rPr>
            <w:lang w:val="en-US"/>
          </w:rPr>
          <w:t xml:space="preserve"> Kịch bản người bán thống kê</w:t>
        </w:r>
      </w:ins>
      <w:bookmarkEnd w:id="7030"/>
    </w:p>
    <w:p w14:paraId="21A7A64D" w14:textId="5749B76A" w:rsidR="00FE003F" w:rsidRPr="00476848" w:rsidRDefault="00FE003F" w:rsidP="00C60A20">
      <w:pPr>
        <w:pStyle w:val="ListParagraph"/>
        <w:numPr>
          <w:ilvl w:val="0"/>
          <w:numId w:val="133"/>
        </w:numPr>
        <w:rPr>
          <w:sz w:val="24"/>
          <w:szCs w:val="24"/>
          <w:lang w:val="vi-VN"/>
          <w:rPrChange w:id="7037" w:author="Kiên Lê Trung" w:date="2024-12-25T13:54:00Z" w16du:dateUtc="2024-12-25T06:54:00Z">
            <w:rPr>
              <w:lang w:val="vi-VN"/>
            </w:rPr>
          </w:rPrChange>
        </w:rPr>
      </w:pPr>
      <w:r w:rsidRPr="00476848">
        <w:rPr>
          <w:rFonts w:ascii="Times New Roman" w:eastAsia="Times New Roman" w:hAnsi="Times New Roman" w:cs="Times New Roman"/>
          <w:b/>
          <w:sz w:val="24"/>
          <w:szCs w:val="24"/>
          <w:lang w:val="en-US"/>
          <w:rPrChange w:id="7038" w:author="Kiên Lê Trung" w:date="2024-12-25T13:54:00Z" w16du:dateUtc="2024-12-25T06:54:00Z">
            <w:rPr>
              <w:rFonts w:ascii="Times New Roman" w:eastAsia="Times New Roman" w:hAnsi="Times New Roman" w:cs="Times New Roman"/>
              <w:b/>
              <w:sz w:val="26"/>
              <w:szCs w:val="26"/>
              <w:lang w:val="en-US"/>
            </w:rPr>
          </w:rPrChange>
        </w:rPr>
        <w:t>Chức năng Nhập hàng</w:t>
      </w:r>
    </w:p>
    <w:p w14:paraId="3DD49EAB" w14:textId="77777777" w:rsidR="00FE003F" w:rsidRPr="00476848" w:rsidRDefault="00FE003F" w:rsidP="00034C0F">
      <w:pPr>
        <w:pStyle w:val="ListParagraph"/>
        <w:rPr>
          <w:rFonts w:ascii="Times New Roman" w:eastAsia="Times New Roman" w:hAnsi="Times New Roman" w:cs="Times New Roman"/>
          <w:sz w:val="24"/>
          <w:szCs w:val="24"/>
          <w:rPrChange w:id="7039" w:author="Kiên Lê Trung" w:date="2024-12-25T13:54:00Z" w16du:dateUtc="2024-12-25T06:54:00Z">
            <w:rPr>
              <w:rFonts w:ascii="Times New Roman" w:eastAsia="Times New Roman" w:hAnsi="Times New Roman" w:cs="Times New Roman"/>
              <w:sz w:val="26"/>
              <w:szCs w:val="26"/>
            </w:rPr>
          </w:rPrChange>
        </w:rPr>
      </w:pPr>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FE003F" w:rsidRPr="00476848" w14:paraId="738E6924" w14:textId="77777777" w:rsidTr="0020797E">
        <w:tc>
          <w:tcPr>
            <w:tcW w:w="2655" w:type="dxa"/>
            <w:shd w:val="clear" w:color="auto" w:fill="auto"/>
            <w:tcMar>
              <w:top w:w="100" w:type="dxa"/>
              <w:left w:w="100" w:type="dxa"/>
              <w:bottom w:w="100" w:type="dxa"/>
              <w:right w:w="100" w:type="dxa"/>
            </w:tcMar>
          </w:tcPr>
          <w:p w14:paraId="10F8CC3F" w14:textId="420E3E8A" w:rsidR="00FE003F" w:rsidRPr="00476848" w:rsidRDefault="00983677" w:rsidP="0020797E">
            <w:pPr>
              <w:widowControl w:val="0"/>
              <w:spacing w:line="240" w:lineRule="auto"/>
              <w:ind w:left="94"/>
              <w:rPr>
                <w:rFonts w:ascii="Times New Roman" w:eastAsia="Times New Roman" w:hAnsi="Times New Roman" w:cs="Times New Roman"/>
                <w:sz w:val="24"/>
                <w:szCs w:val="24"/>
                <w:rPrChange w:id="7040"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7041" w:author="Kiên Lê Trung" w:date="2024-12-25T13:54:00Z" w16du:dateUtc="2024-12-25T06:54:00Z">
                  <w:rPr>
                    <w:rFonts w:ascii="Times New Roman" w:eastAsia="Times New Roman" w:hAnsi="Times New Roman" w:cs="Times New Roman"/>
                    <w:sz w:val="26"/>
                    <w:szCs w:val="26"/>
                  </w:rPr>
                </w:rPrChange>
              </w:rPr>
              <w:t>Usecase</w:t>
            </w:r>
          </w:p>
        </w:tc>
        <w:tc>
          <w:tcPr>
            <w:tcW w:w="5625" w:type="dxa"/>
            <w:shd w:val="clear" w:color="auto" w:fill="auto"/>
            <w:tcMar>
              <w:top w:w="100" w:type="dxa"/>
              <w:left w:w="100" w:type="dxa"/>
              <w:bottom w:w="100" w:type="dxa"/>
              <w:right w:w="100" w:type="dxa"/>
            </w:tcMar>
          </w:tcPr>
          <w:p w14:paraId="33C04E73" w14:textId="5DC67495" w:rsidR="00FE003F" w:rsidRPr="00476848" w:rsidRDefault="00AA1E56" w:rsidP="0020797E">
            <w:pPr>
              <w:widowControl w:val="0"/>
              <w:spacing w:line="240" w:lineRule="auto"/>
              <w:rPr>
                <w:rFonts w:ascii="Times New Roman" w:eastAsia="Times New Roman" w:hAnsi="Times New Roman" w:cs="Times New Roman"/>
                <w:sz w:val="24"/>
                <w:szCs w:val="24"/>
                <w:lang w:val="en-US"/>
                <w:rPrChange w:id="7042" w:author="Kiên Lê Trung" w:date="2024-12-25T13:54:00Z" w16du:dateUtc="2024-12-25T06:54:00Z">
                  <w:rPr>
                    <w:rFonts w:ascii="Times New Roman" w:eastAsia="Times New Roman" w:hAnsi="Times New Roman" w:cs="Times New Roman"/>
                    <w:sz w:val="26"/>
                    <w:szCs w:val="26"/>
                    <w:lang w:val="en-US"/>
                  </w:rPr>
                </w:rPrChange>
              </w:rPr>
            </w:pPr>
            <w:r w:rsidRPr="00476848">
              <w:rPr>
                <w:rFonts w:ascii="Times New Roman" w:eastAsia="Times New Roman" w:hAnsi="Times New Roman" w:cs="Times New Roman"/>
                <w:sz w:val="24"/>
                <w:szCs w:val="24"/>
                <w:lang w:val="en-US"/>
                <w:rPrChange w:id="7043" w:author="Kiên Lê Trung" w:date="2024-12-25T13:54:00Z" w16du:dateUtc="2024-12-25T06:54:00Z">
                  <w:rPr>
                    <w:rFonts w:ascii="Times New Roman" w:eastAsia="Times New Roman" w:hAnsi="Times New Roman" w:cs="Times New Roman"/>
                    <w:sz w:val="26"/>
                    <w:szCs w:val="26"/>
                    <w:lang w:val="en-US"/>
                  </w:rPr>
                </w:rPrChange>
              </w:rPr>
              <w:t xml:space="preserve">Nhập hàng </w:t>
            </w:r>
          </w:p>
        </w:tc>
      </w:tr>
      <w:tr w:rsidR="00FE003F" w:rsidRPr="00476848" w14:paraId="0A6F4EDE" w14:textId="77777777" w:rsidTr="0020797E">
        <w:tc>
          <w:tcPr>
            <w:tcW w:w="2655" w:type="dxa"/>
            <w:shd w:val="clear" w:color="auto" w:fill="auto"/>
            <w:tcMar>
              <w:top w:w="100" w:type="dxa"/>
              <w:left w:w="100" w:type="dxa"/>
              <w:bottom w:w="100" w:type="dxa"/>
              <w:right w:w="100" w:type="dxa"/>
            </w:tcMar>
          </w:tcPr>
          <w:p w14:paraId="39648257" w14:textId="77777777" w:rsidR="00FE003F" w:rsidRPr="00476848" w:rsidRDefault="00FE003F" w:rsidP="0020797E">
            <w:pPr>
              <w:widowControl w:val="0"/>
              <w:spacing w:line="240" w:lineRule="auto"/>
              <w:ind w:left="94"/>
              <w:rPr>
                <w:rFonts w:ascii="Times New Roman" w:eastAsia="Times New Roman" w:hAnsi="Times New Roman" w:cs="Times New Roman"/>
                <w:sz w:val="24"/>
                <w:szCs w:val="24"/>
                <w:rPrChange w:id="7044"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7045" w:author="Kiên Lê Trung" w:date="2024-12-25T13:54:00Z" w16du:dateUtc="2024-12-25T06:54:00Z">
                  <w:rPr>
                    <w:rFonts w:ascii="Times New Roman" w:eastAsia="Times New Roman" w:hAnsi="Times New Roman" w:cs="Times New Roman"/>
                    <w:sz w:val="26"/>
                    <w:szCs w:val="26"/>
                  </w:rPr>
                </w:rPrChange>
              </w:rPr>
              <w:t>Actor</w:t>
            </w:r>
          </w:p>
        </w:tc>
        <w:tc>
          <w:tcPr>
            <w:tcW w:w="5625" w:type="dxa"/>
            <w:shd w:val="clear" w:color="auto" w:fill="auto"/>
            <w:tcMar>
              <w:top w:w="100" w:type="dxa"/>
              <w:left w:w="100" w:type="dxa"/>
              <w:bottom w:w="100" w:type="dxa"/>
              <w:right w:w="100" w:type="dxa"/>
            </w:tcMar>
          </w:tcPr>
          <w:p w14:paraId="5FE90B9C" w14:textId="77777777" w:rsidR="00FE003F" w:rsidRPr="00476848" w:rsidRDefault="00FE003F" w:rsidP="0020797E">
            <w:pPr>
              <w:widowControl w:val="0"/>
              <w:spacing w:line="240" w:lineRule="auto"/>
              <w:rPr>
                <w:rFonts w:ascii="Times New Roman" w:eastAsia="Times New Roman" w:hAnsi="Times New Roman" w:cs="Times New Roman"/>
                <w:sz w:val="24"/>
                <w:szCs w:val="24"/>
                <w:rPrChange w:id="7046"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7047" w:author="Kiên Lê Trung" w:date="2024-12-25T13:54:00Z" w16du:dateUtc="2024-12-25T06:54:00Z">
                  <w:rPr>
                    <w:rFonts w:ascii="Times New Roman" w:eastAsia="Times New Roman" w:hAnsi="Times New Roman" w:cs="Times New Roman"/>
                    <w:sz w:val="26"/>
                    <w:szCs w:val="26"/>
                  </w:rPr>
                </w:rPrChange>
              </w:rPr>
              <w:t>Người bán</w:t>
            </w:r>
          </w:p>
        </w:tc>
      </w:tr>
      <w:tr w:rsidR="00FE003F" w:rsidRPr="00476848" w14:paraId="2635FD19" w14:textId="77777777" w:rsidTr="0020797E">
        <w:tc>
          <w:tcPr>
            <w:tcW w:w="2655" w:type="dxa"/>
            <w:shd w:val="clear" w:color="auto" w:fill="auto"/>
            <w:tcMar>
              <w:top w:w="100" w:type="dxa"/>
              <w:left w:w="100" w:type="dxa"/>
              <w:bottom w:w="100" w:type="dxa"/>
              <w:right w:w="100" w:type="dxa"/>
            </w:tcMar>
          </w:tcPr>
          <w:p w14:paraId="6B316367" w14:textId="77777777" w:rsidR="00FE003F" w:rsidRPr="00476848" w:rsidRDefault="00FE003F" w:rsidP="0020797E">
            <w:pPr>
              <w:widowControl w:val="0"/>
              <w:spacing w:line="240" w:lineRule="auto"/>
              <w:ind w:left="94"/>
              <w:rPr>
                <w:rFonts w:ascii="Times New Roman" w:eastAsia="Times New Roman" w:hAnsi="Times New Roman" w:cs="Times New Roman"/>
                <w:sz w:val="24"/>
                <w:szCs w:val="24"/>
                <w:rPrChange w:id="7048"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7049" w:author="Kiên Lê Trung" w:date="2024-12-25T13:54:00Z" w16du:dateUtc="2024-12-25T06:54:00Z">
                  <w:rPr>
                    <w:rFonts w:ascii="Times New Roman" w:eastAsia="Times New Roman" w:hAnsi="Times New Roman" w:cs="Times New Roman"/>
                    <w:sz w:val="26"/>
                    <w:szCs w:val="26"/>
                  </w:rPr>
                </w:rPrChange>
              </w:rPr>
              <w:t>Tiền điều kiện</w:t>
            </w:r>
          </w:p>
        </w:tc>
        <w:tc>
          <w:tcPr>
            <w:tcW w:w="5625" w:type="dxa"/>
            <w:shd w:val="clear" w:color="auto" w:fill="auto"/>
            <w:tcMar>
              <w:top w:w="100" w:type="dxa"/>
              <w:left w:w="100" w:type="dxa"/>
              <w:bottom w:w="100" w:type="dxa"/>
              <w:right w:w="100" w:type="dxa"/>
            </w:tcMar>
          </w:tcPr>
          <w:p w14:paraId="60BF4E91" w14:textId="77777777" w:rsidR="00FE003F" w:rsidRPr="00476848" w:rsidRDefault="00FE003F" w:rsidP="0020797E">
            <w:pPr>
              <w:widowControl w:val="0"/>
              <w:spacing w:line="240" w:lineRule="auto"/>
              <w:rPr>
                <w:rFonts w:ascii="Times New Roman" w:eastAsia="Times New Roman" w:hAnsi="Times New Roman" w:cs="Times New Roman"/>
                <w:sz w:val="24"/>
                <w:szCs w:val="24"/>
                <w:rPrChange w:id="7050"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7051" w:author="Kiên Lê Trung" w:date="2024-12-25T13:54:00Z" w16du:dateUtc="2024-12-25T06:54:00Z">
                  <w:rPr>
                    <w:rFonts w:ascii="Times New Roman" w:eastAsia="Times New Roman" w:hAnsi="Times New Roman" w:cs="Times New Roman"/>
                    <w:sz w:val="26"/>
                    <w:szCs w:val="26"/>
                  </w:rPr>
                </w:rPrChange>
              </w:rPr>
              <w:t>Người bán đã đăng nhập thành công vào hệ thống</w:t>
            </w:r>
          </w:p>
        </w:tc>
      </w:tr>
      <w:tr w:rsidR="00FE003F" w:rsidRPr="00476848" w14:paraId="612BA277" w14:textId="77777777" w:rsidTr="0020797E">
        <w:tc>
          <w:tcPr>
            <w:tcW w:w="2655" w:type="dxa"/>
            <w:shd w:val="clear" w:color="auto" w:fill="auto"/>
            <w:tcMar>
              <w:top w:w="100" w:type="dxa"/>
              <w:left w:w="100" w:type="dxa"/>
              <w:bottom w:w="100" w:type="dxa"/>
              <w:right w:w="100" w:type="dxa"/>
            </w:tcMar>
          </w:tcPr>
          <w:p w14:paraId="003B7B8E" w14:textId="77777777" w:rsidR="00FE003F" w:rsidRPr="00476848" w:rsidRDefault="00FE003F" w:rsidP="0020797E">
            <w:pPr>
              <w:widowControl w:val="0"/>
              <w:spacing w:before="3" w:line="240" w:lineRule="auto"/>
              <w:ind w:left="141"/>
              <w:rPr>
                <w:rFonts w:ascii="Times New Roman" w:eastAsia="Times New Roman" w:hAnsi="Times New Roman" w:cs="Times New Roman"/>
                <w:sz w:val="24"/>
                <w:szCs w:val="24"/>
                <w:rPrChange w:id="7052"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7053" w:author="Kiên Lê Trung" w:date="2024-12-25T13:54:00Z" w16du:dateUtc="2024-12-25T06:54:00Z">
                  <w:rPr>
                    <w:rFonts w:ascii="Times New Roman" w:eastAsia="Times New Roman" w:hAnsi="Times New Roman" w:cs="Times New Roman"/>
                    <w:sz w:val="26"/>
                    <w:szCs w:val="26"/>
                  </w:rPr>
                </w:rPrChange>
              </w:rPr>
              <w:t>Hậu điều kiện</w:t>
            </w:r>
          </w:p>
        </w:tc>
        <w:tc>
          <w:tcPr>
            <w:tcW w:w="5625" w:type="dxa"/>
            <w:shd w:val="clear" w:color="auto" w:fill="auto"/>
            <w:tcMar>
              <w:top w:w="100" w:type="dxa"/>
              <w:left w:w="100" w:type="dxa"/>
              <w:bottom w:w="100" w:type="dxa"/>
              <w:right w:w="100" w:type="dxa"/>
            </w:tcMar>
          </w:tcPr>
          <w:p w14:paraId="04FFB767" w14:textId="52417076" w:rsidR="00FE003F" w:rsidRPr="00476848" w:rsidRDefault="00FE003F" w:rsidP="0020797E">
            <w:pPr>
              <w:spacing w:line="240" w:lineRule="auto"/>
              <w:rPr>
                <w:rFonts w:ascii="Times New Roman" w:eastAsia="Times New Roman" w:hAnsi="Times New Roman" w:cs="Times New Roman"/>
                <w:sz w:val="24"/>
                <w:szCs w:val="24"/>
                <w:rPrChange w:id="7054"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7055" w:author="Kiên Lê Trung" w:date="2024-12-25T13:54:00Z" w16du:dateUtc="2024-12-25T06:54:00Z">
                  <w:rPr>
                    <w:rFonts w:ascii="Times New Roman" w:eastAsia="Times New Roman" w:hAnsi="Times New Roman" w:cs="Times New Roman"/>
                    <w:sz w:val="26"/>
                    <w:szCs w:val="26"/>
                  </w:rPr>
                </w:rPrChange>
              </w:rPr>
              <w:t xml:space="preserve">Người bán </w:t>
            </w:r>
            <w:r w:rsidR="00AA1E56" w:rsidRPr="00476848">
              <w:rPr>
                <w:rFonts w:ascii="Times New Roman" w:eastAsia="Times New Roman" w:hAnsi="Times New Roman" w:cs="Times New Roman"/>
                <w:sz w:val="24"/>
                <w:szCs w:val="24"/>
                <w:lang w:val="en-US"/>
                <w:rPrChange w:id="7056" w:author="Kiên Lê Trung" w:date="2024-12-25T13:54:00Z" w16du:dateUtc="2024-12-25T06:54:00Z">
                  <w:rPr>
                    <w:rFonts w:ascii="Times New Roman" w:eastAsia="Times New Roman" w:hAnsi="Times New Roman" w:cs="Times New Roman"/>
                    <w:sz w:val="26"/>
                    <w:szCs w:val="26"/>
                    <w:lang w:val="en-US"/>
                  </w:rPr>
                </w:rPrChange>
              </w:rPr>
              <w:t>nhập hàng</w:t>
            </w:r>
            <w:r w:rsidRPr="00476848">
              <w:rPr>
                <w:rFonts w:ascii="Times New Roman" w:eastAsia="Times New Roman" w:hAnsi="Times New Roman" w:cs="Times New Roman"/>
                <w:sz w:val="24"/>
                <w:szCs w:val="24"/>
                <w:rPrChange w:id="7057" w:author="Kiên Lê Trung" w:date="2024-12-25T13:54:00Z" w16du:dateUtc="2024-12-25T06:54:00Z">
                  <w:rPr>
                    <w:rFonts w:ascii="Times New Roman" w:eastAsia="Times New Roman" w:hAnsi="Times New Roman" w:cs="Times New Roman"/>
                    <w:sz w:val="26"/>
                    <w:szCs w:val="26"/>
                  </w:rPr>
                </w:rPrChange>
              </w:rPr>
              <w:t xml:space="preserve"> thành công</w:t>
            </w:r>
          </w:p>
        </w:tc>
      </w:tr>
      <w:tr w:rsidR="00FE003F" w:rsidRPr="00476848" w14:paraId="3D12E851" w14:textId="77777777" w:rsidTr="0020797E">
        <w:trPr>
          <w:trHeight w:val="480"/>
        </w:trPr>
        <w:tc>
          <w:tcPr>
            <w:tcW w:w="8280" w:type="dxa"/>
            <w:gridSpan w:val="2"/>
            <w:shd w:val="clear" w:color="auto" w:fill="auto"/>
            <w:tcMar>
              <w:top w:w="100" w:type="dxa"/>
              <w:left w:w="100" w:type="dxa"/>
              <w:bottom w:w="100" w:type="dxa"/>
              <w:right w:w="100" w:type="dxa"/>
            </w:tcMar>
          </w:tcPr>
          <w:p w14:paraId="62049258" w14:textId="77777777" w:rsidR="00FE003F" w:rsidRPr="00476848" w:rsidRDefault="00FE003F" w:rsidP="0020797E">
            <w:pPr>
              <w:widowControl w:val="0"/>
              <w:ind w:left="94"/>
              <w:rPr>
                <w:rFonts w:ascii="Times New Roman" w:eastAsia="Times New Roman" w:hAnsi="Times New Roman" w:cs="Times New Roman"/>
                <w:sz w:val="24"/>
                <w:szCs w:val="24"/>
                <w:rPrChange w:id="7058"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7059" w:author="Kiên Lê Trung" w:date="2024-12-25T13:54:00Z" w16du:dateUtc="2024-12-25T06:54:00Z">
                  <w:rPr>
                    <w:rFonts w:ascii="Times New Roman" w:eastAsia="Times New Roman" w:hAnsi="Times New Roman" w:cs="Times New Roman"/>
                    <w:sz w:val="26"/>
                    <w:szCs w:val="26"/>
                  </w:rPr>
                </w:rPrChange>
              </w:rPr>
              <w:t>Chuỗi sự kiện chính</w:t>
            </w:r>
          </w:p>
          <w:p w14:paraId="646F2F3B" w14:textId="77777777" w:rsidR="00FE003F" w:rsidRPr="00476848" w:rsidRDefault="00FE003F" w:rsidP="00FE003F">
            <w:pPr>
              <w:widowControl w:val="0"/>
              <w:numPr>
                <w:ilvl w:val="0"/>
                <w:numId w:val="128"/>
              </w:numPr>
              <w:rPr>
                <w:rFonts w:ascii="Times New Roman" w:eastAsia="Times New Roman" w:hAnsi="Times New Roman" w:cs="Times New Roman"/>
                <w:sz w:val="24"/>
                <w:szCs w:val="24"/>
                <w:rPrChange w:id="7060"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7061" w:author="Kiên Lê Trung" w:date="2024-12-25T13:54:00Z" w16du:dateUtc="2024-12-25T06:54:00Z">
                  <w:rPr>
                    <w:rFonts w:ascii="Times New Roman" w:eastAsia="Times New Roman" w:hAnsi="Times New Roman" w:cs="Times New Roman"/>
                    <w:sz w:val="26"/>
                    <w:szCs w:val="26"/>
                  </w:rPr>
                </w:rPrChange>
              </w:rPr>
              <w:t xml:space="preserve">Người bán đăng nhập thành công và đang ở Trang chủ </w:t>
            </w:r>
          </w:p>
          <w:p w14:paraId="1873CE8A" w14:textId="083B552C" w:rsidR="00FE003F" w:rsidRPr="00476848" w:rsidRDefault="00FE003F" w:rsidP="00FE003F">
            <w:pPr>
              <w:widowControl w:val="0"/>
              <w:numPr>
                <w:ilvl w:val="0"/>
                <w:numId w:val="128"/>
              </w:numPr>
              <w:rPr>
                <w:rFonts w:ascii="Times New Roman" w:eastAsia="Times New Roman" w:hAnsi="Times New Roman" w:cs="Times New Roman"/>
                <w:sz w:val="24"/>
                <w:szCs w:val="24"/>
                <w:rPrChange w:id="7062"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7063" w:author="Kiên Lê Trung" w:date="2024-12-25T13:54:00Z" w16du:dateUtc="2024-12-25T06:54:00Z">
                  <w:rPr>
                    <w:rFonts w:ascii="Times New Roman" w:eastAsia="Times New Roman" w:hAnsi="Times New Roman" w:cs="Times New Roman"/>
                    <w:sz w:val="26"/>
                    <w:szCs w:val="26"/>
                  </w:rPr>
                </w:rPrChange>
              </w:rPr>
              <w:t xml:space="preserve">Người bán chọn chức năng </w:t>
            </w:r>
            <w:r w:rsidR="00985A20" w:rsidRPr="00476848">
              <w:rPr>
                <w:rFonts w:ascii="Times New Roman" w:eastAsia="Times New Roman" w:hAnsi="Times New Roman" w:cs="Times New Roman"/>
                <w:sz w:val="24"/>
                <w:szCs w:val="24"/>
                <w:lang w:val="en-US"/>
                <w:rPrChange w:id="7064" w:author="Kiên Lê Trung" w:date="2024-12-25T13:54:00Z" w16du:dateUtc="2024-12-25T06:54:00Z">
                  <w:rPr>
                    <w:rFonts w:ascii="Times New Roman" w:eastAsia="Times New Roman" w:hAnsi="Times New Roman" w:cs="Times New Roman"/>
                    <w:sz w:val="26"/>
                    <w:szCs w:val="26"/>
                    <w:lang w:val="en-US"/>
                  </w:rPr>
                </w:rPrChange>
              </w:rPr>
              <w:t xml:space="preserve">Quản lý thống kê </w:t>
            </w:r>
          </w:p>
          <w:p w14:paraId="6F9CD3C8" w14:textId="21AF54AD" w:rsidR="00985A20" w:rsidRPr="00476848" w:rsidRDefault="00985A20" w:rsidP="00FE003F">
            <w:pPr>
              <w:widowControl w:val="0"/>
              <w:numPr>
                <w:ilvl w:val="0"/>
                <w:numId w:val="128"/>
              </w:numPr>
              <w:rPr>
                <w:rFonts w:ascii="Times New Roman" w:eastAsia="Times New Roman" w:hAnsi="Times New Roman" w:cs="Times New Roman"/>
                <w:sz w:val="24"/>
                <w:szCs w:val="24"/>
                <w:rPrChange w:id="7065"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lang w:val="en-US"/>
                <w:rPrChange w:id="7066" w:author="Kiên Lê Trung" w:date="2024-12-25T13:54:00Z" w16du:dateUtc="2024-12-25T06:54:00Z">
                  <w:rPr>
                    <w:rFonts w:ascii="Times New Roman" w:eastAsia="Times New Roman" w:hAnsi="Times New Roman" w:cs="Times New Roman"/>
                    <w:sz w:val="26"/>
                    <w:szCs w:val="26"/>
                    <w:lang w:val="en-US"/>
                  </w:rPr>
                </w:rPrChange>
              </w:rPr>
              <w:t>Hệ thống hiện th</w:t>
            </w:r>
            <w:r w:rsidR="00D15650" w:rsidRPr="00476848">
              <w:rPr>
                <w:rFonts w:ascii="Times New Roman" w:eastAsia="Times New Roman" w:hAnsi="Times New Roman" w:cs="Times New Roman"/>
                <w:sz w:val="24"/>
                <w:szCs w:val="24"/>
                <w:lang w:val="en-US"/>
                <w:rPrChange w:id="7067" w:author="Kiên Lê Trung" w:date="2024-12-25T13:54:00Z" w16du:dateUtc="2024-12-25T06:54:00Z">
                  <w:rPr>
                    <w:rFonts w:ascii="Times New Roman" w:eastAsia="Times New Roman" w:hAnsi="Times New Roman" w:cs="Times New Roman"/>
                    <w:sz w:val="26"/>
                    <w:szCs w:val="26"/>
                    <w:lang w:val="en-US"/>
                  </w:rPr>
                </w:rPrChange>
              </w:rPr>
              <w:t xml:space="preserve">ị ra giao diện </w:t>
            </w:r>
            <w:r w:rsidR="006E4ECC" w:rsidRPr="00476848">
              <w:rPr>
                <w:rFonts w:ascii="Times New Roman" w:eastAsia="Times New Roman" w:hAnsi="Times New Roman" w:cs="Times New Roman"/>
                <w:sz w:val="24"/>
                <w:szCs w:val="24"/>
                <w:lang w:val="en-US"/>
                <w:rPrChange w:id="7068" w:author="Kiên Lê Trung" w:date="2024-12-25T13:54:00Z" w16du:dateUtc="2024-12-25T06:54:00Z">
                  <w:rPr>
                    <w:rFonts w:ascii="Times New Roman" w:eastAsia="Times New Roman" w:hAnsi="Times New Roman" w:cs="Times New Roman"/>
                    <w:sz w:val="26"/>
                    <w:szCs w:val="26"/>
                    <w:lang w:val="en-US"/>
                  </w:rPr>
                </w:rPrChange>
              </w:rPr>
              <w:t xml:space="preserve">danh sách những sản phẩm đã được nhập </w:t>
            </w:r>
          </w:p>
          <w:p w14:paraId="0F51E869" w14:textId="27204627" w:rsidR="006E4ECC" w:rsidRPr="00476848" w:rsidRDefault="006E4ECC" w:rsidP="00FE003F">
            <w:pPr>
              <w:widowControl w:val="0"/>
              <w:numPr>
                <w:ilvl w:val="0"/>
                <w:numId w:val="128"/>
              </w:numPr>
              <w:rPr>
                <w:rFonts w:ascii="Times New Roman" w:eastAsia="Times New Roman" w:hAnsi="Times New Roman" w:cs="Times New Roman"/>
                <w:sz w:val="24"/>
                <w:szCs w:val="24"/>
                <w:rPrChange w:id="7069"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lang w:val="en-US"/>
                <w:rPrChange w:id="7070" w:author="Kiên Lê Trung" w:date="2024-12-25T13:54:00Z" w16du:dateUtc="2024-12-25T06:54:00Z">
                  <w:rPr>
                    <w:rFonts w:ascii="Times New Roman" w:eastAsia="Times New Roman" w:hAnsi="Times New Roman" w:cs="Times New Roman"/>
                    <w:sz w:val="26"/>
                    <w:szCs w:val="26"/>
                    <w:lang w:val="en-US"/>
                  </w:rPr>
                </w:rPrChange>
              </w:rPr>
              <w:t>Người bán bấm vào Thêm mới</w:t>
            </w:r>
          </w:p>
          <w:p w14:paraId="21BE7B98" w14:textId="77777777" w:rsidR="00FE003F" w:rsidRPr="00476848" w:rsidRDefault="00FE003F" w:rsidP="00FE003F">
            <w:pPr>
              <w:widowControl w:val="0"/>
              <w:numPr>
                <w:ilvl w:val="0"/>
                <w:numId w:val="128"/>
              </w:numPr>
              <w:rPr>
                <w:rFonts w:ascii="Times New Roman" w:eastAsia="Times New Roman" w:hAnsi="Times New Roman" w:cs="Times New Roman"/>
                <w:sz w:val="24"/>
                <w:szCs w:val="24"/>
                <w:rPrChange w:id="7071"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7072" w:author="Kiên Lê Trung" w:date="2024-12-25T13:54:00Z" w16du:dateUtc="2024-12-25T06:54:00Z">
                  <w:rPr>
                    <w:rFonts w:ascii="Times New Roman" w:eastAsia="Times New Roman" w:hAnsi="Times New Roman" w:cs="Times New Roman"/>
                    <w:sz w:val="26"/>
                    <w:szCs w:val="26"/>
                  </w:rPr>
                </w:rPrChange>
              </w:rPr>
              <w:t xml:space="preserve"> </w:t>
            </w:r>
            <w:r w:rsidR="00887C32" w:rsidRPr="00476848">
              <w:rPr>
                <w:rFonts w:ascii="Times New Roman" w:eastAsia="Times New Roman" w:hAnsi="Times New Roman" w:cs="Times New Roman"/>
                <w:sz w:val="24"/>
                <w:szCs w:val="24"/>
                <w:lang w:val="en-US"/>
                <w:rPrChange w:id="7073" w:author="Kiên Lê Trung" w:date="2024-12-25T13:54:00Z" w16du:dateUtc="2024-12-25T06:54:00Z">
                  <w:rPr>
                    <w:rFonts w:ascii="Times New Roman" w:eastAsia="Times New Roman" w:hAnsi="Times New Roman" w:cs="Times New Roman"/>
                    <w:sz w:val="26"/>
                    <w:szCs w:val="26"/>
                    <w:lang w:val="en-US"/>
                  </w:rPr>
                </w:rPrChange>
              </w:rPr>
              <w:t xml:space="preserve">Hệ thống hiển thị giao diện Nhập hàng </w:t>
            </w:r>
          </w:p>
          <w:p w14:paraId="1165477D" w14:textId="77777777" w:rsidR="00887C32" w:rsidRPr="00476848" w:rsidRDefault="00887C32" w:rsidP="00FE003F">
            <w:pPr>
              <w:widowControl w:val="0"/>
              <w:numPr>
                <w:ilvl w:val="0"/>
                <w:numId w:val="128"/>
              </w:numPr>
              <w:rPr>
                <w:rFonts w:ascii="Times New Roman" w:eastAsia="Times New Roman" w:hAnsi="Times New Roman" w:cs="Times New Roman"/>
                <w:sz w:val="24"/>
                <w:szCs w:val="24"/>
                <w:rPrChange w:id="7074"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lang w:val="en-US"/>
                <w:rPrChange w:id="7075" w:author="Kiên Lê Trung" w:date="2024-12-25T13:54:00Z" w16du:dateUtc="2024-12-25T06:54:00Z">
                  <w:rPr>
                    <w:rFonts w:ascii="Times New Roman" w:eastAsia="Times New Roman" w:hAnsi="Times New Roman" w:cs="Times New Roman"/>
                    <w:sz w:val="26"/>
                    <w:szCs w:val="26"/>
                    <w:lang w:val="en-US"/>
                  </w:rPr>
                </w:rPrChange>
              </w:rPr>
              <w:t xml:space="preserve">Người bán </w:t>
            </w:r>
            <w:r w:rsidR="00031B5F" w:rsidRPr="00476848">
              <w:rPr>
                <w:rFonts w:ascii="Times New Roman" w:eastAsia="Times New Roman" w:hAnsi="Times New Roman" w:cs="Times New Roman"/>
                <w:sz w:val="24"/>
                <w:szCs w:val="24"/>
                <w:lang w:val="en-US"/>
                <w:rPrChange w:id="7076" w:author="Kiên Lê Trung" w:date="2024-12-25T13:54:00Z" w16du:dateUtc="2024-12-25T06:54:00Z">
                  <w:rPr>
                    <w:rFonts w:ascii="Times New Roman" w:eastAsia="Times New Roman" w:hAnsi="Times New Roman" w:cs="Times New Roman"/>
                    <w:sz w:val="26"/>
                    <w:szCs w:val="26"/>
                    <w:lang w:val="en-US"/>
                  </w:rPr>
                </w:rPrChange>
              </w:rPr>
              <w:t xml:space="preserve">điền </w:t>
            </w:r>
            <w:r w:rsidR="00026304" w:rsidRPr="00476848">
              <w:rPr>
                <w:rFonts w:ascii="Times New Roman" w:eastAsia="Times New Roman" w:hAnsi="Times New Roman" w:cs="Times New Roman"/>
                <w:sz w:val="24"/>
                <w:szCs w:val="24"/>
                <w:lang w:val="en-US"/>
                <w:rPrChange w:id="7077" w:author="Kiên Lê Trung" w:date="2024-12-25T13:54:00Z" w16du:dateUtc="2024-12-25T06:54:00Z">
                  <w:rPr>
                    <w:rFonts w:ascii="Times New Roman" w:eastAsia="Times New Roman" w:hAnsi="Times New Roman" w:cs="Times New Roman"/>
                    <w:sz w:val="26"/>
                    <w:szCs w:val="26"/>
                    <w:lang w:val="en-US"/>
                  </w:rPr>
                </w:rPrChange>
              </w:rPr>
              <w:t xml:space="preserve">đầy đủ thông tin vào </w:t>
            </w:r>
            <w:r w:rsidR="002E3A5B" w:rsidRPr="00476848">
              <w:rPr>
                <w:rFonts w:ascii="Times New Roman" w:eastAsia="Times New Roman" w:hAnsi="Times New Roman" w:cs="Times New Roman"/>
                <w:sz w:val="24"/>
                <w:szCs w:val="24"/>
                <w:lang w:val="en-US"/>
                <w:rPrChange w:id="7078" w:author="Kiên Lê Trung" w:date="2024-12-25T13:54:00Z" w16du:dateUtc="2024-12-25T06:54:00Z">
                  <w:rPr>
                    <w:rFonts w:ascii="Times New Roman" w:eastAsia="Times New Roman" w:hAnsi="Times New Roman" w:cs="Times New Roman"/>
                    <w:sz w:val="26"/>
                    <w:szCs w:val="26"/>
                    <w:lang w:val="en-US"/>
                  </w:rPr>
                </w:rPrChange>
              </w:rPr>
              <w:t>và bấm OK</w:t>
            </w:r>
          </w:p>
          <w:p w14:paraId="70F9DFFD" w14:textId="496CB5DC" w:rsidR="002E3A5B" w:rsidRPr="00476848" w:rsidRDefault="002E3A5B" w:rsidP="00FE003F">
            <w:pPr>
              <w:widowControl w:val="0"/>
              <w:numPr>
                <w:ilvl w:val="0"/>
                <w:numId w:val="128"/>
              </w:numPr>
              <w:rPr>
                <w:rFonts w:ascii="Times New Roman" w:eastAsia="Times New Roman" w:hAnsi="Times New Roman" w:cs="Times New Roman"/>
                <w:sz w:val="24"/>
                <w:szCs w:val="24"/>
                <w:rPrChange w:id="7079"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lang w:val="en-US"/>
                <w:rPrChange w:id="7080" w:author="Kiên Lê Trung" w:date="2024-12-25T13:54:00Z" w16du:dateUtc="2024-12-25T06:54:00Z">
                  <w:rPr>
                    <w:rFonts w:ascii="Times New Roman" w:eastAsia="Times New Roman" w:hAnsi="Times New Roman" w:cs="Times New Roman"/>
                    <w:sz w:val="26"/>
                    <w:szCs w:val="26"/>
                    <w:lang w:val="en-US"/>
                  </w:rPr>
                </w:rPrChange>
              </w:rPr>
              <w:t>Hệ thống hiển thị giao diện thông báo Nhập hàng thành công</w:t>
            </w:r>
          </w:p>
        </w:tc>
      </w:tr>
      <w:tr w:rsidR="00FE003F" w:rsidRPr="00476848" w14:paraId="36E3E215" w14:textId="77777777" w:rsidTr="0020797E">
        <w:trPr>
          <w:trHeight w:val="480"/>
        </w:trPr>
        <w:tc>
          <w:tcPr>
            <w:tcW w:w="8280" w:type="dxa"/>
            <w:gridSpan w:val="2"/>
            <w:shd w:val="clear" w:color="auto" w:fill="auto"/>
            <w:tcMar>
              <w:top w:w="100" w:type="dxa"/>
              <w:left w:w="100" w:type="dxa"/>
              <w:bottom w:w="100" w:type="dxa"/>
              <w:right w:w="100" w:type="dxa"/>
            </w:tcMar>
          </w:tcPr>
          <w:p w14:paraId="19674B90" w14:textId="77777777" w:rsidR="00FE003F" w:rsidRPr="00476848" w:rsidRDefault="00FE003F" w:rsidP="00034C0F">
            <w:pPr>
              <w:widowControl w:val="0"/>
              <w:ind w:left="94"/>
              <w:rPr>
                <w:rFonts w:ascii="Times New Roman" w:eastAsia="Times New Roman" w:hAnsi="Times New Roman" w:cs="Times New Roman"/>
                <w:sz w:val="24"/>
                <w:szCs w:val="24"/>
                <w:lang w:val="en-US"/>
                <w:rPrChange w:id="7081" w:author="Kiên Lê Trung" w:date="2024-12-25T13:54:00Z" w16du:dateUtc="2024-12-25T06:54:00Z">
                  <w:rPr>
                    <w:rFonts w:ascii="Times New Roman" w:eastAsia="Times New Roman" w:hAnsi="Times New Roman" w:cs="Times New Roman"/>
                    <w:sz w:val="26"/>
                    <w:szCs w:val="26"/>
                    <w:lang w:val="en-US"/>
                  </w:rPr>
                </w:rPrChange>
              </w:rPr>
            </w:pPr>
            <w:r w:rsidRPr="00476848">
              <w:rPr>
                <w:rFonts w:ascii="Times New Roman" w:eastAsia="Times New Roman" w:hAnsi="Times New Roman" w:cs="Times New Roman"/>
                <w:sz w:val="24"/>
                <w:szCs w:val="24"/>
                <w:rPrChange w:id="7082" w:author="Kiên Lê Trung" w:date="2024-12-25T13:54:00Z" w16du:dateUtc="2024-12-25T06:54:00Z">
                  <w:rPr>
                    <w:rFonts w:ascii="Times New Roman" w:eastAsia="Times New Roman" w:hAnsi="Times New Roman" w:cs="Times New Roman"/>
                    <w:sz w:val="26"/>
                    <w:szCs w:val="26"/>
                  </w:rPr>
                </w:rPrChange>
              </w:rPr>
              <w:t>Ngoại lệ:</w:t>
            </w:r>
          </w:p>
          <w:p w14:paraId="4F1AB6C9" w14:textId="6E7112A7" w:rsidR="003D3ADC" w:rsidRPr="00476848" w:rsidRDefault="003D3ADC" w:rsidP="00034C0F">
            <w:pPr>
              <w:widowControl w:val="0"/>
              <w:ind w:left="94"/>
              <w:rPr>
                <w:rFonts w:ascii="Times New Roman" w:eastAsia="Times New Roman" w:hAnsi="Times New Roman" w:cs="Times New Roman"/>
                <w:sz w:val="24"/>
                <w:szCs w:val="24"/>
                <w:lang w:val="en-US"/>
                <w:rPrChange w:id="7083" w:author="Kiên Lê Trung" w:date="2024-12-25T13:54:00Z" w16du:dateUtc="2024-12-25T06:54:00Z">
                  <w:rPr>
                    <w:rFonts w:ascii="Times New Roman" w:eastAsia="Times New Roman" w:hAnsi="Times New Roman" w:cs="Times New Roman"/>
                    <w:sz w:val="26"/>
                    <w:szCs w:val="26"/>
                    <w:lang w:val="en-US"/>
                  </w:rPr>
                </w:rPrChange>
              </w:rPr>
            </w:pPr>
            <w:r w:rsidRPr="00476848">
              <w:rPr>
                <w:rFonts w:ascii="Times New Roman" w:eastAsia="Times New Roman" w:hAnsi="Times New Roman" w:cs="Times New Roman"/>
                <w:sz w:val="24"/>
                <w:szCs w:val="24"/>
                <w:lang w:val="en-US"/>
                <w:rPrChange w:id="7084" w:author="Kiên Lê Trung" w:date="2024-12-25T13:54:00Z" w16du:dateUtc="2024-12-25T06:54:00Z">
                  <w:rPr>
                    <w:rFonts w:ascii="Times New Roman" w:eastAsia="Times New Roman" w:hAnsi="Times New Roman" w:cs="Times New Roman"/>
                    <w:sz w:val="26"/>
                    <w:szCs w:val="26"/>
                    <w:lang w:val="en-US"/>
                  </w:rPr>
                </w:rPrChange>
              </w:rPr>
              <w:t xml:space="preserve">    6.1 Người bán nhập mã sản phẩm đã tồn tại trong hệ thống </w:t>
            </w:r>
          </w:p>
          <w:p w14:paraId="2046F033" w14:textId="1BE60772" w:rsidR="003D3ADC" w:rsidRPr="00476848" w:rsidRDefault="003D3ADC" w:rsidP="00034C0F">
            <w:pPr>
              <w:widowControl w:val="0"/>
              <w:ind w:left="94"/>
              <w:rPr>
                <w:rFonts w:ascii="Times New Roman" w:eastAsia="Times New Roman" w:hAnsi="Times New Roman" w:cs="Times New Roman"/>
                <w:sz w:val="24"/>
                <w:szCs w:val="24"/>
                <w:lang w:val="en-US"/>
                <w:rPrChange w:id="7085" w:author="Kiên Lê Trung" w:date="2024-12-25T13:54:00Z" w16du:dateUtc="2024-12-25T06:54:00Z">
                  <w:rPr>
                    <w:rFonts w:ascii="Times New Roman" w:eastAsia="Times New Roman" w:hAnsi="Times New Roman" w:cs="Times New Roman"/>
                    <w:sz w:val="26"/>
                    <w:szCs w:val="26"/>
                    <w:lang w:val="en-US"/>
                  </w:rPr>
                </w:rPrChange>
              </w:rPr>
            </w:pPr>
            <w:r w:rsidRPr="00476848">
              <w:rPr>
                <w:rFonts w:ascii="Times New Roman" w:eastAsia="Times New Roman" w:hAnsi="Times New Roman" w:cs="Times New Roman"/>
                <w:sz w:val="24"/>
                <w:szCs w:val="24"/>
                <w:lang w:val="en-US"/>
                <w:rPrChange w:id="7086" w:author="Kiên Lê Trung" w:date="2024-12-25T13:54:00Z" w16du:dateUtc="2024-12-25T06:54:00Z">
                  <w:rPr>
                    <w:rFonts w:ascii="Times New Roman" w:eastAsia="Times New Roman" w:hAnsi="Times New Roman" w:cs="Times New Roman"/>
                    <w:sz w:val="26"/>
                    <w:szCs w:val="26"/>
                    <w:lang w:val="en-US"/>
                  </w:rPr>
                </w:rPrChange>
              </w:rPr>
              <w:t xml:space="preserve">        6.1.1 Hệ thống hiển thị thông báo sản phẩm đã </w:t>
            </w:r>
            <w:r w:rsidR="00212611" w:rsidRPr="00476848">
              <w:rPr>
                <w:rFonts w:ascii="Times New Roman" w:eastAsia="Times New Roman" w:hAnsi="Times New Roman" w:cs="Times New Roman"/>
                <w:sz w:val="24"/>
                <w:szCs w:val="24"/>
                <w:lang w:val="en-US"/>
                <w:rPrChange w:id="7087" w:author="Kiên Lê Trung" w:date="2024-12-25T13:54:00Z" w16du:dateUtc="2024-12-25T06:54:00Z">
                  <w:rPr>
                    <w:rFonts w:ascii="Times New Roman" w:eastAsia="Times New Roman" w:hAnsi="Times New Roman" w:cs="Times New Roman"/>
                    <w:sz w:val="26"/>
                    <w:szCs w:val="26"/>
                    <w:lang w:val="en-US"/>
                  </w:rPr>
                </w:rPrChange>
              </w:rPr>
              <w:t xml:space="preserve">tồn tại </w:t>
            </w:r>
          </w:p>
          <w:p w14:paraId="1F6C00C8" w14:textId="6256BD34" w:rsidR="00212611" w:rsidRPr="00476848" w:rsidRDefault="00212611" w:rsidP="00034C0F">
            <w:pPr>
              <w:widowControl w:val="0"/>
              <w:ind w:left="94"/>
              <w:rPr>
                <w:rFonts w:ascii="Times New Roman" w:eastAsia="Times New Roman" w:hAnsi="Times New Roman" w:cs="Times New Roman"/>
                <w:sz w:val="24"/>
                <w:szCs w:val="24"/>
                <w:lang w:val="en-US"/>
                <w:rPrChange w:id="7088" w:author="Kiên Lê Trung" w:date="2024-12-25T13:54:00Z" w16du:dateUtc="2024-12-25T06:54:00Z">
                  <w:rPr>
                    <w:rFonts w:ascii="Times New Roman" w:eastAsia="Times New Roman" w:hAnsi="Times New Roman" w:cs="Times New Roman"/>
                    <w:sz w:val="26"/>
                    <w:szCs w:val="26"/>
                    <w:lang w:val="en-US"/>
                  </w:rPr>
                </w:rPrChange>
              </w:rPr>
            </w:pPr>
            <w:r w:rsidRPr="00476848">
              <w:rPr>
                <w:rFonts w:ascii="Times New Roman" w:eastAsia="Times New Roman" w:hAnsi="Times New Roman" w:cs="Times New Roman"/>
                <w:sz w:val="24"/>
                <w:szCs w:val="24"/>
                <w:lang w:val="en-US"/>
                <w:rPrChange w:id="7089" w:author="Kiên Lê Trung" w:date="2024-12-25T13:54:00Z" w16du:dateUtc="2024-12-25T06:54:00Z">
                  <w:rPr>
                    <w:rFonts w:ascii="Times New Roman" w:eastAsia="Times New Roman" w:hAnsi="Times New Roman" w:cs="Times New Roman"/>
                    <w:sz w:val="26"/>
                    <w:szCs w:val="26"/>
                    <w:lang w:val="en-US"/>
                  </w:rPr>
                </w:rPrChange>
              </w:rPr>
              <w:t xml:space="preserve">        6.1.2 Người dùng nhập lại mã sản phẩm mới và </w:t>
            </w:r>
            <w:r w:rsidR="00D93CEA" w:rsidRPr="00476848">
              <w:rPr>
                <w:rFonts w:ascii="Times New Roman" w:eastAsia="Times New Roman" w:hAnsi="Times New Roman" w:cs="Times New Roman"/>
                <w:sz w:val="24"/>
                <w:szCs w:val="24"/>
                <w:lang w:val="en-US"/>
                <w:rPrChange w:id="7090" w:author="Kiên Lê Trung" w:date="2024-12-25T13:54:00Z" w16du:dateUtc="2024-12-25T06:54:00Z">
                  <w:rPr>
                    <w:rFonts w:ascii="Times New Roman" w:eastAsia="Times New Roman" w:hAnsi="Times New Roman" w:cs="Times New Roman"/>
                    <w:sz w:val="26"/>
                    <w:szCs w:val="26"/>
                    <w:lang w:val="en-US"/>
                  </w:rPr>
                </w:rPrChange>
              </w:rPr>
              <w:t>làm các bước tiếp theo</w:t>
            </w:r>
          </w:p>
          <w:p w14:paraId="79B08736" w14:textId="77777777" w:rsidR="00FE003F" w:rsidRPr="00476848" w:rsidRDefault="00FE003F" w:rsidP="00034C0F">
            <w:pPr>
              <w:widowControl w:val="0"/>
              <w:ind w:left="94"/>
              <w:rPr>
                <w:rFonts w:ascii="Times New Roman" w:eastAsia="Times New Roman" w:hAnsi="Times New Roman" w:cs="Times New Roman"/>
                <w:sz w:val="24"/>
                <w:szCs w:val="24"/>
                <w:lang w:val="en-US"/>
                <w:rPrChange w:id="7091" w:author="Kiên Lê Trung" w:date="2024-12-25T13:54:00Z" w16du:dateUtc="2024-12-25T06:54:00Z">
                  <w:rPr>
                    <w:rFonts w:ascii="Times New Roman" w:eastAsia="Times New Roman" w:hAnsi="Times New Roman" w:cs="Times New Roman"/>
                    <w:sz w:val="26"/>
                    <w:szCs w:val="26"/>
                    <w:lang w:val="en-US"/>
                  </w:rPr>
                </w:rPrChange>
              </w:rPr>
            </w:pPr>
            <w:r w:rsidRPr="00476848">
              <w:rPr>
                <w:rFonts w:ascii="Times New Roman" w:eastAsia="Times New Roman" w:hAnsi="Times New Roman" w:cs="Times New Roman"/>
                <w:sz w:val="24"/>
                <w:szCs w:val="24"/>
                <w:rPrChange w:id="7092" w:author="Kiên Lê Trung" w:date="2024-12-25T13:54:00Z" w16du:dateUtc="2024-12-25T06:54:00Z">
                  <w:rPr>
                    <w:rFonts w:ascii="Times New Roman" w:eastAsia="Times New Roman" w:hAnsi="Times New Roman" w:cs="Times New Roman"/>
                    <w:sz w:val="26"/>
                    <w:szCs w:val="26"/>
                  </w:rPr>
                </w:rPrChange>
              </w:rPr>
              <w:t xml:space="preserve">    </w:t>
            </w:r>
            <w:r w:rsidR="0048787A" w:rsidRPr="00476848">
              <w:rPr>
                <w:rFonts w:ascii="Times New Roman" w:eastAsia="Times New Roman" w:hAnsi="Times New Roman" w:cs="Times New Roman"/>
                <w:sz w:val="24"/>
                <w:szCs w:val="24"/>
                <w:lang w:val="en-US"/>
                <w:rPrChange w:id="7093" w:author="Kiên Lê Trung" w:date="2024-12-25T13:54:00Z" w16du:dateUtc="2024-12-25T06:54:00Z">
                  <w:rPr>
                    <w:rFonts w:ascii="Times New Roman" w:eastAsia="Times New Roman" w:hAnsi="Times New Roman" w:cs="Times New Roman"/>
                    <w:sz w:val="26"/>
                    <w:szCs w:val="26"/>
                    <w:lang w:val="en-US"/>
                  </w:rPr>
                </w:rPrChange>
              </w:rPr>
              <w:t xml:space="preserve">6.2 Người bán nhập thiếu thông tin </w:t>
            </w:r>
            <w:r w:rsidR="00DC6007" w:rsidRPr="00476848">
              <w:rPr>
                <w:rFonts w:ascii="Times New Roman" w:eastAsia="Times New Roman" w:hAnsi="Times New Roman" w:cs="Times New Roman"/>
                <w:sz w:val="24"/>
                <w:szCs w:val="24"/>
                <w:lang w:val="en-US"/>
                <w:rPrChange w:id="7094" w:author="Kiên Lê Trung" w:date="2024-12-25T13:54:00Z" w16du:dateUtc="2024-12-25T06:54:00Z">
                  <w:rPr>
                    <w:rFonts w:ascii="Times New Roman" w:eastAsia="Times New Roman" w:hAnsi="Times New Roman" w:cs="Times New Roman"/>
                    <w:sz w:val="26"/>
                    <w:szCs w:val="26"/>
                    <w:lang w:val="en-US"/>
                  </w:rPr>
                </w:rPrChange>
              </w:rPr>
              <w:t xml:space="preserve">sản phẩm </w:t>
            </w:r>
          </w:p>
          <w:p w14:paraId="7F23EC42" w14:textId="77777777" w:rsidR="00DC6007" w:rsidRPr="00476848" w:rsidRDefault="00DC6007" w:rsidP="00034C0F">
            <w:pPr>
              <w:widowControl w:val="0"/>
              <w:ind w:left="94"/>
              <w:rPr>
                <w:rFonts w:ascii="Times New Roman" w:eastAsia="Times New Roman" w:hAnsi="Times New Roman" w:cs="Times New Roman"/>
                <w:sz w:val="24"/>
                <w:szCs w:val="24"/>
                <w:lang w:val="en-US"/>
                <w:rPrChange w:id="7095" w:author="Kiên Lê Trung" w:date="2024-12-25T13:54:00Z" w16du:dateUtc="2024-12-25T06:54:00Z">
                  <w:rPr>
                    <w:rFonts w:ascii="Times New Roman" w:eastAsia="Times New Roman" w:hAnsi="Times New Roman" w:cs="Times New Roman"/>
                    <w:sz w:val="26"/>
                    <w:szCs w:val="26"/>
                    <w:lang w:val="en-US"/>
                  </w:rPr>
                </w:rPrChange>
              </w:rPr>
            </w:pPr>
            <w:r w:rsidRPr="00476848">
              <w:rPr>
                <w:rFonts w:ascii="Times New Roman" w:eastAsia="Times New Roman" w:hAnsi="Times New Roman" w:cs="Times New Roman"/>
                <w:sz w:val="24"/>
                <w:szCs w:val="24"/>
                <w:lang w:val="en-US"/>
                <w:rPrChange w:id="7096" w:author="Kiên Lê Trung" w:date="2024-12-25T13:54:00Z" w16du:dateUtc="2024-12-25T06:54:00Z">
                  <w:rPr>
                    <w:rFonts w:ascii="Times New Roman" w:eastAsia="Times New Roman" w:hAnsi="Times New Roman" w:cs="Times New Roman"/>
                    <w:sz w:val="26"/>
                    <w:szCs w:val="26"/>
                    <w:lang w:val="en-US"/>
                  </w:rPr>
                </w:rPrChange>
              </w:rPr>
              <w:t xml:space="preserve">        6.2.1 Hệ thống hiển thị thông báo chưa nhập đủ thông tin sản phẩm </w:t>
            </w:r>
          </w:p>
          <w:p w14:paraId="650F129D" w14:textId="77777777" w:rsidR="00DC6007" w:rsidRPr="00476848" w:rsidRDefault="00DC6007" w:rsidP="00034C0F">
            <w:pPr>
              <w:widowControl w:val="0"/>
              <w:ind w:left="94"/>
              <w:rPr>
                <w:rFonts w:ascii="Times New Roman" w:eastAsia="Times New Roman" w:hAnsi="Times New Roman" w:cs="Times New Roman"/>
                <w:sz w:val="24"/>
                <w:szCs w:val="24"/>
                <w:lang w:val="en-US"/>
                <w:rPrChange w:id="7097" w:author="Kiên Lê Trung" w:date="2024-12-25T13:54:00Z" w16du:dateUtc="2024-12-25T06:54:00Z">
                  <w:rPr>
                    <w:rFonts w:ascii="Times New Roman" w:eastAsia="Times New Roman" w:hAnsi="Times New Roman" w:cs="Times New Roman"/>
                    <w:sz w:val="26"/>
                    <w:szCs w:val="26"/>
                    <w:lang w:val="en-US"/>
                  </w:rPr>
                </w:rPrChange>
              </w:rPr>
            </w:pPr>
            <w:r w:rsidRPr="00476848">
              <w:rPr>
                <w:rFonts w:ascii="Times New Roman" w:eastAsia="Times New Roman" w:hAnsi="Times New Roman" w:cs="Times New Roman"/>
                <w:sz w:val="24"/>
                <w:szCs w:val="24"/>
                <w:lang w:val="en-US"/>
                <w:rPrChange w:id="7098" w:author="Kiên Lê Trung" w:date="2024-12-25T13:54:00Z" w16du:dateUtc="2024-12-25T06:54:00Z">
                  <w:rPr>
                    <w:rFonts w:ascii="Times New Roman" w:eastAsia="Times New Roman" w:hAnsi="Times New Roman" w:cs="Times New Roman"/>
                    <w:sz w:val="26"/>
                    <w:szCs w:val="26"/>
                    <w:lang w:val="en-US"/>
                  </w:rPr>
                </w:rPrChange>
              </w:rPr>
              <w:t xml:space="preserve">        6.2.2 Người bán </w:t>
            </w:r>
            <w:r w:rsidR="0034303E" w:rsidRPr="00476848">
              <w:rPr>
                <w:rFonts w:ascii="Times New Roman" w:eastAsia="Times New Roman" w:hAnsi="Times New Roman" w:cs="Times New Roman"/>
                <w:sz w:val="24"/>
                <w:szCs w:val="24"/>
                <w:lang w:val="en-US"/>
                <w:rPrChange w:id="7099" w:author="Kiên Lê Trung" w:date="2024-12-25T13:54:00Z" w16du:dateUtc="2024-12-25T06:54:00Z">
                  <w:rPr>
                    <w:rFonts w:ascii="Times New Roman" w:eastAsia="Times New Roman" w:hAnsi="Times New Roman" w:cs="Times New Roman"/>
                    <w:sz w:val="26"/>
                    <w:szCs w:val="26"/>
                    <w:lang w:val="en-US"/>
                  </w:rPr>
                </w:rPrChange>
              </w:rPr>
              <w:t xml:space="preserve">nhập những thông tin còn thiếu và làm các bước tiếp </w:t>
            </w:r>
          </w:p>
          <w:p w14:paraId="775A862D" w14:textId="2486160C" w:rsidR="00F260F8" w:rsidRPr="00476848" w:rsidRDefault="00F260F8" w:rsidP="00034C0F">
            <w:pPr>
              <w:widowControl w:val="0"/>
              <w:ind w:left="94"/>
              <w:rPr>
                <w:rFonts w:ascii="Times New Roman" w:eastAsia="Times New Roman" w:hAnsi="Times New Roman" w:cs="Times New Roman"/>
                <w:sz w:val="24"/>
                <w:szCs w:val="24"/>
                <w:lang w:val="en-US"/>
                <w:rPrChange w:id="7100" w:author="Kiên Lê Trung" w:date="2024-12-25T13:54:00Z" w16du:dateUtc="2024-12-25T06:54:00Z">
                  <w:rPr>
                    <w:rFonts w:ascii="Times New Roman" w:eastAsia="Times New Roman" w:hAnsi="Times New Roman" w:cs="Times New Roman"/>
                    <w:sz w:val="26"/>
                    <w:szCs w:val="26"/>
                    <w:lang w:val="en-US"/>
                  </w:rPr>
                </w:rPrChange>
              </w:rPr>
            </w:pPr>
            <w:r w:rsidRPr="00476848">
              <w:rPr>
                <w:rFonts w:ascii="Times New Roman" w:eastAsia="Times New Roman" w:hAnsi="Times New Roman" w:cs="Times New Roman"/>
                <w:sz w:val="24"/>
                <w:szCs w:val="24"/>
                <w:lang w:val="en-US"/>
                <w:rPrChange w:id="7101" w:author="Kiên Lê Trung" w:date="2024-12-25T13:54:00Z" w16du:dateUtc="2024-12-25T06:54:00Z">
                  <w:rPr>
                    <w:rFonts w:ascii="Times New Roman" w:eastAsia="Times New Roman" w:hAnsi="Times New Roman" w:cs="Times New Roman"/>
                    <w:sz w:val="26"/>
                    <w:szCs w:val="26"/>
                    <w:lang w:val="en-US"/>
                  </w:rPr>
                </w:rPrChange>
              </w:rPr>
              <w:t xml:space="preserve">                 theo</w:t>
            </w:r>
          </w:p>
          <w:p w14:paraId="7F1B335F" w14:textId="77777777" w:rsidR="00F260F8" w:rsidRPr="00476848" w:rsidRDefault="00F260F8" w:rsidP="00034C0F">
            <w:pPr>
              <w:widowControl w:val="0"/>
              <w:ind w:left="94"/>
              <w:rPr>
                <w:rFonts w:ascii="Times New Roman" w:eastAsia="Times New Roman" w:hAnsi="Times New Roman" w:cs="Times New Roman"/>
                <w:sz w:val="24"/>
                <w:szCs w:val="24"/>
                <w:lang w:val="en-US"/>
                <w:rPrChange w:id="7102" w:author="Kiên Lê Trung" w:date="2024-12-25T13:54:00Z" w16du:dateUtc="2024-12-25T06:54:00Z">
                  <w:rPr>
                    <w:rFonts w:ascii="Times New Roman" w:eastAsia="Times New Roman" w:hAnsi="Times New Roman" w:cs="Times New Roman"/>
                    <w:sz w:val="26"/>
                    <w:szCs w:val="26"/>
                    <w:lang w:val="en-US"/>
                  </w:rPr>
                </w:rPrChange>
              </w:rPr>
            </w:pPr>
            <w:r w:rsidRPr="00476848">
              <w:rPr>
                <w:rFonts w:ascii="Times New Roman" w:eastAsia="Times New Roman" w:hAnsi="Times New Roman" w:cs="Times New Roman"/>
                <w:sz w:val="24"/>
                <w:szCs w:val="24"/>
                <w:lang w:val="en-US"/>
                <w:rPrChange w:id="7103" w:author="Kiên Lê Trung" w:date="2024-12-25T13:54:00Z" w16du:dateUtc="2024-12-25T06:54:00Z">
                  <w:rPr>
                    <w:rFonts w:ascii="Times New Roman" w:eastAsia="Times New Roman" w:hAnsi="Times New Roman" w:cs="Times New Roman"/>
                    <w:sz w:val="26"/>
                    <w:szCs w:val="26"/>
                    <w:lang w:val="en-US"/>
                  </w:rPr>
                </w:rPrChange>
              </w:rPr>
              <w:t xml:space="preserve">   </w:t>
            </w:r>
            <w:r w:rsidR="007366C1" w:rsidRPr="00476848">
              <w:rPr>
                <w:rFonts w:ascii="Times New Roman" w:eastAsia="Times New Roman" w:hAnsi="Times New Roman" w:cs="Times New Roman"/>
                <w:sz w:val="24"/>
                <w:szCs w:val="24"/>
                <w:lang w:val="en-US"/>
                <w:rPrChange w:id="7104" w:author="Kiên Lê Trung" w:date="2024-12-25T13:54:00Z" w16du:dateUtc="2024-12-25T06:54:00Z">
                  <w:rPr>
                    <w:rFonts w:ascii="Times New Roman" w:eastAsia="Times New Roman" w:hAnsi="Times New Roman" w:cs="Times New Roman"/>
                    <w:sz w:val="26"/>
                    <w:szCs w:val="26"/>
                    <w:lang w:val="en-US"/>
                  </w:rPr>
                </w:rPrChange>
              </w:rPr>
              <w:t xml:space="preserve"> </w:t>
            </w:r>
            <w:r w:rsidR="00F63115" w:rsidRPr="00476848">
              <w:rPr>
                <w:rFonts w:ascii="Times New Roman" w:eastAsia="Times New Roman" w:hAnsi="Times New Roman" w:cs="Times New Roman"/>
                <w:sz w:val="24"/>
                <w:szCs w:val="24"/>
                <w:lang w:val="en-US"/>
                <w:rPrChange w:id="7105" w:author="Kiên Lê Trung" w:date="2024-12-25T13:54:00Z" w16du:dateUtc="2024-12-25T06:54:00Z">
                  <w:rPr>
                    <w:rFonts w:ascii="Times New Roman" w:eastAsia="Times New Roman" w:hAnsi="Times New Roman" w:cs="Times New Roman"/>
                    <w:sz w:val="26"/>
                    <w:szCs w:val="26"/>
                    <w:lang w:val="en-US"/>
                  </w:rPr>
                </w:rPrChange>
              </w:rPr>
              <w:t>6</w:t>
            </w:r>
            <w:r w:rsidR="00AC5327" w:rsidRPr="00476848">
              <w:rPr>
                <w:rFonts w:ascii="Times New Roman" w:eastAsia="Times New Roman" w:hAnsi="Times New Roman" w:cs="Times New Roman"/>
                <w:sz w:val="24"/>
                <w:szCs w:val="24"/>
                <w:lang w:val="en-US"/>
                <w:rPrChange w:id="7106" w:author="Kiên Lê Trung" w:date="2024-12-25T13:54:00Z" w16du:dateUtc="2024-12-25T06:54:00Z">
                  <w:rPr>
                    <w:rFonts w:ascii="Times New Roman" w:eastAsia="Times New Roman" w:hAnsi="Times New Roman" w:cs="Times New Roman"/>
                    <w:sz w:val="26"/>
                    <w:szCs w:val="26"/>
                    <w:lang w:val="en-US"/>
                  </w:rPr>
                </w:rPrChange>
              </w:rPr>
              <w:t>.3 Người bán</w:t>
            </w:r>
            <w:r w:rsidR="001D0595" w:rsidRPr="00476848">
              <w:rPr>
                <w:rFonts w:ascii="Times New Roman" w:eastAsia="Times New Roman" w:hAnsi="Times New Roman" w:cs="Times New Roman"/>
                <w:sz w:val="24"/>
                <w:szCs w:val="24"/>
                <w:lang w:val="en-US"/>
                <w:rPrChange w:id="7107" w:author="Kiên Lê Trung" w:date="2024-12-25T13:54:00Z" w16du:dateUtc="2024-12-25T06:54:00Z">
                  <w:rPr>
                    <w:rFonts w:ascii="Times New Roman" w:eastAsia="Times New Roman" w:hAnsi="Times New Roman" w:cs="Times New Roman"/>
                    <w:sz w:val="26"/>
                    <w:szCs w:val="26"/>
                    <w:lang w:val="en-US"/>
                  </w:rPr>
                </w:rPrChange>
              </w:rPr>
              <w:t xml:space="preserve"> nhập thông tin sản phẩm không hợp lệ </w:t>
            </w:r>
          </w:p>
          <w:p w14:paraId="5C064582" w14:textId="77777777" w:rsidR="001D0595" w:rsidRPr="00476848" w:rsidRDefault="001D0595" w:rsidP="00034C0F">
            <w:pPr>
              <w:widowControl w:val="0"/>
              <w:ind w:left="94"/>
              <w:rPr>
                <w:rFonts w:ascii="Times New Roman" w:eastAsia="Times New Roman" w:hAnsi="Times New Roman" w:cs="Times New Roman"/>
                <w:sz w:val="24"/>
                <w:szCs w:val="24"/>
                <w:lang w:val="en-US"/>
                <w:rPrChange w:id="7108" w:author="Kiên Lê Trung" w:date="2024-12-25T13:54:00Z" w16du:dateUtc="2024-12-25T06:54:00Z">
                  <w:rPr>
                    <w:rFonts w:ascii="Times New Roman" w:eastAsia="Times New Roman" w:hAnsi="Times New Roman" w:cs="Times New Roman"/>
                    <w:sz w:val="26"/>
                    <w:szCs w:val="26"/>
                    <w:lang w:val="en-US"/>
                  </w:rPr>
                </w:rPrChange>
              </w:rPr>
            </w:pPr>
            <w:r w:rsidRPr="00476848">
              <w:rPr>
                <w:rFonts w:ascii="Times New Roman" w:eastAsia="Times New Roman" w:hAnsi="Times New Roman" w:cs="Times New Roman"/>
                <w:sz w:val="24"/>
                <w:szCs w:val="24"/>
                <w:lang w:val="en-US"/>
                <w:rPrChange w:id="7109" w:author="Kiên Lê Trung" w:date="2024-12-25T13:54:00Z" w16du:dateUtc="2024-12-25T06:54:00Z">
                  <w:rPr>
                    <w:rFonts w:ascii="Times New Roman" w:eastAsia="Times New Roman" w:hAnsi="Times New Roman" w:cs="Times New Roman"/>
                    <w:sz w:val="26"/>
                    <w:szCs w:val="26"/>
                    <w:lang w:val="en-US"/>
                  </w:rPr>
                </w:rPrChange>
              </w:rPr>
              <w:t xml:space="preserve">        6.3.1 Hệ thống hiển thị thông tin sản phẩm không hợp lệ </w:t>
            </w:r>
          </w:p>
          <w:p w14:paraId="2ACA8883" w14:textId="008E6130" w:rsidR="001D0595" w:rsidRPr="00476848" w:rsidRDefault="001D0595" w:rsidP="00034C0F">
            <w:pPr>
              <w:widowControl w:val="0"/>
              <w:ind w:left="94"/>
              <w:rPr>
                <w:rFonts w:ascii="Times New Roman" w:eastAsia="Times New Roman" w:hAnsi="Times New Roman" w:cs="Times New Roman"/>
                <w:sz w:val="24"/>
                <w:szCs w:val="24"/>
                <w:lang w:val="en-US"/>
                <w:rPrChange w:id="7110" w:author="Kiên Lê Trung" w:date="2024-12-25T13:54:00Z" w16du:dateUtc="2024-12-25T06:54:00Z">
                  <w:rPr>
                    <w:rFonts w:ascii="Times New Roman" w:eastAsia="Times New Roman" w:hAnsi="Times New Roman" w:cs="Times New Roman"/>
                    <w:sz w:val="26"/>
                    <w:szCs w:val="26"/>
                    <w:lang w:val="en-US"/>
                  </w:rPr>
                </w:rPrChange>
              </w:rPr>
            </w:pPr>
            <w:r w:rsidRPr="00476848">
              <w:rPr>
                <w:rFonts w:ascii="Times New Roman" w:eastAsia="Times New Roman" w:hAnsi="Times New Roman" w:cs="Times New Roman"/>
                <w:sz w:val="24"/>
                <w:szCs w:val="24"/>
                <w:lang w:val="en-US"/>
                <w:rPrChange w:id="7111" w:author="Kiên Lê Trung" w:date="2024-12-25T13:54:00Z" w16du:dateUtc="2024-12-25T06:54:00Z">
                  <w:rPr>
                    <w:rFonts w:ascii="Times New Roman" w:eastAsia="Times New Roman" w:hAnsi="Times New Roman" w:cs="Times New Roman"/>
                    <w:sz w:val="26"/>
                    <w:szCs w:val="26"/>
                    <w:lang w:val="en-US"/>
                  </w:rPr>
                </w:rPrChange>
              </w:rPr>
              <w:t xml:space="preserve">        </w:t>
            </w:r>
            <w:r w:rsidR="00D2149E" w:rsidRPr="00476848">
              <w:rPr>
                <w:rFonts w:ascii="Times New Roman" w:eastAsia="Times New Roman" w:hAnsi="Times New Roman" w:cs="Times New Roman"/>
                <w:sz w:val="24"/>
                <w:szCs w:val="24"/>
                <w:lang w:val="en-US"/>
                <w:rPrChange w:id="7112" w:author="Kiên Lê Trung" w:date="2024-12-25T13:54:00Z" w16du:dateUtc="2024-12-25T06:54:00Z">
                  <w:rPr>
                    <w:rFonts w:ascii="Times New Roman" w:eastAsia="Times New Roman" w:hAnsi="Times New Roman" w:cs="Times New Roman"/>
                    <w:sz w:val="26"/>
                    <w:szCs w:val="26"/>
                    <w:lang w:val="en-US"/>
                  </w:rPr>
                </w:rPrChange>
              </w:rPr>
              <w:t xml:space="preserve">6.3.2 Người bán chỉnh lại thông tín sản phẩm và </w:t>
            </w:r>
            <w:r w:rsidR="00C73D4D" w:rsidRPr="00476848">
              <w:rPr>
                <w:rFonts w:ascii="Times New Roman" w:eastAsia="Times New Roman" w:hAnsi="Times New Roman" w:cs="Times New Roman"/>
                <w:sz w:val="24"/>
                <w:szCs w:val="24"/>
                <w:lang w:val="en-US"/>
                <w:rPrChange w:id="7113" w:author="Kiên Lê Trung" w:date="2024-12-25T13:54:00Z" w16du:dateUtc="2024-12-25T06:54:00Z">
                  <w:rPr>
                    <w:rFonts w:ascii="Times New Roman" w:eastAsia="Times New Roman" w:hAnsi="Times New Roman" w:cs="Times New Roman"/>
                    <w:sz w:val="26"/>
                    <w:szCs w:val="26"/>
                    <w:lang w:val="en-US"/>
                  </w:rPr>
                </w:rPrChange>
              </w:rPr>
              <w:t>bấm OK</w:t>
            </w:r>
          </w:p>
        </w:tc>
      </w:tr>
    </w:tbl>
    <w:p w14:paraId="571BE80B" w14:textId="04FD9555" w:rsidR="00AC54A5" w:rsidRPr="00115DF8" w:rsidRDefault="00115DF8" w:rsidP="00146533">
      <w:pPr>
        <w:pStyle w:val="Caption"/>
        <w:spacing w:before="240"/>
        <w:rPr>
          <w:rFonts w:eastAsia="Times New Roman" w:cs="Times New Roman"/>
          <w:sz w:val="26"/>
          <w:szCs w:val="26"/>
          <w:lang w:val="en-US"/>
          <w:rPrChange w:id="7114" w:author="Kiên Lê Trung" w:date="2024-12-25T12:55:00Z" w16du:dateUtc="2024-12-25T05:55:00Z">
            <w:rPr>
              <w:rFonts w:ascii="Times New Roman" w:eastAsia="Times New Roman" w:hAnsi="Times New Roman" w:cs="Times New Roman"/>
              <w:sz w:val="26"/>
              <w:szCs w:val="26"/>
            </w:rPr>
          </w:rPrChange>
        </w:rPr>
        <w:pPrChange w:id="7115" w:author="Kiên Lê Trung" w:date="2024-12-25T14:50:00Z" w16du:dateUtc="2024-12-25T07:50:00Z">
          <w:pPr>
            <w:pStyle w:val="ListParagraph"/>
          </w:pPr>
        </w:pPrChange>
      </w:pPr>
      <w:bookmarkStart w:id="7116" w:name="_Toc186028257"/>
      <w:ins w:id="7117" w:author="Kiên Lê Trung" w:date="2024-12-25T12:55:00Z" w16du:dateUtc="2024-12-25T05:55:00Z">
        <w:r>
          <w:t xml:space="preserve">Bảng </w:t>
        </w:r>
      </w:ins>
      <w:ins w:id="7118" w:author="Kiên Lê Trung" w:date="2024-12-25T12:56:00Z" w16du:dateUtc="2024-12-25T05:56:00Z">
        <w:r>
          <w:fldChar w:fldCharType="begin"/>
        </w:r>
        <w:r>
          <w:instrText xml:space="preserve"> STYLEREF 1 \s </w:instrText>
        </w:r>
      </w:ins>
      <w:r>
        <w:fldChar w:fldCharType="separate"/>
      </w:r>
      <w:r>
        <w:rPr>
          <w:noProof/>
        </w:rPr>
        <w:t>2</w:t>
      </w:r>
      <w:ins w:id="7119" w:author="Kiên Lê Trung" w:date="2024-12-25T12:56:00Z" w16du:dateUtc="2024-12-25T05:56:00Z">
        <w:r>
          <w:fldChar w:fldCharType="end"/>
        </w:r>
        <w:r>
          <w:t>.</w:t>
        </w:r>
        <w:r>
          <w:fldChar w:fldCharType="begin"/>
        </w:r>
        <w:r>
          <w:instrText xml:space="preserve"> SEQ Bảng \* ARABIC \s 1 </w:instrText>
        </w:r>
      </w:ins>
      <w:r>
        <w:fldChar w:fldCharType="separate"/>
      </w:r>
      <w:ins w:id="7120" w:author="Kiên Lê Trung" w:date="2024-12-26T02:17:00Z" w16du:dateUtc="2024-12-25T19:17:00Z">
        <w:r w:rsidR="00F25160">
          <w:rPr>
            <w:noProof/>
          </w:rPr>
          <w:t>35</w:t>
        </w:r>
      </w:ins>
      <w:ins w:id="7121" w:author="Kiên Lê Trung" w:date="2024-12-25T12:56:00Z" w16du:dateUtc="2024-12-25T05:56:00Z">
        <w:r>
          <w:fldChar w:fldCharType="end"/>
        </w:r>
      </w:ins>
      <w:ins w:id="7122" w:author="Kiên Lê Trung" w:date="2024-12-25T12:55:00Z" w16du:dateUtc="2024-12-25T05:55:00Z">
        <w:r>
          <w:rPr>
            <w:lang w:val="en-US"/>
          </w:rPr>
          <w:t xml:space="preserve"> Kịch bản người bán nh</w:t>
        </w:r>
      </w:ins>
      <w:ins w:id="7123" w:author="Kiên Lê Trung" w:date="2024-12-25T12:56:00Z" w16du:dateUtc="2024-12-25T05:56:00Z">
        <w:r>
          <w:rPr>
            <w:lang w:val="en-US"/>
          </w:rPr>
          <w:t>ập hàng</w:t>
        </w:r>
      </w:ins>
      <w:bookmarkEnd w:id="7116"/>
    </w:p>
    <w:p w14:paraId="527D639D" w14:textId="1A4431AC" w:rsidR="007569A2" w:rsidRPr="00476848" w:rsidRDefault="00AC54A5" w:rsidP="00C60A20">
      <w:pPr>
        <w:pStyle w:val="ListParagraph"/>
        <w:numPr>
          <w:ilvl w:val="0"/>
          <w:numId w:val="127"/>
        </w:numPr>
        <w:spacing w:line="360" w:lineRule="auto"/>
        <w:rPr>
          <w:rFonts w:ascii="Times New Roman" w:hAnsi="Times New Roman" w:cs="Times New Roman"/>
          <w:b/>
          <w:sz w:val="24"/>
          <w:szCs w:val="24"/>
          <w:lang w:val="en-US"/>
          <w:rPrChange w:id="7124" w:author="Kiên Lê Trung" w:date="2024-12-25T13:55:00Z" w16du:dateUtc="2024-12-25T06:55:00Z">
            <w:rPr>
              <w:rFonts w:ascii="Times New Roman" w:hAnsi="Times New Roman" w:cs="Times New Roman"/>
              <w:b/>
              <w:sz w:val="26"/>
              <w:szCs w:val="26"/>
              <w:lang w:val="en-US"/>
            </w:rPr>
          </w:rPrChange>
        </w:rPr>
      </w:pPr>
      <w:r w:rsidRPr="00476848">
        <w:rPr>
          <w:rFonts w:ascii="Times New Roman" w:hAnsi="Times New Roman" w:cs="Times New Roman"/>
          <w:b/>
          <w:sz w:val="24"/>
          <w:szCs w:val="24"/>
          <w:lang w:val="en-US"/>
          <w:rPrChange w:id="7125" w:author="Kiên Lê Trung" w:date="2024-12-25T13:55:00Z" w16du:dateUtc="2024-12-25T06:55:00Z">
            <w:rPr>
              <w:rFonts w:ascii="Times New Roman" w:hAnsi="Times New Roman" w:cs="Times New Roman"/>
              <w:b/>
              <w:sz w:val="26"/>
              <w:szCs w:val="26"/>
              <w:lang w:val="en-US"/>
            </w:rPr>
          </w:rPrChange>
        </w:rPr>
        <w:t xml:space="preserve">Chức năng Quản lý </w:t>
      </w:r>
      <w:r w:rsidR="00980C1E" w:rsidRPr="00476848">
        <w:rPr>
          <w:rFonts w:ascii="Times New Roman" w:hAnsi="Times New Roman" w:cs="Times New Roman"/>
          <w:b/>
          <w:bCs/>
          <w:sz w:val="24"/>
          <w:szCs w:val="24"/>
          <w:lang w:val="en-US"/>
          <w:rPrChange w:id="7126" w:author="Kiên Lê Trung" w:date="2024-12-25T13:55:00Z" w16du:dateUtc="2024-12-25T06:55:00Z">
            <w:rPr>
              <w:rFonts w:ascii="Times New Roman" w:hAnsi="Times New Roman" w:cs="Times New Roman"/>
              <w:b/>
              <w:bCs/>
              <w:sz w:val="26"/>
              <w:szCs w:val="26"/>
              <w:lang w:val="en-US"/>
            </w:rPr>
          </w:rPrChange>
        </w:rPr>
        <w:t xml:space="preserve">nhà cung cấp </w:t>
      </w:r>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980C1E" w:rsidRPr="00476848" w14:paraId="465DFB5B" w14:textId="77777777" w:rsidTr="0020797E">
        <w:tc>
          <w:tcPr>
            <w:tcW w:w="2655" w:type="dxa"/>
            <w:shd w:val="clear" w:color="auto" w:fill="auto"/>
            <w:tcMar>
              <w:top w:w="100" w:type="dxa"/>
              <w:left w:w="100" w:type="dxa"/>
              <w:bottom w:w="100" w:type="dxa"/>
              <w:right w:w="100" w:type="dxa"/>
            </w:tcMar>
          </w:tcPr>
          <w:p w14:paraId="62B044F8" w14:textId="37821697" w:rsidR="00980C1E" w:rsidRPr="00476848" w:rsidRDefault="00983677" w:rsidP="0020797E">
            <w:pPr>
              <w:widowControl w:val="0"/>
              <w:spacing w:line="240" w:lineRule="auto"/>
              <w:ind w:left="94"/>
              <w:rPr>
                <w:rFonts w:ascii="Times New Roman" w:eastAsia="Times New Roman" w:hAnsi="Times New Roman" w:cs="Times New Roman"/>
                <w:sz w:val="24"/>
                <w:szCs w:val="24"/>
                <w:rPrChange w:id="7127" w:author="Kiên Lê Trung" w:date="2024-12-25T13:55:00Z" w16du:dateUtc="2024-12-25T06:55: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7128" w:author="Kiên Lê Trung" w:date="2024-12-25T13:55:00Z" w16du:dateUtc="2024-12-25T06:55:00Z">
                  <w:rPr>
                    <w:rFonts w:ascii="Times New Roman" w:eastAsia="Times New Roman" w:hAnsi="Times New Roman" w:cs="Times New Roman"/>
                    <w:sz w:val="26"/>
                    <w:szCs w:val="26"/>
                  </w:rPr>
                </w:rPrChange>
              </w:rPr>
              <w:t>Usecase</w:t>
            </w:r>
          </w:p>
        </w:tc>
        <w:tc>
          <w:tcPr>
            <w:tcW w:w="5625" w:type="dxa"/>
            <w:shd w:val="clear" w:color="auto" w:fill="auto"/>
            <w:tcMar>
              <w:top w:w="100" w:type="dxa"/>
              <w:left w:w="100" w:type="dxa"/>
              <w:bottom w:w="100" w:type="dxa"/>
              <w:right w:w="100" w:type="dxa"/>
            </w:tcMar>
          </w:tcPr>
          <w:p w14:paraId="1F52CBB7" w14:textId="0D133FF9" w:rsidR="00980C1E" w:rsidRPr="00476848" w:rsidRDefault="00980C1E" w:rsidP="0020797E">
            <w:pPr>
              <w:widowControl w:val="0"/>
              <w:spacing w:line="240" w:lineRule="auto"/>
              <w:rPr>
                <w:rFonts w:ascii="Times New Roman" w:eastAsia="Times New Roman" w:hAnsi="Times New Roman" w:cs="Times New Roman"/>
                <w:sz w:val="24"/>
                <w:szCs w:val="24"/>
                <w:lang w:val="en-US"/>
                <w:rPrChange w:id="7129" w:author="Kiên Lê Trung" w:date="2024-12-25T13:55:00Z" w16du:dateUtc="2024-12-25T06:55:00Z">
                  <w:rPr>
                    <w:rFonts w:ascii="Times New Roman" w:eastAsia="Times New Roman" w:hAnsi="Times New Roman" w:cs="Times New Roman"/>
                    <w:sz w:val="26"/>
                    <w:szCs w:val="26"/>
                    <w:lang w:val="en-US"/>
                  </w:rPr>
                </w:rPrChange>
              </w:rPr>
            </w:pPr>
            <w:r w:rsidRPr="00476848">
              <w:rPr>
                <w:rFonts w:ascii="Times New Roman" w:eastAsia="Times New Roman" w:hAnsi="Times New Roman" w:cs="Times New Roman"/>
                <w:sz w:val="24"/>
                <w:szCs w:val="24"/>
                <w:lang w:val="en-US"/>
                <w:rPrChange w:id="7130" w:author="Kiên Lê Trung" w:date="2024-12-25T13:55:00Z" w16du:dateUtc="2024-12-25T06:55:00Z">
                  <w:rPr>
                    <w:rFonts w:ascii="Times New Roman" w:eastAsia="Times New Roman" w:hAnsi="Times New Roman" w:cs="Times New Roman"/>
                    <w:sz w:val="26"/>
                    <w:szCs w:val="26"/>
                    <w:lang w:val="en-US"/>
                  </w:rPr>
                </w:rPrChange>
              </w:rPr>
              <w:t>Quản lý nhà cung cấp</w:t>
            </w:r>
          </w:p>
        </w:tc>
      </w:tr>
      <w:tr w:rsidR="00980C1E" w:rsidRPr="00476848" w14:paraId="2E1BBB3C" w14:textId="77777777" w:rsidTr="0020797E">
        <w:tc>
          <w:tcPr>
            <w:tcW w:w="2655" w:type="dxa"/>
            <w:shd w:val="clear" w:color="auto" w:fill="auto"/>
            <w:tcMar>
              <w:top w:w="100" w:type="dxa"/>
              <w:left w:w="100" w:type="dxa"/>
              <w:bottom w:w="100" w:type="dxa"/>
              <w:right w:w="100" w:type="dxa"/>
            </w:tcMar>
          </w:tcPr>
          <w:p w14:paraId="1E809DAA" w14:textId="77777777" w:rsidR="00980C1E" w:rsidRPr="00476848" w:rsidRDefault="00980C1E" w:rsidP="0020797E">
            <w:pPr>
              <w:widowControl w:val="0"/>
              <w:spacing w:line="240" w:lineRule="auto"/>
              <w:ind w:left="94"/>
              <w:rPr>
                <w:rFonts w:ascii="Times New Roman" w:eastAsia="Times New Roman" w:hAnsi="Times New Roman" w:cs="Times New Roman"/>
                <w:sz w:val="24"/>
                <w:szCs w:val="24"/>
                <w:rPrChange w:id="7131" w:author="Kiên Lê Trung" w:date="2024-12-25T13:55:00Z" w16du:dateUtc="2024-12-25T06:55: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7132" w:author="Kiên Lê Trung" w:date="2024-12-25T13:55:00Z" w16du:dateUtc="2024-12-25T06:55:00Z">
                  <w:rPr>
                    <w:rFonts w:ascii="Times New Roman" w:eastAsia="Times New Roman" w:hAnsi="Times New Roman" w:cs="Times New Roman"/>
                    <w:sz w:val="26"/>
                    <w:szCs w:val="26"/>
                  </w:rPr>
                </w:rPrChange>
              </w:rPr>
              <w:t>Actor</w:t>
            </w:r>
          </w:p>
        </w:tc>
        <w:tc>
          <w:tcPr>
            <w:tcW w:w="5625" w:type="dxa"/>
            <w:shd w:val="clear" w:color="auto" w:fill="auto"/>
            <w:tcMar>
              <w:top w:w="100" w:type="dxa"/>
              <w:left w:w="100" w:type="dxa"/>
              <w:bottom w:w="100" w:type="dxa"/>
              <w:right w:w="100" w:type="dxa"/>
            </w:tcMar>
          </w:tcPr>
          <w:p w14:paraId="472D40CC" w14:textId="77777777" w:rsidR="00980C1E" w:rsidRPr="00476848" w:rsidRDefault="00980C1E" w:rsidP="0020797E">
            <w:pPr>
              <w:widowControl w:val="0"/>
              <w:spacing w:line="240" w:lineRule="auto"/>
              <w:rPr>
                <w:rFonts w:ascii="Times New Roman" w:eastAsia="Times New Roman" w:hAnsi="Times New Roman" w:cs="Times New Roman"/>
                <w:sz w:val="24"/>
                <w:szCs w:val="24"/>
                <w:rPrChange w:id="7133" w:author="Kiên Lê Trung" w:date="2024-12-25T13:55:00Z" w16du:dateUtc="2024-12-25T06:55: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7134" w:author="Kiên Lê Trung" w:date="2024-12-25T13:55:00Z" w16du:dateUtc="2024-12-25T06:55:00Z">
                  <w:rPr>
                    <w:rFonts w:ascii="Times New Roman" w:eastAsia="Times New Roman" w:hAnsi="Times New Roman" w:cs="Times New Roman"/>
                    <w:sz w:val="26"/>
                    <w:szCs w:val="26"/>
                  </w:rPr>
                </w:rPrChange>
              </w:rPr>
              <w:t>Người bán</w:t>
            </w:r>
          </w:p>
        </w:tc>
      </w:tr>
      <w:tr w:rsidR="00980C1E" w:rsidRPr="00476848" w14:paraId="192658CA" w14:textId="77777777" w:rsidTr="0020797E">
        <w:tc>
          <w:tcPr>
            <w:tcW w:w="2655" w:type="dxa"/>
            <w:shd w:val="clear" w:color="auto" w:fill="auto"/>
            <w:tcMar>
              <w:top w:w="100" w:type="dxa"/>
              <w:left w:w="100" w:type="dxa"/>
              <w:bottom w:w="100" w:type="dxa"/>
              <w:right w:w="100" w:type="dxa"/>
            </w:tcMar>
          </w:tcPr>
          <w:p w14:paraId="78EAC090" w14:textId="77777777" w:rsidR="00980C1E" w:rsidRPr="00476848" w:rsidRDefault="00980C1E" w:rsidP="0020797E">
            <w:pPr>
              <w:widowControl w:val="0"/>
              <w:spacing w:line="240" w:lineRule="auto"/>
              <w:ind w:left="94"/>
              <w:rPr>
                <w:rFonts w:ascii="Times New Roman" w:eastAsia="Times New Roman" w:hAnsi="Times New Roman" w:cs="Times New Roman"/>
                <w:sz w:val="24"/>
                <w:szCs w:val="24"/>
                <w:rPrChange w:id="7135" w:author="Kiên Lê Trung" w:date="2024-12-25T13:55:00Z" w16du:dateUtc="2024-12-25T06:55: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7136" w:author="Kiên Lê Trung" w:date="2024-12-25T13:55:00Z" w16du:dateUtc="2024-12-25T06:55:00Z">
                  <w:rPr>
                    <w:rFonts w:ascii="Times New Roman" w:eastAsia="Times New Roman" w:hAnsi="Times New Roman" w:cs="Times New Roman"/>
                    <w:sz w:val="26"/>
                    <w:szCs w:val="26"/>
                  </w:rPr>
                </w:rPrChange>
              </w:rPr>
              <w:t>Tiền điều kiện</w:t>
            </w:r>
          </w:p>
        </w:tc>
        <w:tc>
          <w:tcPr>
            <w:tcW w:w="5625" w:type="dxa"/>
            <w:shd w:val="clear" w:color="auto" w:fill="auto"/>
            <w:tcMar>
              <w:top w:w="100" w:type="dxa"/>
              <w:left w:w="100" w:type="dxa"/>
              <w:bottom w:w="100" w:type="dxa"/>
              <w:right w:w="100" w:type="dxa"/>
            </w:tcMar>
          </w:tcPr>
          <w:p w14:paraId="60EA575C" w14:textId="77777777" w:rsidR="00980C1E" w:rsidRPr="00476848" w:rsidRDefault="00980C1E" w:rsidP="0020797E">
            <w:pPr>
              <w:widowControl w:val="0"/>
              <w:spacing w:line="240" w:lineRule="auto"/>
              <w:rPr>
                <w:rFonts w:ascii="Times New Roman" w:eastAsia="Times New Roman" w:hAnsi="Times New Roman" w:cs="Times New Roman"/>
                <w:sz w:val="24"/>
                <w:szCs w:val="24"/>
                <w:rPrChange w:id="7137" w:author="Kiên Lê Trung" w:date="2024-12-25T13:55:00Z" w16du:dateUtc="2024-12-25T06:55: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7138" w:author="Kiên Lê Trung" w:date="2024-12-25T13:55:00Z" w16du:dateUtc="2024-12-25T06:55:00Z">
                  <w:rPr>
                    <w:rFonts w:ascii="Times New Roman" w:eastAsia="Times New Roman" w:hAnsi="Times New Roman" w:cs="Times New Roman"/>
                    <w:sz w:val="26"/>
                    <w:szCs w:val="26"/>
                  </w:rPr>
                </w:rPrChange>
              </w:rPr>
              <w:t>Người bán đã đăng nhập thành công vào hệ thống</w:t>
            </w:r>
          </w:p>
        </w:tc>
      </w:tr>
      <w:tr w:rsidR="00980C1E" w:rsidRPr="00476848" w14:paraId="3950B2C4" w14:textId="77777777" w:rsidTr="0020797E">
        <w:tc>
          <w:tcPr>
            <w:tcW w:w="2655" w:type="dxa"/>
            <w:shd w:val="clear" w:color="auto" w:fill="auto"/>
            <w:tcMar>
              <w:top w:w="100" w:type="dxa"/>
              <w:left w:w="100" w:type="dxa"/>
              <w:bottom w:w="100" w:type="dxa"/>
              <w:right w:w="100" w:type="dxa"/>
            </w:tcMar>
          </w:tcPr>
          <w:p w14:paraId="6F28F43A" w14:textId="77777777" w:rsidR="00980C1E" w:rsidRPr="00476848" w:rsidRDefault="00980C1E" w:rsidP="0020797E">
            <w:pPr>
              <w:widowControl w:val="0"/>
              <w:spacing w:before="3" w:line="240" w:lineRule="auto"/>
              <w:ind w:left="141"/>
              <w:rPr>
                <w:rFonts w:ascii="Times New Roman" w:eastAsia="Times New Roman" w:hAnsi="Times New Roman" w:cs="Times New Roman"/>
                <w:sz w:val="24"/>
                <w:szCs w:val="24"/>
                <w:rPrChange w:id="7139" w:author="Kiên Lê Trung" w:date="2024-12-25T13:55:00Z" w16du:dateUtc="2024-12-25T06:55: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7140" w:author="Kiên Lê Trung" w:date="2024-12-25T13:55:00Z" w16du:dateUtc="2024-12-25T06:55:00Z">
                  <w:rPr>
                    <w:rFonts w:ascii="Times New Roman" w:eastAsia="Times New Roman" w:hAnsi="Times New Roman" w:cs="Times New Roman"/>
                    <w:sz w:val="26"/>
                    <w:szCs w:val="26"/>
                  </w:rPr>
                </w:rPrChange>
              </w:rPr>
              <w:t>Hậu điều kiện</w:t>
            </w:r>
          </w:p>
        </w:tc>
        <w:tc>
          <w:tcPr>
            <w:tcW w:w="5625" w:type="dxa"/>
            <w:shd w:val="clear" w:color="auto" w:fill="auto"/>
            <w:tcMar>
              <w:top w:w="100" w:type="dxa"/>
              <w:left w:w="100" w:type="dxa"/>
              <w:bottom w:w="100" w:type="dxa"/>
              <w:right w:w="100" w:type="dxa"/>
            </w:tcMar>
          </w:tcPr>
          <w:p w14:paraId="112E53C7" w14:textId="15AF0D44" w:rsidR="00980C1E" w:rsidRPr="00476848" w:rsidRDefault="00980C1E" w:rsidP="0020797E">
            <w:pPr>
              <w:spacing w:line="240" w:lineRule="auto"/>
              <w:rPr>
                <w:rFonts w:ascii="Times New Roman" w:eastAsia="Times New Roman" w:hAnsi="Times New Roman" w:cs="Times New Roman"/>
                <w:sz w:val="24"/>
                <w:szCs w:val="24"/>
                <w:lang w:val="en-US"/>
                <w:rPrChange w:id="7141" w:author="Kiên Lê Trung" w:date="2024-12-25T13:55:00Z" w16du:dateUtc="2024-12-25T06:55:00Z">
                  <w:rPr>
                    <w:rFonts w:ascii="Times New Roman" w:eastAsia="Times New Roman" w:hAnsi="Times New Roman" w:cs="Times New Roman"/>
                    <w:sz w:val="26"/>
                    <w:szCs w:val="26"/>
                    <w:lang w:val="en-US"/>
                  </w:rPr>
                </w:rPrChange>
              </w:rPr>
            </w:pPr>
            <w:r w:rsidRPr="00476848">
              <w:rPr>
                <w:rFonts w:ascii="Times New Roman" w:eastAsia="Times New Roman" w:hAnsi="Times New Roman" w:cs="Times New Roman"/>
                <w:sz w:val="24"/>
                <w:szCs w:val="24"/>
                <w:rPrChange w:id="7142" w:author="Kiên Lê Trung" w:date="2024-12-25T13:55:00Z" w16du:dateUtc="2024-12-25T06:55:00Z">
                  <w:rPr>
                    <w:rFonts w:ascii="Times New Roman" w:eastAsia="Times New Roman" w:hAnsi="Times New Roman" w:cs="Times New Roman"/>
                    <w:sz w:val="26"/>
                    <w:szCs w:val="26"/>
                  </w:rPr>
                </w:rPrChange>
              </w:rPr>
              <w:t xml:space="preserve">Người bán </w:t>
            </w:r>
            <w:r w:rsidR="00570DB9" w:rsidRPr="00476848">
              <w:rPr>
                <w:rFonts w:ascii="Times New Roman" w:eastAsia="Times New Roman" w:hAnsi="Times New Roman" w:cs="Times New Roman"/>
                <w:sz w:val="24"/>
                <w:szCs w:val="24"/>
                <w:lang w:val="en-US"/>
                <w:rPrChange w:id="7143" w:author="Kiên Lê Trung" w:date="2024-12-25T13:55:00Z" w16du:dateUtc="2024-12-25T06:55:00Z">
                  <w:rPr>
                    <w:rFonts w:ascii="Times New Roman" w:eastAsia="Times New Roman" w:hAnsi="Times New Roman" w:cs="Times New Roman"/>
                    <w:sz w:val="26"/>
                    <w:szCs w:val="26"/>
                    <w:lang w:val="en-US"/>
                  </w:rPr>
                </w:rPrChange>
              </w:rPr>
              <w:t xml:space="preserve">thêm nhà cung cấp </w:t>
            </w:r>
            <w:r w:rsidR="00D37A33" w:rsidRPr="00476848">
              <w:rPr>
                <w:rFonts w:ascii="Times New Roman" w:eastAsia="Times New Roman" w:hAnsi="Times New Roman" w:cs="Times New Roman"/>
                <w:sz w:val="24"/>
                <w:szCs w:val="24"/>
                <w:lang w:val="en-US"/>
                <w:rPrChange w:id="7144" w:author="Kiên Lê Trung" w:date="2024-12-25T13:55:00Z" w16du:dateUtc="2024-12-25T06:55:00Z">
                  <w:rPr>
                    <w:rFonts w:ascii="Times New Roman" w:eastAsia="Times New Roman" w:hAnsi="Times New Roman" w:cs="Times New Roman"/>
                    <w:sz w:val="26"/>
                    <w:szCs w:val="26"/>
                    <w:lang w:val="en-US"/>
                  </w:rPr>
                </w:rPrChange>
              </w:rPr>
              <w:t>thành công</w:t>
            </w:r>
          </w:p>
        </w:tc>
      </w:tr>
      <w:tr w:rsidR="00980C1E" w:rsidRPr="00476848" w14:paraId="22FE8EE7" w14:textId="77777777" w:rsidTr="0020797E">
        <w:trPr>
          <w:trHeight w:val="480"/>
        </w:trPr>
        <w:tc>
          <w:tcPr>
            <w:tcW w:w="8280" w:type="dxa"/>
            <w:gridSpan w:val="2"/>
            <w:shd w:val="clear" w:color="auto" w:fill="auto"/>
            <w:tcMar>
              <w:top w:w="100" w:type="dxa"/>
              <w:left w:w="100" w:type="dxa"/>
              <w:bottom w:w="100" w:type="dxa"/>
              <w:right w:w="100" w:type="dxa"/>
            </w:tcMar>
          </w:tcPr>
          <w:p w14:paraId="67E6C8E4" w14:textId="77777777" w:rsidR="00980C1E" w:rsidRPr="00476848" w:rsidRDefault="00980C1E" w:rsidP="0020797E">
            <w:pPr>
              <w:widowControl w:val="0"/>
              <w:ind w:left="94"/>
              <w:rPr>
                <w:rFonts w:ascii="Times New Roman" w:eastAsia="Times New Roman" w:hAnsi="Times New Roman" w:cs="Times New Roman"/>
                <w:sz w:val="24"/>
                <w:szCs w:val="24"/>
                <w:rPrChange w:id="7145" w:author="Kiên Lê Trung" w:date="2024-12-25T13:55:00Z" w16du:dateUtc="2024-12-25T06:55: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7146" w:author="Kiên Lê Trung" w:date="2024-12-25T13:55:00Z" w16du:dateUtc="2024-12-25T06:55:00Z">
                  <w:rPr>
                    <w:rFonts w:ascii="Times New Roman" w:eastAsia="Times New Roman" w:hAnsi="Times New Roman" w:cs="Times New Roman"/>
                    <w:sz w:val="26"/>
                    <w:szCs w:val="26"/>
                  </w:rPr>
                </w:rPrChange>
              </w:rPr>
              <w:t>Chuỗi sự kiện chính</w:t>
            </w:r>
          </w:p>
          <w:p w14:paraId="1BB5BBCE" w14:textId="77777777" w:rsidR="00980C1E" w:rsidRPr="00476848" w:rsidRDefault="00980C1E" w:rsidP="00980C1E">
            <w:pPr>
              <w:widowControl w:val="0"/>
              <w:numPr>
                <w:ilvl w:val="0"/>
                <w:numId w:val="134"/>
              </w:numPr>
              <w:rPr>
                <w:rFonts w:ascii="Times New Roman" w:eastAsia="Times New Roman" w:hAnsi="Times New Roman" w:cs="Times New Roman"/>
                <w:sz w:val="24"/>
                <w:szCs w:val="24"/>
                <w:rPrChange w:id="7147" w:author="Kiên Lê Trung" w:date="2024-12-25T13:55:00Z" w16du:dateUtc="2024-12-25T06:55: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7148" w:author="Kiên Lê Trung" w:date="2024-12-25T13:55:00Z" w16du:dateUtc="2024-12-25T06:55:00Z">
                  <w:rPr>
                    <w:rFonts w:ascii="Times New Roman" w:eastAsia="Times New Roman" w:hAnsi="Times New Roman" w:cs="Times New Roman"/>
                    <w:sz w:val="26"/>
                    <w:szCs w:val="26"/>
                  </w:rPr>
                </w:rPrChange>
              </w:rPr>
              <w:t xml:space="preserve">Người bán đăng nhập thành công và đang ở Trang chủ </w:t>
            </w:r>
          </w:p>
          <w:p w14:paraId="25F293AC" w14:textId="17A7C8BF" w:rsidR="00980C1E" w:rsidRPr="00476848" w:rsidRDefault="00980C1E" w:rsidP="00980C1E">
            <w:pPr>
              <w:widowControl w:val="0"/>
              <w:numPr>
                <w:ilvl w:val="0"/>
                <w:numId w:val="134"/>
              </w:numPr>
              <w:rPr>
                <w:rFonts w:ascii="Times New Roman" w:eastAsia="Times New Roman" w:hAnsi="Times New Roman" w:cs="Times New Roman"/>
                <w:sz w:val="24"/>
                <w:szCs w:val="24"/>
                <w:rPrChange w:id="7149" w:author="Kiên Lê Trung" w:date="2024-12-25T13:55:00Z" w16du:dateUtc="2024-12-25T06:55: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7150" w:author="Kiên Lê Trung" w:date="2024-12-25T13:55:00Z" w16du:dateUtc="2024-12-25T06:55:00Z">
                  <w:rPr>
                    <w:rFonts w:ascii="Times New Roman" w:eastAsia="Times New Roman" w:hAnsi="Times New Roman" w:cs="Times New Roman"/>
                    <w:sz w:val="26"/>
                    <w:szCs w:val="26"/>
                  </w:rPr>
                </w:rPrChange>
              </w:rPr>
              <w:t xml:space="preserve">Người bán chọn chức năng </w:t>
            </w:r>
            <w:r w:rsidRPr="00476848">
              <w:rPr>
                <w:rFonts w:ascii="Times New Roman" w:eastAsia="Times New Roman" w:hAnsi="Times New Roman" w:cs="Times New Roman"/>
                <w:sz w:val="24"/>
                <w:szCs w:val="24"/>
                <w:lang w:val="en-US"/>
                <w:rPrChange w:id="7151" w:author="Kiên Lê Trung" w:date="2024-12-25T13:55:00Z" w16du:dateUtc="2024-12-25T06:55:00Z">
                  <w:rPr>
                    <w:rFonts w:ascii="Times New Roman" w:eastAsia="Times New Roman" w:hAnsi="Times New Roman" w:cs="Times New Roman"/>
                    <w:sz w:val="26"/>
                    <w:szCs w:val="26"/>
                    <w:lang w:val="en-US"/>
                  </w:rPr>
                </w:rPrChange>
              </w:rPr>
              <w:t xml:space="preserve">Quản lý </w:t>
            </w:r>
            <w:r w:rsidR="004D72FF" w:rsidRPr="00476848">
              <w:rPr>
                <w:rFonts w:ascii="Times New Roman" w:eastAsia="Times New Roman" w:hAnsi="Times New Roman" w:cs="Times New Roman"/>
                <w:sz w:val="24"/>
                <w:szCs w:val="24"/>
                <w:lang w:val="en-US"/>
                <w:rPrChange w:id="7152" w:author="Kiên Lê Trung" w:date="2024-12-25T13:55:00Z" w16du:dateUtc="2024-12-25T06:55:00Z">
                  <w:rPr>
                    <w:rFonts w:ascii="Times New Roman" w:eastAsia="Times New Roman" w:hAnsi="Times New Roman" w:cs="Times New Roman"/>
                    <w:sz w:val="26"/>
                    <w:szCs w:val="26"/>
                    <w:lang w:val="en-US"/>
                  </w:rPr>
                </w:rPrChange>
              </w:rPr>
              <w:t>nhà cung cấp</w:t>
            </w:r>
          </w:p>
          <w:p w14:paraId="6617EC0C" w14:textId="6982D586" w:rsidR="00980C1E" w:rsidRPr="00476848" w:rsidRDefault="00980C1E" w:rsidP="00980C1E">
            <w:pPr>
              <w:widowControl w:val="0"/>
              <w:numPr>
                <w:ilvl w:val="0"/>
                <w:numId w:val="134"/>
              </w:numPr>
              <w:rPr>
                <w:rFonts w:ascii="Times New Roman" w:eastAsia="Times New Roman" w:hAnsi="Times New Roman" w:cs="Times New Roman"/>
                <w:sz w:val="24"/>
                <w:szCs w:val="24"/>
                <w:rPrChange w:id="7153" w:author="Kiên Lê Trung" w:date="2024-12-25T13:55:00Z" w16du:dateUtc="2024-12-25T06:55: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lang w:val="en-US"/>
                <w:rPrChange w:id="7154" w:author="Kiên Lê Trung" w:date="2024-12-25T13:55:00Z" w16du:dateUtc="2024-12-25T06:55:00Z">
                  <w:rPr>
                    <w:rFonts w:ascii="Times New Roman" w:eastAsia="Times New Roman" w:hAnsi="Times New Roman" w:cs="Times New Roman"/>
                    <w:sz w:val="26"/>
                    <w:szCs w:val="26"/>
                    <w:lang w:val="en-US"/>
                  </w:rPr>
                </w:rPrChange>
              </w:rPr>
              <w:t>Hệ thống hiện thị ra giao diện danh sách nhữ</w:t>
            </w:r>
            <w:r w:rsidR="007D3A12" w:rsidRPr="00476848">
              <w:rPr>
                <w:rFonts w:ascii="Times New Roman" w:eastAsia="Times New Roman" w:hAnsi="Times New Roman" w:cs="Times New Roman"/>
                <w:sz w:val="24"/>
                <w:szCs w:val="24"/>
                <w:lang w:val="en-US"/>
                <w:rPrChange w:id="7155" w:author="Kiên Lê Trung" w:date="2024-12-25T13:55:00Z" w16du:dateUtc="2024-12-25T06:55:00Z">
                  <w:rPr>
                    <w:rFonts w:ascii="Times New Roman" w:eastAsia="Times New Roman" w:hAnsi="Times New Roman" w:cs="Times New Roman"/>
                    <w:sz w:val="26"/>
                    <w:szCs w:val="26"/>
                    <w:lang w:val="en-US"/>
                  </w:rPr>
                </w:rPrChange>
              </w:rPr>
              <w:t xml:space="preserve">ng nhà cung cấp </w:t>
            </w:r>
          </w:p>
          <w:p w14:paraId="3EC77BE6" w14:textId="03893D0B" w:rsidR="00980C1E" w:rsidRPr="00476848" w:rsidRDefault="00980C1E" w:rsidP="00980C1E">
            <w:pPr>
              <w:widowControl w:val="0"/>
              <w:numPr>
                <w:ilvl w:val="0"/>
                <w:numId w:val="134"/>
              </w:numPr>
              <w:rPr>
                <w:rFonts w:ascii="Times New Roman" w:eastAsia="Times New Roman" w:hAnsi="Times New Roman" w:cs="Times New Roman"/>
                <w:sz w:val="24"/>
                <w:szCs w:val="24"/>
                <w:rPrChange w:id="7156" w:author="Kiên Lê Trung" w:date="2024-12-25T13:55:00Z" w16du:dateUtc="2024-12-25T06:55: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lang w:val="en-US"/>
                <w:rPrChange w:id="7157" w:author="Kiên Lê Trung" w:date="2024-12-25T13:55:00Z" w16du:dateUtc="2024-12-25T06:55:00Z">
                  <w:rPr>
                    <w:rFonts w:ascii="Times New Roman" w:eastAsia="Times New Roman" w:hAnsi="Times New Roman" w:cs="Times New Roman"/>
                    <w:sz w:val="26"/>
                    <w:szCs w:val="26"/>
                    <w:lang w:val="en-US"/>
                  </w:rPr>
                </w:rPrChange>
              </w:rPr>
              <w:t>Người bán bấm vào Thêm</w:t>
            </w:r>
            <w:r w:rsidR="007D3A12" w:rsidRPr="00476848">
              <w:rPr>
                <w:rFonts w:ascii="Times New Roman" w:eastAsia="Times New Roman" w:hAnsi="Times New Roman" w:cs="Times New Roman"/>
                <w:sz w:val="24"/>
                <w:szCs w:val="24"/>
                <w:lang w:val="en-US"/>
                <w:rPrChange w:id="7158" w:author="Kiên Lê Trung" w:date="2024-12-25T13:55:00Z" w16du:dateUtc="2024-12-25T06:55:00Z">
                  <w:rPr>
                    <w:rFonts w:ascii="Times New Roman" w:eastAsia="Times New Roman" w:hAnsi="Times New Roman" w:cs="Times New Roman"/>
                    <w:sz w:val="26"/>
                    <w:szCs w:val="26"/>
                    <w:lang w:val="en-US"/>
                  </w:rPr>
                </w:rPrChange>
              </w:rPr>
              <w:t xml:space="preserve"> mới</w:t>
            </w:r>
          </w:p>
          <w:p w14:paraId="05E903D8" w14:textId="15F8EC2C" w:rsidR="00980C1E" w:rsidRPr="00476848" w:rsidRDefault="00980C1E" w:rsidP="00980C1E">
            <w:pPr>
              <w:widowControl w:val="0"/>
              <w:numPr>
                <w:ilvl w:val="0"/>
                <w:numId w:val="134"/>
              </w:numPr>
              <w:rPr>
                <w:rFonts w:ascii="Times New Roman" w:eastAsia="Times New Roman" w:hAnsi="Times New Roman" w:cs="Times New Roman"/>
                <w:sz w:val="24"/>
                <w:szCs w:val="24"/>
                <w:rPrChange w:id="7159" w:author="Kiên Lê Trung" w:date="2024-12-25T13:55:00Z" w16du:dateUtc="2024-12-25T06:55: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7160" w:author="Kiên Lê Trung" w:date="2024-12-25T13:55:00Z" w16du:dateUtc="2024-12-25T06:55:00Z">
                  <w:rPr>
                    <w:rFonts w:ascii="Times New Roman" w:eastAsia="Times New Roman" w:hAnsi="Times New Roman" w:cs="Times New Roman"/>
                    <w:sz w:val="26"/>
                    <w:szCs w:val="26"/>
                  </w:rPr>
                </w:rPrChange>
              </w:rPr>
              <w:t xml:space="preserve"> </w:t>
            </w:r>
            <w:r w:rsidRPr="00476848">
              <w:rPr>
                <w:rFonts w:ascii="Times New Roman" w:eastAsia="Times New Roman" w:hAnsi="Times New Roman" w:cs="Times New Roman"/>
                <w:sz w:val="24"/>
                <w:szCs w:val="24"/>
                <w:lang w:val="en-US"/>
                <w:rPrChange w:id="7161" w:author="Kiên Lê Trung" w:date="2024-12-25T13:55:00Z" w16du:dateUtc="2024-12-25T06:55:00Z">
                  <w:rPr>
                    <w:rFonts w:ascii="Times New Roman" w:eastAsia="Times New Roman" w:hAnsi="Times New Roman" w:cs="Times New Roman"/>
                    <w:sz w:val="26"/>
                    <w:szCs w:val="26"/>
                    <w:lang w:val="en-US"/>
                  </w:rPr>
                </w:rPrChange>
              </w:rPr>
              <w:t xml:space="preserve">Hệ thống hiển thị giao diện </w:t>
            </w:r>
            <w:r w:rsidR="007D3A12" w:rsidRPr="00476848">
              <w:rPr>
                <w:rFonts w:ascii="Times New Roman" w:eastAsia="Times New Roman" w:hAnsi="Times New Roman" w:cs="Times New Roman"/>
                <w:sz w:val="24"/>
                <w:szCs w:val="24"/>
                <w:lang w:val="en-US"/>
                <w:rPrChange w:id="7162" w:author="Kiên Lê Trung" w:date="2024-12-25T13:55:00Z" w16du:dateUtc="2024-12-25T06:55:00Z">
                  <w:rPr>
                    <w:rFonts w:ascii="Times New Roman" w:eastAsia="Times New Roman" w:hAnsi="Times New Roman" w:cs="Times New Roman"/>
                    <w:sz w:val="26"/>
                    <w:szCs w:val="26"/>
                    <w:lang w:val="en-US"/>
                  </w:rPr>
                </w:rPrChange>
              </w:rPr>
              <w:t>thêm mới nhà cung cấp</w:t>
            </w:r>
            <w:r w:rsidRPr="00476848">
              <w:rPr>
                <w:rFonts w:ascii="Times New Roman" w:eastAsia="Times New Roman" w:hAnsi="Times New Roman" w:cs="Times New Roman"/>
                <w:sz w:val="24"/>
                <w:szCs w:val="24"/>
                <w:lang w:val="en-US"/>
                <w:rPrChange w:id="7163" w:author="Kiên Lê Trung" w:date="2024-12-25T13:55:00Z" w16du:dateUtc="2024-12-25T06:55:00Z">
                  <w:rPr>
                    <w:rFonts w:ascii="Times New Roman" w:eastAsia="Times New Roman" w:hAnsi="Times New Roman" w:cs="Times New Roman"/>
                    <w:sz w:val="26"/>
                    <w:szCs w:val="26"/>
                    <w:lang w:val="en-US"/>
                  </w:rPr>
                </w:rPrChange>
              </w:rPr>
              <w:t xml:space="preserve"> </w:t>
            </w:r>
          </w:p>
          <w:p w14:paraId="57452E6A" w14:textId="77777777" w:rsidR="00980C1E" w:rsidRPr="00476848" w:rsidRDefault="00980C1E" w:rsidP="00980C1E">
            <w:pPr>
              <w:widowControl w:val="0"/>
              <w:numPr>
                <w:ilvl w:val="0"/>
                <w:numId w:val="134"/>
              </w:numPr>
              <w:rPr>
                <w:rFonts w:ascii="Times New Roman" w:eastAsia="Times New Roman" w:hAnsi="Times New Roman" w:cs="Times New Roman"/>
                <w:sz w:val="24"/>
                <w:szCs w:val="24"/>
                <w:rPrChange w:id="7164" w:author="Kiên Lê Trung" w:date="2024-12-25T13:55:00Z" w16du:dateUtc="2024-12-25T06:55: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lang w:val="en-US"/>
                <w:rPrChange w:id="7165" w:author="Kiên Lê Trung" w:date="2024-12-25T13:55:00Z" w16du:dateUtc="2024-12-25T06:55:00Z">
                  <w:rPr>
                    <w:rFonts w:ascii="Times New Roman" w:eastAsia="Times New Roman" w:hAnsi="Times New Roman" w:cs="Times New Roman"/>
                    <w:sz w:val="26"/>
                    <w:szCs w:val="26"/>
                    <w:lang w:val="en-US"/>
                  </w:rPr>
                </w:rPrChange>
              </w:rPr>
              <w:t>Người bán điền đầy đủ thông tin vào và bấm OK</w:t>
            </w:r>
          </w:p>
          <w:p w14:paraId="14127426" w14:textId="7909A09D" w:rsidR="00980C1E" w:rsidRPr="00476848" w:rsidRDefault="00980C1E" w:rsidP="00980C1E">
            <w:pPr>
              <w:widowControl w:val="0"/>
              <w:numPr>
                <w:ilvl w:val="0"/>
                <w:numId w:val="134"/>
              </w:numPr>
              <w:rPr>
                <w:rFonts w:ascii="Times New Roman" w:eastAsia="Times New Roman" w:hAnsi="Times New Roman" w:cs="Times New Roman"/>
                <w:sz w:val="24"/>
                <w:szCs w:val="24"/>
                <w:rPrChange w:id="7166" w:author="Kiên Lê Trung" w:date="2024-12-25T13:55:00Z" w16du:dateUtc="2024-12-25T06:55: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lang w:val="en-US"/>
                <w:rPrChange w:id="7167" w:author="Kiên Lê Trung" w:date="2024-12-25T13:55:00Z" w16du:dateUtc="2024-12-25T06:55:00Z">
                  <w:rPr>
                    <w:rFonts w:ascii="Times New Roman" w:eastAsia="Times New Roman" w:hAnsi="Times New Roman" w:cs="Times New Roman"/>
                    <w:sz w:val="26"/>
                    <w:szCs w:val="26"/>
                    <w:lang w:val="en-US"/>
                  </w:rPr>
                </w:rPrChange>
              </w:rPr>
              <w:t xml:space="preserve">Hệ thống hiển thị giao diện thông báo </w:t>
            </w:r>
            <w:r w:rsidR="009241C3" w:rsidRPr="00476848">
              <w:rPr>
                <w:rFonts w:ascii="Times New Roman" w:eastAsia="Times New Roman" w:hAnsi="Times New Roman" w:cs="Times New Roman"/>
                <w:sz w:val="24"/>
                <w:szCs w:val="24"/>
                <w:lang w:val="en-US"/>
                <w:rPrChange w:id="7168" w:author="Kiên Lê Trung" w:date="2024-12-25T13:55:00Z" w16du:dateUtc="2024-12-25T06:55:00Z">
                  <w:rPr>
                    <w:rFonts w:ascii="Times New Roman" w:eastAsia="Times New Roman" w:hAnsi="Times New Roman" w:cs="Times New Roman"/>
                    <w:sz w:val="26"/>
                    <w:szCs w:val="26"/>
                    <w:lang w:val="en-US"/>
                  </w:rPr>
                </w:rPrChange>
              </w:rPr>
              <w:t>Thêm mới nhà cung cấp thành công</w:t>
            </w:r>
          </w:p>
        </w:tc>
      </w:tr>
      <w:tr w:rsidR="00980C1E" w:rsidRPr="00476848" w14:paraId="6A1248FA" w14:textId="77777777" w:rsidTr="0020797E">
        <w:trPr>
          <w:trHeight w:val="480"/>
        </w:trPr>
        <w:tc>
          <w:tcPr>
            <w:tcW w:w="8280" w:type="dxa"/>
            <w:gridSpan w:val="2"/>
            <w:shd w:val="clear" w:color="auto" w:fill="auto"/>
            <w:tcMar>
              <w:top w:w="100" w:type="dxa"/>
              <w:left w:w="100" w:type="dxa"/>
              <w:bottom w:w="100" w:type="dxa"/>
              <w:right w:w="100" w:type="dxa"/>
            </w:tcMar>
          </w:tcPr>
          <w:p w14:paraId="1ABCF722" w14:textId="77777777" w:rsidR="00980C1E" w:rsidRPr="00476848" w:rsidRDefault="00980C1E" w:rsidP="0020797E">
            <w:pPr>
              <w:widowControl w:val="0"/>
              <w:ind w:left="94"/>
              <w:rPr>
                <w:rFonts w:ascii="Times New Roman" w:eastAsia="Times New Roman" w:hAnsi="Times New Roman" w:cs="Times New Roman"/>
                <w:sz w:val="24"/>
                <w:szCs w:val="24"/>
                <w:lang w:val="en-US"/>
                <w:rPrChange w:id="7169" w:author="Kiên Lê Trung" w:date="2024-12-25T13:55:00Z" w16du:dateUtc="2024-12-25T06:55:00Z">
                  <w:rPr>
                    <w:rFonts w:ascii="Times New Roman" w:eastAsia="Times New Roman" w:hAnsi="Times New Roman" w:cs="Times New Roman"/>
                    <w:sz w:val="26"/>
                    <w:szCs w:val="26"/>
                    <w:lang w:val="en-US"/>
                  </w:rPr>
                </w:rPrChange>
              </w:rPr>
            </w:pPr>
            <w:r w:rsidRPr="00476848">
              <w:rPr>
                <w:rFonts w:ascii="Times New Roman" w:eastAsia="Times New Roman" w:hAnsi="Times New Roman" w:cs="Times New Roman"/>
                <w:sz w:val="24"/>
                <w:szCs w:val="24"/>
                <w:rPrChange w:id="7170" w:author="Kiên Lê Trung" w:date="2024-12-25T13:55:00Z" w16du:dateUtc="2024-12-25T06:55:00Z">
                  <w:rPr>
                    <w:rFonts w:ascii="Times New Roman" w:eastAsia="Times New Roman" w:hAnsi="Times New Roman" w:cs="Times New Roman"/>
                    <w:sz w:val="26"/>
                    <w:szCs w:val="26"/>
                  </w:rPr>
                </w:rPrChange>
              </w:rPr>
              <w:t>Ngoại lệ:</w:t>
            </w:r>
          </w:p>
          <w:p w14:paraId="3F66E955" w14:textId="7F45AE1A" w:rsidR="00980C1E" w:rsidRPr="00476848" w:rsidRDefault="00980C1E" w:rsidP="009241C3">
            <w:pPr>
              <w:widowControl w:val="0"/>
              <w:ind w:left="94"/>
              <w:rPr>
                <w:rFonts w:ascii="Times New Roman" w:eastAsia="Times New Roman" w:hAnsi="Times New Roman" w:cs="Times New Roman"/>
                <w:sz w:val="24"/>
                <w:szCs w:val="24"/>
                <w:lang w:val="en-US"/>
                <w:rPrChange w:id="7171" w:author="Kiên Lê Trung" w:date="2024-12-25T13:55:00Z" w16du:dateUtc="2024-12-25T06:55:00Z">
                  <w:rPr>
                    <w:rFonts w:ascii="Times New Roman" w:eastAsia="Times New Roman" w:hAnsi="Times New Roman" w:cs="Times New Roman"/>
                    <w:sz w:val="26"/>
                    <w:szCs w:val="26"/>
                    <w:lang w:val="en-US"/>
                  </w:rPr>
                </w:rPrChange>
              </w:rPr>
            </w:pPr>
            <w:r w:rsidRPr="00476848">
              <w:rPr>
                <w:rFonts w:ascii="Times New Roman" w:eastAsia="Times New Roman" w:hAnsi="Times New Roman" w:cs="Times New Roman"/>
                <w:sz w:val="24"/>
                <w:szCs w:val="24"/>
                <w:lang w:val="en-US"/>
                <w:rPrChange w:id="7172" w:author="Kiên Lê Trung" w:date="2024-12-25T13:55:00Z" w16du:dateUtc="2024-12-25T06:55:00Z">
                  <w:rPr>
                    <w:rFonts w:ascii="Times New Roman" w:eastAsia="Times New Roman" w:hAnsi="Times New Roman" w:cs="Times New Roman"/>
                    <w:sz w:val="26"/>
                    <w:szCs w:val="26"/>
                    <w:lang w:val="en-US"/>
                  </w:rPr>
                </w:rPrChange>
              </w:rPr>
              <w:t xml:space="preserve">    </w:t>
            </w:r>
          </w:p>
        </w:tc>
      </w:tr>
    </w:tbl>
    <w:p w14:paraId="5101B52C" w14:textId="77777777" w:rsidR="007569A2" w:rsidDel="00115DF8" w:rsidRDefault="007569A2">
      <w:pPr>
        <w:spacing w:after="240" w:line="290" w:lineRule="auto"/>
        <w:rPr>
          <w:del w:id="7173" w:author="Kiên Lê Trung" w:date="2024-12-25T12:56:00Z" w16du:dateUtc="2024-12-25T05:56:00Z"/>
          <w:rFonts w:ascii="Times New Roman" w:eastAsia="Times New Roman" w:hAnsi="Times New Roman" w:cs="Times New Roman"/>
          <w:b/>
          <w:sz w:val="18"/>
          <w:szCs w:val="18"/>
        </w:rPr>
      </w:pPr>
    </w:p>
    <w:p w14:paraId="3C8EC45C" w14:textId="77777777" w:rsidR="007569A2" w:rsidRPr="00115DF8" w:rsidRDefault="007569A2" w:rsidP="00115DF8">
      <w:pPr>
        <w:rPr>
          <w:lang w:val="en-US"/>
          <w:rPrChange w:id="7174" w:author="Kiên Lê Trung" w:date="2024-12-25T12:56:00Z" w16du:dateUtc="2024-12-25T05:56:00Z">
            <w:rPr/>
          </w:rPrChange>
        </w:rPr>
        <w:pPrChange w:id="7175" w:author="Kiên Lê Trung" w:date="2024-12-25T12:56:00Z" w16du:dateUtc="2024-12-25T05:56:00Z">
          <w:pPr>
            <w:pStyle w:val="ListParagraph"/>
          </w:pPr>
        </w:pPrChange>
      </w:pPr>
    </w:p>
    <w:p w14:paraId="326DC100" w14:textId="7CBC80D3" w:rsidR="007569A2" w:rsidRPr="00115DF8" w:rsidRDefault="00115DF8" w:rsidP="00115DF8">
      <w:pPr>
        <w:pStyle w:val="Caption"/>
        <w:rPr>
          <w:rFonts w:eastAsia="Times New Roman" w:cs="Times New Roman"/>
          <w:sz w:val="26"/>
          <w:szCs w:val="26"/>
          <w:lang w:val="en-US"/>
          <w:rPrChange w:id="7176" w:author="Kiên Lê Trung" w:date="2024-12-25T12:56:00Z" w16du:dateUtc="2024-12-25T05:56:00Z">
            <w:rPr>
              <w:rFonts w:ascii="Times New Roman" w:eastAsia="Times New Roman" w:hAnsi="Times New Roman" w:cs="Times New Roman"/>
              <w:sz w:val="26"/>
              <w:szCs w:val="26"/>
            </w:rPr>
          </w:rPrChange>
        </w:rPr>
        <w:pPrChange w:id="7177" w:author="Kiên Lê Trung" w:date="2024-12-25T12:56:00Z" w16du:dateUtc="2024-12-25T05:56:00Z">
          <w:pPr>
            <w:spacing w:after="240" w:line="290" w:lineRule="auto"/>
          </w:pPr>
        </w:pPrChange>
      </w:pPr>
      <w:bookmarkStart w:id="7178" w:name="_Toc186028258"/>
      <w:ins w:id="7179" w:author="Kiên Lê Trung" w:date="2024-12-25T12:56:00Z" w16du:dateUtc="2024-12-25T05:56:00Z">
        <w:r>
          <w:t xml:space="preserve">Bảng </w:t>
        </w:r>
        <w:r>
          <w:fldChar w:fldCharType="begin"/>
        </w:r>
        <w:r>
          <w:instrText xml:space="preserve"> STYLEREF 1 \s </w:instrText>
        </w:r>
      </w:ins>
      <w:r>
        <w:fldChar w:fldCharType="separate"/>
      </w:r>
      <w:r>
        <w:rPr>
          <w:noProof/>
        </w:rPr>
        <w:t>2</w:t>
      </w:r>
      <w:ins w:id="7180" w:author="Kiên Lê Trung" w:date="2024-12-25T12:56:00Z" w16du:dateUtc="2024-12-25T05:56:00Z">
        <w:r>
          <w:fldChar w:fldCharType="end"/>
        </w:r>
        <w:r>
          <w:t>.</w:t>
        </w:r>
        <w:r>
          <w:fldChar w:fldCharType="begin"/>
        </w:r>
        <w:r>
          <w:instrText xml:space="preserve"> SEQ Bảng \* ARABIC \s 1 </w:instrText>
        </w:r>
      </w:ins>
      <w:r>
        <w:fldChar w:fldCharType="separate"/>
      </w:r>
      <w:ins w:id="7181" w:author="Kiên Lê Trung" w:date="2024-12-26T02:17:00Z" w16du:dateUtc="2024-12-25T19:17:00Z">
        <w:r w:rsidR="00F25160">
          <w:rPr>
            <w:noProof/>
          </w:rPr>
          <w:t>36</w:t>
        </w:r>
      </w:ins>
      <w:ins w:id="7182" w:author="Kiên Lê Trung" w:date="2024-12-25T12:56:00Z" w16du:dateUtc="2024-12-25T05:56:00Z">
        <w:r>
          <w:fldChar w:fldCharType="end"/>
        </w:r>
        <w:r>
          <w:rPr>
            <w:lang w:val="en-US"/>
          </w:rPr>
          <w:t xml:space="preserve"> Kịch bản người bán thêm nhà cung cấp</w:t>
        </w:r>
        <w:bookmarkEnd w:id="7178"/>
        <w:r>
          <w:rPr>
            <w:lang w:val="en-US"/>
          </w:rPr>
          <w:t xml:space="preserve"> </w:t>
        </w:r>
      </w:ins>
    </w:p>
    <w:p w14:paraId="7FF8D82A" w14:textId="77777777" w:rsidR="007569A2" w:rsidDel="001A024E" w:rsidRDefault="00CE686F">
      <w:pPr>
        <w:pStyle w:val="Heading3"/>
        <w:spacing w:line="290" w:lineRule="auto"/>
        <w:ind w:right="80"/>
        <w:rPr>
          <w:del w:id="7183" w:author="Kiên Lê Trung" w:date="2024-12-25T12:58:00Z" w16du:dateUtc="2024-12-25T05:58:00Z"/>
        </w:rPr>
      </w:pPr>
      <w:bookmarkStart w:id="7184" w:name="_Toc185954683"/>
      <w:bookmarkStart w:id="7185" w:name="_Toc185955157"/>
      <w:bookmarkStart w:id="7186" w:name="_Toc186021583"/>
      <w:del w:id="7187" w:author="Kiên Lê Trung" w:date="2024-12-25T12:58:00Z" w16du:dateUtc="2024-12-25T05:58:00Z">
        <w:r w:rsidDel="001A024E">
          <w:delText>2.1.5 Xây dựng biểu đồ lớp phân tích</w:delText>
        </w:r>
        <w:bookmarkEnd w:id="7184"/>
        <w:bookmarkEnd w:id="7185"/>
        <w:bookmarkEnd w:id="7186"/>
        <w:r w:rsidDel="001A024E">
          <w:delText xml:space="preserve"> </w:delText>
        </w:r>
      </w:del>
    </w:p>
    <w:p w14:paraId="0A821549" w14:textId="77777777" w:rsidR="007569A2" w:rsidRDefault="007569A2" w:rsidP="00C60A20">
      <w:pPr>
        <w:pStyle w:val="ListParagraph"/>
      </w:pPr>
      <w:bookmarkStart w:id="7188" w:name="_qpioi3qn2yo2" w:colFirst="0" w:colLast="0"/>
      <w:bookmarkEnd w:id="7188"/>
    </w:p>
    <w:p w14:paraId="66FDCF4E" w14:textId="77777777" w:rsidR="007569A2" w:rsidDel="00146533" w:rsidRDefault="007569A2">
      <w:pPr>
        <w:rPr>
          <w:del w:id="7189" w:author="Kiên Lê Trung" w:date="2024-12-25T14:50:00Z" w16du:dateUtc="2024-12-25T07:50:00Z"/>
          <w:sz w:val="28"/>
          <w:szCs w:val="28"/>
        </w:rPr>
      </w:pPr>
    </w:p>
    <w:p w14:paraId="3BEE236D" w14:textId="77777777" w:rsidR="007569A2" w:rsidDel="00146533" w:rsidRDefault="00CE686F">
      <w:pPr>
        <w:rPr>
          <w:del w:id="7190" w:author="Kiên Lê Trung" w:date="2024-12-25T14:50:00Z" w16du:dateUtc="2024-12-25T07:50:00Z"/>
          <w:sz w:val="28"/>
          <w:szCs w:val="28"/>
        </w:rPr>
      </w:pPr>
      <w:del w:id="7191" w:author="Kiên Lê Trung" w:date="2024-12-25T12:58:00Z" w16du:dateUtc="2024-12-25T05:58:00Z">
        <w:r w:rsidDel="001A024E">
          <w:rPr>
            <w:noProof/>
            <w:sz w:val="28"/>
            <w:szCs w:val="28"/>
          </w:rPr>
          <w:drawing>
            <wp:inline distT="114300" distB="114300" distL="114300" distR="114300" wp14:anchorId="1C4CAF3E" wp14:editId="376672B7">
              <wp:extent cx="5731200" cy="3530600"/>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5"/>
                      <a:srcRect/>
                      <a:stretch>
                        <a:fillRect/>
                      </a:stretch>
                    </pic:blipFill>
                    <pic:spPr>
                      <a:xfrm>
                        <a:off x="0" y="0"/>
                        <a:ext cx="5731200" cy="3530600"/>
                      </a:xfrm>
                      <a:prstGeom prst="rect">
                        <a:avLst/>
                      </a:prstGeom>
                      <a:ln/>
                    </pic:spPr>
                  </pic:pic>
                </a:graphicData>
              </a:graphic>
            </wp:inline>
          </w:drawing>
        </w:r>
      </w:del>
    </w:p>
    <w:p w14:paraId="0CCC0888" w14:textId="77777777" w:rsidR="007569A2" w:rsidDel="00146533" w:rsidRDefault="007569A2">
      <w:pPr>
        <w:rPr>
          <w:del w:id="7192" w:author="Kiên Lê Trung" w:date="2024-12-25T14:50:00Z" w16du:dateUtc="2024-12-25T07:50:00Z"/>
          <w:sz w:val="28"/>
          <w:szCs w:val="28"/>
        </w:rPr>
      </w:pPr>
    </w:p>
    <w:p w14:paraId="4A990D24" w14:textId="11E4C7F4" w:rsidR="007569A2" w:rsidRPr="00435B2F" w:rsidDel="001A024E" w:rsidRDefault="007569A2" w:rsidP="00435B2F">
      <w:pPr>
        <w:pStyle w:val="Caption"/>
        <w:rPr>
          <w:del w:id="7193" w:author="Kiên Lê Trung" w:date="2024-12-25T12:58:00Z" w16du:dateUtc="2024-12-25T05:58:00Z"/>
          <w:sz w:val="28"/>
          <w:szCs w:val="28"/>
          <w:lang w:val="en-US"/>
          <w:rPrChange w:id="7194" w:author="Kiên Lê Trung" w:date="2024-12-25T12:56:00Z" w16du:dateUtc="2024-12-25T05:56:00Z">
            <w:rPr>
              <w:del w:id="7195" w:author="Kiên Lê Trung" w:date="2024-12-25T12:58:00Z" w16du:dateUtc="2024-12-25T05:58:00Z"/>
              <w:sz w:val="28"/>
              <w:szCs w:val="28"/>
            </w:rPr>
          </w:rPrChange>
        </w:rPr>
        <w:pPrChange w:id="7196" w:author="Kiên Lê Trung" w:date="2024-12-25T12:56:00Z" w16du:dateUtc="2024-12-25T05:56:00Z">
          <w:pPr/>
        </w:pPrChange>
      </w:pPr>
    </w:p>
    <w:p w14:paraId="603CC4DB" w14:textId="77777777" w:rsidR="007569A2" w:rsidDel="00146533" w:rsidRDefault="007569A2">
      <w:pPr>
        <w:rPr>
          <w:del w:id="7197" w:author="Kiên Lê Trung" w:date="2024-12-25T14:50:00Z" w16du:dateUtc="2024-12-25T07:50:00Z"/>
          <w:sz w:val="28"/>
          <w:szCs w:val="28"/>
        </w:rPr>
      </w:pPr>
    </w:p>
    <w:p w14:paraId="0AB72B97" w14:textId="77777777" w:rsidR="007569A2" w:rsidRDefault="00CE686F">
      <w:pPr>
        <w:pStyle w:val="Heading2"/>
      </w:pPr>
      <w:bookmarkStart w:id="7198" w:name="_Toc185954684"/>
      <w:bookmarkStart w:id="7199" w:name="_Toc185955158"/>
      <w:bookmarkStart w:id="7200" w:name="_Toc186021584"/>
      <w:r>
        <w:t>2.2 Thiết kế hệ thống</w:t>
      </w:r>
      <w:bookmarkEnd w:id="7198"/>
      <w:bookmarkEnd w:id="7199"/>
      <w:bookmarkEnd w:id="7200"/>
      <w:r>
        <w:t xml:space="preserve"> </w:t>
      </w:r>
    </w:p>
    <w:p w14:paraId="30BED4EF" w14:textId="77777777" w:rsidR="007569A2" w:rsidRDefault="00CE686F">
      <w:pPr>
        <w:pStyle w:val="Heading3"/>
      </w:pPr>
      <w:bookmarkStart w:id="7201" w:name="_Toc185954685"/>
      <w:bookmarkStart w:id="7202" w:name="_Toc185955159"/>
      <w:bookmarkStart w:id="7203" w:name="_Toc186021585"/>
      <w:r>
        <w:t>2.2.1 Thiết kế các mô hình thông tin tuần tự của hệ thống</w:t>
      </w:r>
      <w:bookmarkEnd w:id="7201"/>
      <w:bookmarkEnd w:id="7202"/>
      <w:bookmarkEnd w:id="7203"/>
      <w:r>
        <w:t xml:space="preserve"> </w:t>
      </w:r>
    </w:p>
    <w:p w14:paraId="4354E696" w14:textId="14A96C42" w:rsidR="007569A2" w:rsidRPr="00476848" w:rsidRDefault="00C17A35" w:rsidP="00C60A20">
      <w:pPr>
        <w:pStyle w:val="ListParagraph"/>
        <w:numPr>
          <w:ilvl w:val="0"/>
          <w:numId w:val="191"/>
        </w:numPr>
        <w:ind w:left="426"/>
        <w:rPr>
          <w:rFonts w:cs="Times New Roman"/>
          <w:sz w:val="24"/>
          <w:szCs w:val="24"/>
          <w:rPrChange w:id="7204" w:author="Kiên Lê Trung" w:date="2024-12-25T13:55:00Z" w16du:dateUtc="2024-12-25T06:55:00Z">
            <w:rPr>
              <w:rFonts w:cs="Times New Roman"/>
              <w:sz w:val="26"/>
              <w:szCs w:val="26"/>
            </w:rPr>
          </w:rPrChange>
        </w:rPr>
      </w:pPr>
      <w:r w:rsidRPr="00476848">
        <w:rPr>
          <w:rFonts w:ascii="Times New Roman" w:hAnsi="Times New Roman" w:cs="Times New Roman"/>
          <w:sz w:val="24"/>
          <w:szCs w:val="24"/>
          <w:rPrChange w:id="7205" w:author="Kiên Lê Trung" w:date="2024-12-25T13:55:00Z" w16du:dateUtc="2024-12-25T06:55:00Z">
            <w:rPr>
              <w:rFonts w:ascii="Times New Roman" w:hAnsi="Times New Roman" w:cs="Times New Roman"/>
              <w:sz w:val="26"/>
              <w:szCs w:val="26"/>
            </w:rPr>
          </w:rPrChange>
        </w:rPr>
        <w:t>Biểu</w:t>
      </w:r>
      <w:r w:rsidRPr="00476848">
        <w:rPr>
          <w:rFonts w:ascii="Times New Roman" w:hAnsi="Times New Roman" w:cs="Times New Roman"/>
          <w:sz w:val="24"/>
          <w:szCs w:val="24"/>
          <w:lang w:val="vi-VN"/>
          <w:rPrChange w:id="7206" w:author="Kiên Lê Trung" w:date="2024-12-25T13:55:00Z" w16du:dateUtc="2024-12-25T06:55:00Z">
            <w:rPr>
              <w:rFonts w:ascii="Times New Roman" w:hAnsi="Times New Roman" w:cs="Times New Roman"/>
              <w:sz w:val="26"/>
              <w:szCs w:val="26"/>
              <w:lang w:val="vi-VN"/>
            </w:rPr>
          </w:rPrChange>
        </w:rPr>
        <w:t xml:space="preserve"> đồ tuần tự chức năng” </w:t>
      </w:r>
      <w:r w:rsidRPr="00476848">
        <w:rPr>
          <w:rFonts w:ascii="Times New Roman" w:hAnsi="Times New Roman" w:cs="Times New Roman"/>
          <w:b/>
          <w:sz w:val="24"/>
          <w:szCs w:val="24"/>
          <w:rPrChange w:id="7207" w:author="Kiên Lê Trung" w:date="2024-12-25T13:55:00Z" w16du:dateUtc="2024-12-25T06:55:00Z">
            <w:rPr>
              <w:rFonts w:ascii="Times New Roman" w:hAnsi="Times New Roman" w:cs="Times New Roman"/>
              <w:b/>
              <w:sz w:val="26"/>
              <w:szCs w:val="26"/>
            </w:rPr>
          </w:rPrChange>
        </w:rPr>
        <w:t>Tìm kiếm sản phẩm</w:t>
      </w:r>
      <w:r w:rsidRPr="00476848">
        <w:rPr>
          <w:rFonts w:ascii="Times New Roman" w:hAnsi="Times New Roman" w:cs="Times New Roman"/>
          <w:sz w:val="24"/>
          <w:szCs w:val="24"/>
          <w:lang w:val="vi-VN"/>
          <w:rPrChange w:id="7208" w:author="Kiên Lê Trung" w:date="2024-12-25T13:55:00Z" w16du:dateUtc="2024-12-25T06:55:00Z">
            <w:rPr>
              <w:rFonts w:ascii="Times New Roman" w:hAnsi="Times New Roman" w:cs="Times New Roman"/>
              <w:sz w:val="26"/>
              <w:szCs w:val="26"/>
              <w:lang w:val="vi-VN"/>
            </w:rPr>
          </w:rPrChange>
        </w:rPr>
        <w:t xml:space="preserve"> “</w:t>
      </w:r>
    </w:p>
    <w:p w14:paraId="5DCF55F6" w14:textId="7F719F55" w:rsidR="00AD36A4" w:rsidRDefault="00CE686F" w:rsidP="00AD36A4">
      <w:pPr>
        <w:rPr>
          <w:ins w:id="7209" w:author="Kiên Lê Trung" w:date="2024-12-25T14:04:00Z" w16du:dateUtc="2024-12-25T07:04:00Z"/>
          <w:lang w:val="en-US"/>
        </w:rPr>
      </w:pPr>
      <w:bookmarkStart w:id="7210" w:name="_Toc186027543"/>
      <w:bookmarkStart w:id="7211" w:name="_Toc186027702"/>
      <w:del w:id="7212" w:author="Việt Lương" w:date="2024-12-25T16:18:00Z" w16du:dateUtc="2024-12-25T09:18:00Z">
        <w:r>
          <w:rPr>
            <w:noProof/>
          </w:rPr>
          <w:drawing>
            <wp:inline distT="114300" distB="114300" distL="114300" distR="114300" wp14:anchorId="28DA07B1" wp14:editId="07777777">
              <wp:extent cx="5731200" cy="2298700"/>
              <wp:effectExtent l="0" t="0" r="0" b="0"/>
              <wp:docPr id="3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6"/>
                      <a:srcRect/>
                      <a:stretch>
                        <a:fillRect/>
                      </a:stretch>
                    </pic:blipFill>
                    <pic:spPr>
                      <a:xfrm>
                        <a:off x="0" y="0"/>
                        <a:ext cx="5731200" cy="2298700"/>
                      </a:xfrm>
                      <a:prstGeom prst="rect">
                        <a:avLst/>
                      </a:prstGeom>
                      <a:ln/>
                    </pic:spPr>
                  </pic:pic>
                </a:graphicData>
              </a:graphic>
            </wp:inline>
          </w:drawing>
        </w:r>
      </w:del>
      <w:ins w:id="7213" w:author="Việt Lương" w:date="2024-12-25T16:18:00Z" w16du:dateUtc="2024-12-25T09:18:00Z">
        <w:r w:rsidR="00E629EF" w:rsidRPr="00E629EF">
          <w:rPr>
            <w:lang w:val="en-US"/>
          </w:rPr>
          <w:drawing>
            <wp:inline distT="0" distB="0" distL="0" distR="0" wp14:anchorId="44FA88C6" wp14:editId="5F95F943">
              <wp:extent cx="5733415" cy="2291715"/>
              <wp:effectExtent l="0" t="0" r="635" b="0"/>
              <wp:docPr id="149008537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85375" name="Picture 1" descr="A diagram of a diagram&#10;&#10;Description automatically generated"/>
                      <pic:cNvPicPr/>
                    </pic:nvPicPr>
                    <pic:blipFill>
                      <a:blip r:embed="rId57"/>
                      <a:stretch>
                        <a:fillRect/>
                      </a:stretch>
                    </pic:blipFill>
                    <pic:spPr>
                      <a:xfrm>
                        <a:off x="0" y="0"/>
                        <a:ext cx="5733415" cy="2291715"/>
                      </a:xfrm>
                      <a:prstGeom prst="rect">
                        <a:avLst/>
                      </a:prstGeom>
                    </pic:spPr>
                  </pic:pic>
                </a:graphicData>
              </a:graphic>
            </wp:inline>
          </w:drawing>
        </w:r>
      </w:ins>
    </w:p>
    <w:p w14:paraId="5BAD3425" w14:textId="7E995D61" w:rsidR="007569A2" w:rsidRDefault="001A024E" w:rsidP="00BA03F8">
      <w:pPr>
        <w:pStyle w:val="Caption"/>
        <w:spacing w:before="240"/>
        <w:rPr>
          <w:ins w:id="7214" w:author="Kiên Lê Trung" w:date="2024-12-25T16:20:00Z" w16du:dateUtc="2024-12-25T09:20:00Z"/>
          <w:lang w:val="en-US"/>
        </w:rPr>
      </w:pPr>
      <w:bookmarkStart w:id="7215" w:name="_Toc186028058"/>
      <w:ins w:id="7216" w:author="Kiên Lê Trung" w:date="2024-12-25T12:58:00Z" w16du:dateUtc="2024-12-25T05:58:00Z">
        <w:r>
          <w:t xml:space="preserve">Hình </w:t>
        </w:r>
      </w:ins>
      <w:ins w:id="7217"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7218"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7219" w:author="Kiên Lê Trung" w:date="2024-12-25T20:11:00Z" w16du:dateUtc="2024-12-25T13:11:00Z">
        <w:r w:rsidR="00A151F2">
          <w:rPr>
            <w:noProof/>
          </w:rPr>
          <w:t>20</w:t>
        </w:r>
        <w:r w:rsidR="00A151F2">
          <w:fldChar w:fldCharType="end"/>
        </w:r>
      </w:ins>
      <w:ins w:id="7220" w:author="Kiên Lê Trung" w:date="2024-12-25T12:58:00Z" w16du:dateUtc="2024-12-25T05:58:00Z">
        <w:r>
          <w:rPr>
            <w:lang w:val="en-US"/>
          </w:rPr>
          <w:t xml:space="preserve"> </w:t>
        </w:r>
        <w:r w:rsidR="009E088B">
          <w:rPr>
            <w:lang w:val="en-US"/>
          </w:rPr>
          <w:t>Biểu đồ tuần tự</w:t>
        </w:r>
      </w:ins>
      <w:ins w:id="7221" w:author="Kiên Lê Trung" w:date="2024-12-25T12:59:00Z" w16du:dateUtc="2024-12-25T05:59:00Z">
        <w:r w:rsidR="00C23062">
          <w:rPr>
            <w:lang w:val="en-US"/>
          </w:rPr>
          <w:t xml:space="preserve"> chức năng</w:t>
        </w:r>
      </w:ins>
      <w:ins w:id="7222" w:author="Kiên Lê Trung" w:date="2024-12-25T12:58:00Z" w16du:dateUtc="2024-12-25T05:58:00Z">
        <w:r w:rsidR="009E088B">
          <w:rPr>
            <w:lang w:val="en-US"/>
          </w:rPr>
          <w:t xml:space="preserve"> tìm kiếm sản phẩm</w:t>
        </w:r>
      </w:ins>
      <w:bookmarkEnd w:id="7210"/>
      <w:bookmarkEnd w:id="7211"/>
      <w:bookmarkEnd w:id="7215"/>
      <w:ins w:id="7223" w:author="Việt Lương" w:date="2024-12-25T16:18:00Z" w16du:dateUtc="2024-12-25T09:18:00Z">
        <w:r w:rsidR="00E629EF">
          <w:rPr>
            <w:lang w:val="en-US"/>
          </w:rPr>
          <w:t xml:space="preserve"> </w:t>
        </w:r>
      </w:ins>
      <w:ins w:id="7224" w:author="Kiên Lê Trung" w:date="2024-12-25T16:20:00Z" w16du:dateUtc="2024-12-25T09:20:00Z">
        <w:r w:rsidR="006213C8">
          <w:rPr>
            <w:lang w:val="en-US"/>
          </w:rPr>
          <w:t>theo từ khóa</w:t>
        </w:r>
      </w:ins>
      <w:ins w:id="7225" w:author="Việt Lương" w:date="2024-12-25T16:18:00Z" w16du:dateUtc="2024-12-25T09:18:00Z">
        <w:del w:id="7226" w:author="Kiên Lê Trung" w:date="2024-12-25T16:20:00Z" w16du:dateUtc="2024-12-25T09:20:00Z">
          <w:r w:rsidR="00E629EF" w:rsidDel="006213C8">
            <w:rPr>
              <w:lang w:val="en-US"/>
            </w:rPr>
            <w:delText>cơ bản</w:delText>
          </w:r>
        </w:del>
      </w:ins>
    </w:p>
    <w:p w14:paraId="4BE5E9B9" w14:textId="713BA24B" w:rsidR="00870106" w:rsidRPr="00870106" w:rsidRDefault="001852E3" w:rsidP="00870106">
      <w:pPr>
        <w:rPr>
          <w:ins w:id="7227" w:author="Việt Lương" w:date="2024-12-25T16:18:00Z" w16du:dateUtc="2024-12-25T09:18:00Z"/>
          <w:lang w:val="en-US"/>
        </w:rPr>
      </w:pPr>
      <w:ins w:id="7228" w:author="Việt Lương" w:date="2024-12-25T17:45:00Z" w16du:dateUtc="2024-12-25T10:45:00Z">
        <w:r w:rsidRPr="001852E3">
          <w:rPr>
            <w:lang w:val="en-US"/>
          </w:rPr>
          <w:drawing>
            <wp:inline distT="0" distB="0" distL="0" distR="0" wp14:anchorId="6AF58280" wp14:editId="059E9021">
              <wp:extent cx="5733415" cy="3218180"/>
              <wp:effectExtent l="0" t="0" r="635" b="1270"/>
              <wp:docPr id="181925182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51823" name="Picture 1" descr="A diagram of a diagram&#10;&#10;Description automatically generated"/>
                      <pic:cNvPicPr/>
                    </pic:nvPicPr>
                    <pic:blipFill>
                      <a:blip r:embed="rId58"/>
                      <a:stretch>
                        <a:fillRect/>
                      </a:stretch>
                    </pic:blipFill>
                    <pic:spPr>
                      <a:xfrm>
                        <a:off x="0" y="0"/>
                        <a:ext cx="5733415" cy="3218180"/>
                      </a:xfrm>
                      <a:prstGeom prst="rect">
                        <a:avLst/>
                      </a:prstGeom>
                    </pic:spPr>
                  </pic:pic>
                </a:graphicData>
              </a:graphic>
            </wp:inline>
          </w:drawing>
        </w:r>
      </w:ins>
    </w:p>
    <w:p w14:paraId="321748A3" w14:textId="3D3229E3" w:rsidR="00E629EF" w:rsidRPr="006213C8" w:rsidRDefault="006213C8" w:rsidP="00BA03F8">
      <w:pPr>
        <w:pStyle w:val="Caption"/>
        <w:rPr>
          <w:ins w:id="7229" w:author="Việt Lương" w:date="2024-12-25T16:18:00Z" w16du:dateUtc="2024-12-25T09:18:00Z"/>
          <w:lang w:val="en-US"/>
        </w:rPr>
      </w:pPr>
      <w:ins w:id="7230" w:author="Kiên Lê Trung" w:date="2024-12-25T16:19:00Z" w16du:dateUtc="2024-12-25T09:19:00Z">
        <w:r>
          <w:t xml:space="preserve">Hình </w:t>
        </w:r>
      </w:ins>
      <w:ins w:id="7231"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7232"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7233" w:author="Kiên Lê Trung" w:date="2024-12-25T20:11:00Z" w16du:dateUtc="2024-12-25T13:11:00Z">
        <w:r w:rsidR="00A151F2">
          <w:rPr>
            <w:noProof/>
          </w:rPr>
          <w:t>21</w:t>
        </w:r>
        <w:r w:rsidR="00A151F2">
          <w:fldChar w:fldCharType="end"/>
        </w:r>
      </w:ins>
      <w:ins w:id="7234" w:author="Kiên Lê Trung" w:date="2024-12-25T16:19:00Z" w16du:dateUtc="2024-12-25T09:19:00Z">
        <w:r>
          <w:rPr>
            <w:lang w:val="en-US"/>
          </w:rPr>
          <w:t xml:space="preserve"> Biểu đồ tuần tự chức năng tìm kiếm sản phẩm theo bộ lọc</w:t>
        </w:r>
      </w:ins>
    </w:p>
    <w:p w14:paraId="407305FF" w14:textId="4B2D9C36" w:rsidR="00E629EF" w:rsidRDefault="00E629EF" w:rsidP="00E629EF">
      <w:pPr>
        <w:rPr>
          <w:ins w:id="7235" w:author="Việt Lương" w:date="2024-12-25T16:18:00Z" w16du:dateUtc="2024-12-25T09:18:00Z"/>
          <w:lang w:val="en-US"/>
        </w:rPr>
      </w:pPr>
    </w:p>
    <w:p w14:paraId="2242EE58" w14:textId="77777777" w:rsidR="00650935" w:rsidRPr="00E629EF" w:rsidRDefault="00650935" w:rsidP="00E629EF">
      <w:pPr>
        <w:rPr>
          <w:lang w:val="en-US"/>
          <w:rPrChange w:id="7236" w:author="Việt Lương" w:date="2024-12-25T16:18:00Z" w16du:dateUtc="2024-12-25T09:18:00Z">
            <w:rPr>
              <w:b/>
              <w:sz w:val="28"/>
              <w:szCs w:val="28"/>
            </w:rPr>
          </w:rPrChange>
        </w:rPr>
      </w:pPr>
    </w:p>
    <w:p w14:paraId="0AD13EA4" w14:textId="42AAEBCE" w:rsidR="007569A2" w:rsidRPr="00476848" w:rsidRDefault="00C17A35" w:rsidP="00C60A20">
      <w:pPr>
        <w:pStyle w:val="ListParagraph"/>
        <w:numPr>
          <w:ilvl w:val="0"/>
          <w:numId w:val="192"/>
        </w:numPr>
        <w:ind w:left="426"/>
        <w:rPr>
          <w:rFonts w:cs="Times New Roman"/>
          <w:sz w:val="24"/>
          <w:szCs w:val="24"/>
          <w:rPrChange w:id="7237" w:author="Kiên Lê Trung" w:date="2024-12-25T13:55:00Z" w16du:dateUtc="2024-12-25T06:55:00Z">
            <w:rPr>
              <w:rFonts w:cs="Times New Roman"/>
              <w:sz w:val="26"/>
              <w:szCs w:val="26"/>
            </w:rPr>
          </w:rPrChange>
        </w:rPr>
      </w:pPr>
      <w:r w:rsidRPr="00476848">
        <w:rPr>
          <w:rFonts w:ascii="Times New Roman" w:hAnsi="Times New Roman" w:cs="Times New Roman"/>
          <w:sz w:val="24"/>
          <w:szCs w:val="24"/>
          <w:rPrChange w:id="7238" w:author="Kiên Lê Trung" w:date="2024-12-25T13:55:00Z" w16du:dateUtc="2024-12-25T06:55:00Z">
            <w:rPr>
              <w:rFonts w:ascii="Times New Roman" w:hAnsi="Times New Roman" w:cs="Times New Roman"/>
              <w:sz w:val="26"/>
              <w:szCs w:val="26"/>
            </w:rPr>
          </w:rPrChange>
        </w:rPr>
        <w:t>Biểu</w:t>
      </w:r>
      <w:r w:rsidRPr="00476848">
        <w:rPr>
          <w:rFonts w:ascii="Times New Roman" w:hAnsi="Times New Roman" w:cs="Times New Roman"/>
          <w:sz w:val="24"/>
          <w:szCs w:val="24"/>
          <w:lang w:val="vi-VN"/>
          <w:rPrChange w:id="7239" w:author="Kiên Lê Trung" w:date="2024-12-25T13:55:00Z" w16du:dateUtc="2024-12-25T06:55:00Z">
            <w:rPr>
              <w:rFonts w:ascii="Times New Roman" w:hAnsi="Times New Roman" w:cs="Times New Roman"/>
              <w:sz w:val="26"/>
              <w:szCs w:val="26"/>
              <w:lang w:val="vi-VN"/>
            </w:rPr>
          </w:rPrChange>
        </w:rPr>
        <w:t xml:space="preserve"> đồ tuần tự chức năng” </w:t>
      </w:r>
      <w:r w:rsidRPr="00476848">
        <w:rPr>
          <w:rFonts w:ascii="Times New Roman" w:hAnsi="Times New Roman" w:cs="Times New Roman"/>
          <w:b/>
          <w:bCs/>
          <w:sz w:val="24"/>
          <w:szCs w:val="24"/>
          <w:lang w:val="vi-VN"/>
          <w:rPrChange w:id="7240" w:author="Kiên Lê Trung" w:date="2024-12-25T13:55:00Z" w16du:dateUtc="2024-12-25T06:55:00Z">
            <w:rPr>
              <w:rFonts w:ascii="Times New Roman" w:hAnsi="Times New Roman" w:cs="Times New Roman"/>
              <w:b/>
              <w:bCs/>
              <w:sz w:val="26"/>
              <w:szCs w:val="26"/>
              <w:lang w:val="vi-VN"/>
            </w:rPr>
          </w:rPrChange>
        </w:rPr>
        <w:t xml:space="preserve"> </w:t>
      </w:r>
      <w:r w:rsidR="00CE686F" w:rsidRPr="00476848">
        <w:rPr>
          <w:rFonts w:ascii="Times New Roman" w:hAnsi="Times New Roman" w:cs="Times New Roman"/>
          <w:b/>
          <w:sz w:val="24"/>
          <w:szCs w:val="24"/>
          <w:rPrChange w:id="7241" w:author="Kiên Lê Trung" w:date="2024-12-25T13:55:00Z" w16du:dateUtc="2024-12-25T06:55:00Z">
            <w:rPr>
              <w:rFonts w:ascii="Times New Roman" w:hAnsi="Times New Roman" w:cs="Times New Roman"/>
              <w:b/>
              <w:sz w:val="26"/>
              <w:szCs w:val="26"/>
            </w:rPr>
          </w:rPrChange>
        </w:rPr>
        <w:t>Đăng nhập</w:t>
      </w:r>
      <w:r w:rsidRPr="00476848">
        <w:rPr>
          <w:rFonts w:ascii="Times New Roman" w:hAnsi="Times New Roman" w:cs="Times New Roman"/>
          <w:b/>
          <w:bCs/>
          <w:sz w:val="24"/>
          <w:szCs w:val="24"/>
          <w:lang w:val="vi-VN"/>
          <w:rPrChange w:id="7242" w:author="Kiên Lê Trung" w:date="2024-12-25T13:55:00Z" w16du:dateUtc="2024-12-25T06:55:00Z">
            <w:rPr>
              <w:rFonts w:ascii="Times New Roman" w:hAnsi="Times New Roman" w:cs="Times New Roman"/>
              <w:b/>
              <w:bCs/>
              <w:sz w:val="26"/>
              <w:szCs w:val="26"/>
              <w:lang w:val="vi-VN"/>
            </w:rPr>
          </w:rPrChange>
        </w:rPr>
        <w:t xml:space="preserve"> “</w:t>
      </w:r>
    </w:p>
    <w:p w14:paraId="0C7D08AC" w14:textId="09075ED7" w:rsidR="007569A2" w:rsidRDefault="00CE686F">
      <w:pPr>
        <w:rPr>
          <w:sz w:val="28"/>
          <w:szCs w:val="28"/>
        </w:rPr>
      </w:pPr>
      <w:del w:id="7243" w:author="Việt Lương" w:date="2024-12-25T16:19:00Z" w16du:dateUtc="2024-12-25T09:19:00Z">
        <w:r>
          <w:rPr>
            <w:noProof/>
            <w:sz w:val="28"/>
            <w:szCs w:val="28"/>
          </w:rPr>
          <w:drawing>
            <wp:inline distT="114300" distB="114300" distL="114300" distR="114300" wp14:anchorId="25E3590F" wp14:editId="07777777">
              <wp:extent cx="5731200" cy="3771900"/>
              <wp:effectExtent l="0" t="0" r="0"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9"/>
                      <a:srcRect/>
                      <a:stretch>
                        <a:fillRect/>
                      </a:stretch>
                    </pic:blipFill>
                    <pic:spPr>
                      <a:xfrm>
                        <a:off x="0" y="0"/>
                        <a:ext cx="5731200" cy="3771900"/>
                      </a:xfrm>
                      <a:prstGeom prst="rect">
                        <a:avLst/>
                      </a:prstGeom>
                      <a:ln/>
                    </pic:spPr>
                  </pic:pic>
                </a:graphicData>
              </a:graphic>
            </wp:inline>
          </w:drawing>
        </w:r>
      </w:del>
      <w:ins w:id="7244" w:author="Việt Lương" w:date="2024-12-25T16:19:00Z" w16du:dateUtc="2024-12-25T09:19:00Z">
        <w:r w:rsidR="002238B7" w:rsidRPr="002238B7">
          <w:rPr>
            <w:noProof/>
          </w:rPr>
          <w:t xml:space="preserve"> </w:t>
        </w:r>
        <w:r w:rsidR="002238B7" w:rsidRPr="002238B7">
          <w:rPr>
            <w:sz w:val="28"/>
            <w:szCs w:val="28"/>
          </w:rPr>
          <w:drawing>
            <wp:inline distT="0" distB="0" distL="0" distR="0" wp14:anchorId="3B2B4AB5" wp14:editId="564B4454">
              <wp:extent cx="5733415" cy="2403475"/>
              <wp:effectExtent l="0" t="0" r="635" b="0"/>
              <wp:docPr id="80379863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98635" name="Picture 1" descr="A diagram of a project&#10;&#10;Description automatically generated"/>
                      <pic:cNvPicPr/>
                    </pic:nvPicPr>
                    <pic:blipFill>
                      <a:blip r:embed="rId60"/>
                      <a:stretch>
                        <a:fillRect/>
                      </a:stretch>
                    </pic:blipFill>
                    <pic:spPr>
                      <a:xfrm>
                        <a:off x="0" y="0"/>
                        <a:ext cx="5733415" cy="2403475"/>
                      </a:xfrm>
                      <a:prstGeom prst="rect">
                        <a:avLst/>
                      </a:prstGeom>
                    </pic:spPr>
                  </pic:pic>
                </a:graphicData>
              </a:graphic>
            </wp:inline>
          </w:drawing>
        </w:r>
      </w:ins>
    </w:p>
    <w:p w14:paraId="37A31054" w14:textId="0B40B761" w:rsidR="007569A2" w:rsidRDefault="009E088B" w:rsidP="00146533">
      <w:pPr>
        <w:pStyle w:val="Caption"/>
        <w:spacing w:before="240"/>
        <w:rPr>
          <w:ins w:id="7245" w:author="Kiên Lê Trung" w:date="2024-12-25T16:27:00Z" w16du:dateUtc="2024-12-25T09:27:00Z"/>
          <w:lang w:val="en-US"/>
        </w:rPr>
      </w:pPr>
      <w:bookmarkStart w:id="7246" w:name="_Toc186027544"/>
      <w:bookmarkStart w:id="7247" w:name="_Toc186027703"/>
      <w:bookmarkStart w:id="7248" w:name="_Toc186028059"/>
      <w:ins w:id="7249" w:author="Kiên Lê Trung" w:date="2024-12-25T12:58:00Z" w16du:dateUtc="2024-12-25T05:58:00Z">
        <w:r>
          <w:t xml:space="preserve">Hình </w:t>
        </w:r>
      </w:ins>
      <w:ins w:id="7250"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7251"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7252" w:author="Kiên Lê Trung" w:date="2024-12-25T20:11:00Z" w16du:dateUtc="2024-12-25T13:11:00Z">
        <w:r w:rsidR="00A151F2">
          <w:rPr>
            <w:noProof/>
          </w:rPr>
          <w:t>22</w:t>
        </w:r>
        <w:r w:rsidR="00A151F2">
          <w:fldChar w:fldCharType="end"/>
        </w:r>
      </w:ins>
      <w:ins w:id="7253" w:author="Kiên Lê Trung" w:date="2024-12-25T12:58:00Z" w16du:dateUtc="2024-12-25T05:58:00Z">
        <w:r>
          <w:rPr>
            <w:lang w:val="en-US"/>
          </w:rPr>
          <w:t xml:space="preserve"> Biểu đồ tuần</w:t>
        </w:r>
      </w:ins>
      <w:ins w:id="7254" w:author="Kiên Lê Trung" w:date="2024-12-25T12:59:00Z" w16du:dateUtc="2024-12-25T05:59:00Z">
        <w:r>
          <w:rPr>
            <w:lang w:val="en-US"/>
          </w:rPr>
          <w:t xml:space="preserve"> tự</w:t>
        </w:r>
      </w:ins>
      <w:ins w:id="7255" w:author="Kiên Lê Trung" w:date="2024-12-25T13:00:00Z" w16du:dateUtc="2024-12-25T06:00:00Z">
        <w:r w:rsidR="00C23062">
          <w:rPr>
            <w:lang w:val="en-US"/>
          </w:rPr>
          <w:t xml:space="preserve"> chức năng</w:t>
        </w:r>
      </w:ins>
      <w:ins w:id="7256" w:author="Kiên Lê Trung" w:date="2024-12-25T12:59:00Z" w16du:dateUtc="2024-12-25T05:59:00Z">
        <w:r>
          <w:rPr>
            <w:lang w:val="en-US"/>
          </w:rPr>
          <w:t xml:space="preserve"> đăng nhập</w:t>
        </w:r>
      </w:ins>
      <w:bookmarkEnd w:id="7246"/>
      <w:bookmarkEnd w:id="7247"/>
      <w:bookmarkEnd w:id="7248"/>
    </w:p>
    <w:p w14:paraId="4A5339C3" w14:textId="708C6B6C" w:rsidR="00F617C6" w:rsidRPr="00F617C6" w:rsidRDefault="00F617C6" w:rsidP="00F617C6">
      <w:pPr>
        <w:pStyle w:val="Caption"/>
        <w:rPr>
          <w:lang w:val="en-US"/>
          <w:rPrChange w:id="7257" w:author="Kiên Lê Trung" w:date="2024-12-25T16:27:00Z" w16du:dateUtc="2024-12-25T09:27:00Z">
            <w:rPr>
              <w:sz w:val="28"/>
              <w:szCs w:val="28"/>
            </w:rPr>
          </w:rPrChange>
        </w:rPr>
        <w:pPrChange w:id="7258" w:author="Kiên Lê Trung" w:date="2024-12-25T16:27:00Z" w16du:dateUtc="2024-12-25T09:27:00Z">
          <w:pPr/>
        </w:pPrChange>
      </w:pPr>
    </w:p>
    <w:p w14:paraId="3A9EF079" w14:textId="77777777" w:rsidR="009F122F" w:rsidRDefault="009F122F" w:rsidP="009F122F">
      <w:pPr>
        <w:rPr>
          <w:lang w:val="vi-VN"/>
        </w:rPr>
      </w:pPr>
    </w:p>
    <w:p w14:paraId="5F51E5FC" w14:textId="52C1A71E" w:rsidR="009F122F" w:rsidRPr="00476848" w:rsidRDefault="00C17A35" w:rsidP="00C60A20">
      <w:pPr>
        <w:pStyle w:val="ListParagraph"/>
        <w:numPr>
          <w:ilvl w:val="0"/>
          <w:numId w:val="193"/>
        </w:numPr>
        <w:ind w:left="426"/>
        <w:rPr>
          <w:rFonts w:ascii="Times New Roman" w:hAnsi="Times New Roman" w:cs="Times New Roman"/>
          <w:b/>
          <w:sz w:val="24"/>
          <w:szCs w:val="24"/>
          <w:lang w:val="vi-VN"/>
          <w:rPrChange w:id="7259" w:author="Kiên Lê Trung" w:date="2024-12-25T13:55:00Z" w16du:dateUtc="2024-12-25T06:55:00Z">
            <w:rPr>
              <w:rFonts w:ascii="Times New Roman" w:hAnsi="Times New Roman" w:cs="Times New Roman"/>
              <w:b/>
              <w:sz w:val="26"/>
              <w:szCs w:val="26"/>
              <w:lang w:val="vi-VN"/>
            </w:rPr>
          </w:rPrChange>
        </w:rPr>
      </w:pPr>
      <w:commentRangeStart w:id="7260"/>
      <w:r w:rsidRPr="00476848">
        <w:rPr>
          <w:rFonts w:ascii="Times New Roman" w:hAnsi="Times New Roman" w:cs="Times New Roman"/>
          <w:sz w:val="24"/>
          <w:szCs w:val="24"/>
          <w:rPrChange w:id="7261" w:author="Kiên Lê Trung" w:date="2024-12-25T13:55:00Z" w16du:dateUtc="2024-12-25T06:55:00Z">
            <w:rPr>
              <w:rFonts w:ascii="Times New Roman" w:hAnsi="Times New Roman" w:cs="Times New Roman"/>
              <w:sz w:val="26"/>
              <w:szCs w:val="26"/>
            </w:rPr>
          </w:rPrChange>
        </w:rPr>
        <w:t>Biểu</w:t>
      </w:r>
      <w:r w:rsidRPr="00476848">
        <w:rPr>
          <w:rFonts w:ascii="Times New Roman" w:hAnsi="Times New Roman" w:cs="Times New Roman"/>
          <w:sz w:val="24"/>
          <w:szCs w:val="24"/>
          <w:lang w:val="vi-VN"/>
          <w:rPrChange w:id="7262" w:author="Kiên Lê Trung" w:date="2024-12-25T13:55:00Z" w16du:dateUtc="2024-12-25T06:55:00Z">
            <w:rPr>
              <w:rFonts w:ascii="Times New Roman" w:hAnsi="Times New Roman" w:cs="Times New Roman"/>
              <w:sz w:val="26"/>
              <w:szCs w:val="26"/>
              <w:lang w:val="vi-VN"/>
            </w:rPr>
          </w:rPrChange>
        </w:rPr>
        <w:t xml:space="preserve"> đồ tuần tự chức năng” </w:t>
      </w:r>
      <w:r w:rsidR="00CE686F" w:rsidRPr="00476848">
        <w:rPr>
          <w:rFonts w:ascii="Times New Roman" w:hAnsi="Times New Roman" w:cs="Times New Roman"/>
          <w:b/>
          <w:sz w:val="24"/>
          <w:szCs w:val="24"/>
          <w:rPrChange w:id="7263" w:author="Kiên Lê Trung" w:date="2024-12-25T13:55:00Z" w16du:dateUtc="2024-12-25T06:55:00Z">
            <w:rPr>
              <w:rFonts w:ascii="Times New Roman" w:hAnsi="Times New Roman" w:cs="Times New Roman"/>
              <w:b/>
              <w:sz w:val="26"/>
              <w:szCs w:val="26"/>
            </w:rPr>
          </w:rPrChange>
        </w:rPr>
        <w:t>Đăng ký</w:t>
      </w:r>
      <w:r w:rsidRPr="00476848">
        <w:rPr>
          <w:rFonts w:ascii="Times New Roman" w:hAnsi="Times New Roman" w:cs="Times New Roman"/>
          <w:b/>
          <w:bCs/>
          <w:sz w:val="24"/>
          <w:szCs w:val="24"/>
          <w:lang w:val="vi-VN"/>
          <w:rPrChange w:id="7264" w:author="Kiên Lê Trung" w:date="2024-12-25T13:55:00Z" w16du:dateUtc="2024-12-25T06:55:00Z">
            <w:rPr>
              <w:rFonts w:ascii="Times New Roman" w:hAnsi="Times New Roman" w:cs="Times New Roman"/>
              <w:b/>
              <w:bCs/>
              <w:sz w:val="26"/>
              <w:szCs w:val="26"/>
              <w:lang w:val="vi-VN"/>
            </w:rPr>
          </w:rPrChange>
        </w:rPr>
        <w:t xml:space="preserve"> “</w:t>
      </w:r>
      <w:commentRangeEnd w:id="7260"/>
      <w:r w:rsidR="00783D59" w:rsidRPr="00476848">
        <w:rPr>
          <w:rStyle w:val="CommentReference"/>
          <w:sz w:val="24"/>
          <w:szCs w:val="24"/>
          <w:rPrChange w:id="7265" w:author="Kiên Lê Trung" w:date="2024-12-25T13:55:00Z" w16du:dateUtc="2024-12-25T06:55:00Z">
            <w:rPr>
              <w:rStyle w:val="CommentReference"/>
            </w:rPr>
          </w:rPrChange>
        </w:rPr>
        <w:commentReference w:id="7260"/>
      </w:r>
    </w:p>
    <w:p w14:paraId="0DCE0A5E" w14:textId="77777777" w:rsidR="009F122F" w:rsidRDefault="009F122F" w:rsidP="009F122F">
      <w:pPr>
        <w:rPr>
          <w:lang w:val="vi-VN"/>
        </w:rPr>
      </w:pPr>
    </w:p>
    <w:p w14:paraId="5F5D4786" w14:textId="5CA14358" w:rsidR="00AD36A4" w:rsidRDefault="00CE686F" w:rsidP="00AD36A4">
      <w:pPr>
        <w:rPr>
          <w:ins w:id="7266" w:author="Kiên Lê Trung" w:date="2024-12-25T14:05:00Z" w16du:dateUtc="2024-12-25T07:05:00Z"/>
          <w:lang w:val="en-US"/>
        </w:rPr>
      </w:pPr>
      <w:r>
        <w:br/>
      </w:r>
      <w:bookmarkStart w:id="7267" w:name="_Toc186027545"/>
      <w:bookmarkStart w:id="7268" w:name="_Toc186027704"/>
      <w:del w:id="7269" w:author="Việt Lương" w:date="2024-12-25T16:20:00Z" w16du:dateUtc="2024-12-25T09:20:00Z">
        <w:r w:rsidR="3D0E50D5">
          <w:rPr>
            <w:noProof/>
          </w:rPr>
          <w:drawing>
            <wp:inline distT="0" distB="0" distL="0" distR="0" wp14:anchorId="69B4D065" wp14:editId="0A2C51A4">
              <wp:extent cx="5810248" cy="2466975"/>
              <wp:effectExtent l="0" t="0" r="0" b="0"/>
              <wp:docPr id="854435564" name="Picture 854435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10248" cy="2466975"/>
                      </a:xfrm>
                      <a:prstGeom prst="rect">
                        <a:avLst/>
                      </a:prstGeom>
                    </pic:spPr>
                  </pic:pic>
                </a:graphicData>
              </a:graphic>
            </wp:inline>
          </w:drawing>
        </w:r>
      </w:del>
      <w:ins w:id="7270" w:author="Việt Lương" w:date="2024-12-25T16:20:00Z" w16du:dateUtc="2024-12-25T09:20:00Z">
        <w:r w:rsidR="00C74605" w:rsidRPr="00C74605">
          <w:rPr>
            <w:noProof/>
          </w:rPr>
          <w:t xml:space="preserve"> </w:t>
        </w:r>
        <w:r w:rsidR="00C74605" w:rsidRPr="00C74605">
          <w:rPr>
            <w:lang w:val="en-US"/>
          </w:rPr>
          <w:drawing>
            <wp:inline distT="0" distB="0" distL="0" distR="0" wp14:anchorId="53D2A546" wp14:editId="2D555C8C">
              <wp:extent cx="5733415" cy="4051300"/>
              <wp:effectExtent l="0" t="0" r="635" b="6350"/>
              <wp:docPr id="164170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09943" name=""/>
                      <pic:cNvPicPr/>
                    </pic:nvPicPr>
                    <pic:blipFill>
                      <a:blip r:embed="rId62"/>
                      <a:stretch>
                        <a:fillRect/>
                      </a:stretch>
                    </pic:blipFill>
                    <pic:spPr>
                      <a:xfrm>
                        <a:off x="0" y="0"/>
                        <a:ext cx="5733415" cy="4051300"/>
                      </a:xfrm>
                      <a:prstGeom prst="rect">
                        <a:avLst/>
                      </a:prstGeom>
                    </pic:spPr>
                  </pic:pic>
                </a:graphicData>
              </a:graphic>
            </wp:inline>
          </w:drawing>
        </w:r>
      </w:ins>
    </w:p>
    <w:p w14:paraId="574FCADA" w14:textId="0D4CF9F0" w:rsidR="007569A2" w:rsidRPr="009E088B" w:rsidRDefault="009E088B" w:rsidP="00AD36A4">
      <w:pPr>
        <w:pStyle w:val="Caption"/>
        <w:rPr>
          <w:lang w:val="en-US"/>
          <w:rPrChange w:id="7271" w:author="Kiên Lê Trung" w:date="2024-12-25T12:59:00Z" w16du:dateUtc="2024-12-25T05:59:00Z">
            <w:rPr/>
          </w:rPrChange>
        </w:rPr>
        <w:pPrChange w:id="7272" w:author="Kiên Lê Trung" w:date="2024-12-25T14:05:00Z" w16du:dateUtc="2024-12-25T07:05:00Z">
          <w:pPr/>
        </w:pPrChange>
      </w:pPr>
      <w:bookmarkStart w:id="7273" w:name="_Toc186028060"/>
      <w:ins w:id="7274" w:author="Kiên Lê Trung" w:date="2024-12-25T12:59:00Z" w16du:dateUtc="2024-12-25T05:59:00Z">
        <w:r>
          <w:t xml:space="preserve">Hình </w:t>
        </w:r>
      </w:ins>
      <w:ins w:id="7275"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7276"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7277" w:author="Kiên Lê Trung" w:date="2024-12-25T20:11:00Z" w16du:dateUtc="2024-12-25T13:11:00Z">
        <w:r w:rsidR="00A151F2">
          <w:rPr>
            <w:noProof/>
          </w:rPr>
          <w:t>23</w:t>
        </w:r>
        <w:r w:rsidR="00A151F2">
          <w:fldChar w:fldCharType="end"/>
        </w:r>
      </w:ins>
      <w:ins w:id="7278" w:author="Kiên Lê Trung" w:date="2024-12-25T12:59:00Z" w16du:dateUtc="2024-12-25T05:59:00Z">
        <w:r>
          <w:rPr>
            <w:lang w:val="en-US"/>
          </w:rPr>
          <w:t xml:space="preserve"> Biểu đồ tuần tự</w:t>
        </w:r>
      </w:ins>
      <w:ins w:id="7279" w:author="Kiên Lê Trung" w:date="2024-12-25T13:00:00Z" w16du:dateUtc="2024-12-25T06:00:00Z">
        <w:r w:rsidR="00C23062">
          <w:rPr>
            <w:lang w:val="en-US"/>
          </w:rPr>
          <w:t xml:space="preserve"> chức năng</w:t>
        </w:r>
      </w:ins>
      <w:ins w:id="7280" w:author="Kiên Lê Trung" w:date="2024-12-25T12:59:00Z" w16du:dateUtc="2024-12-25T05:59:00Z">
        <w:r>
          <w:rPr>
            <w:lang w:val="en-US"/>
          </w:rPr>
          <w:t xml:space="preserve"> đăng ký</w:t>
        </w:r>
        <w:bookmarkEnd w:id="7267"/>
        <w:bookmarkEnd w:id="7268"/>
        <w:bookmarkEnd w:id="7273"/>
        <w:r>
          <w:rPr>
            <w:lang w:val="en-US"/>
          </w:rPr>
          <w:t xml:space="preserve"> </w:t>
        </w:r>
      </w:ins>
    </w:p>
    <w:p w14:paraId="2F3E2713" w14:textId="6071424E" w:rsidR="001D19BE" w:rsidRPr="00476848" w:rsidRDefault="001D19BE" w:rsidP="00C60A20">
      <w:pPr>
        <w:pStyle w:val="ListParagraph"/>
        <w:numPr>
          <w:ilvl w:val="0"/>
          <w:numId w:val="194"/>
        </w:numPr>
        <w:ind w:left="426"/>
        <w:rPr>
          <w:rFonts w:cs="Times New Roman"/>
          <w:sz w:val="24"/>
          <w:szCs w:val="24"/>
          <w:rPrChange w:id="7281" w:author="Kiên Lê Trung" w:date="2024-12-25T13:55:00Z" w16du:dateUtc="2024-12-25T06:55:00Z">
            <w:rPr>
              <w:rFonts w:cs="Times New Roman"/>
              <w:sz w:val="26"/>
              <w:szCs w:val="26"/>
            </w:rPr>
          </w:rPrChange>
        </w:rPr>
      </w:pPr>
      <w:r w:rsidRPr="00476848">
        <w:rPr>
          <w:rFonts w:ascii="Times New Roman" w:hAnsi="Times New Roman" w:cs="Times New Roman"/>
          <w:sz w:val="24"/>
          <w:szCs w:val="24"/>
          <w:rPrChange w:id="7282" w:author="Kiên Lê Trung" w:date="2024-12-25T13:55:00Z" w16du:dateUtc="2024-12-25T06:55:00Z">
            <w:rPr>
              <w:rFonts w:ascii="Times New Roman" w:hAnsi="Times New Roman" w:cs="Times New Roman"/>
              <w:sz w:val="26"/>
              <w:szCs w:val="26"/>
            </w:rPr>
          </w:rPrChange>
        </w:rPr>
        <w:t>Biểu</w:t>
      </w:r>
      <w:r w:rsidRPr="00476848">
        <w:rPr>
          <w:rFonts w:ascii="Times New Roman" w:hAnsi="Times New Roman" w:cs="Times New Roman"/>
          <w:sz w:val="24"/>
          <w:szCs w:val="24"/>
          <w:lang w:val="vi-VN"/>
          <w:rPrChange w:id="7283" w:author="Kiên Lê Trung" w:date="2024-12-25T13:55:00Z" w16du:dateUtc="2024-12-25T06:55:00Z">
            <w:rPr>
              <w:rFonts w:ascii="Times New Roman" w:hAnsi="Times New Roman" w:cs="Times New Roman"/>
              <w:sz w:val="26"/>
              <w:szCs w:val="26"/>
              <w:lang w:val="vi-VN"/>
            </w:rPr>
          </w:rPrChange>
        </w:rPr>
        <w:t xml:space="preserve"> đồ tuần tự chức năng ” </w:t>
      </w:r>
      <w:ins w:id="7284" w:author="Kiên Lê Trung" w:date="2024-12-23T22:29:00Z" w16du:dateUtc="2024-12-23T15:29:00Z">
        <w:r w:rsidR="00653003" w:rsidRPr="00476848">
          <w:rPr>
            <w:rFonts w:ascii="Times New Roman" w:hAnsi="Times New Roman" w:cs="Times New Roman"/>
            <w:b/>
            <w:sz w:val="24"/>
            <w:szCs w:val="24"/>
            <w:lang w:val="en-US"/>
            <w:rPrChange w:id="7285" w:author="Kiên Lê Trung" w:date="2024-12-25T13:55:00Z" w16du:dateUtc="2024-12-25T06:55:00Z">
              <w:rPr>
                <w:rFonts w:ascii="Times New Roman" w:hAnsi="Times New Roman" w:cs="Times New Roman"/>
                <w:b/>
                <w:sz w:val="26"/>
                <w:szCs w:val="26"/>
                <w:lang w:val="en-US"/>
              </w:rPr>
            </w:rPrChange>
          </w:rPr>
          <w:t>Chỉnh sửa thông tin</w:t>
        </w:r>
      </w:ins>
      <w:del w:id="7286" w:author="Kiên Lê Trung" w:date="2024-12-23T22:29:00Z" w16du:dateUtc="2024-12-23T15:29:00Z">
        <w:r w:rsidRPr="00476848">
          <w:rPr>
            <w:rFonts w:ascii="Times New Roman" w:hAnsi="Times New Roman" w:cs="Times New Roman"/>
            <w:b/>
            <w:sz w:val="24"/>
            <w:szCs w:val="24"/>
            <w:rPrChange w:id="7287" w:author="Kiên Lê Trung" w:date="2024-12-25T13:55:00Z" w16du:dateUtc="2024-12-25T06:55:00Z">
              <w:rPr>
                <w:rFonts w:ascii="Times New Roman" w:hAnsi="Times New Roman" w:cs="Times New Roman"/>
                <w:b/>
                <w:sz w:val="26"/>
                <w:szCs w:val="26"/>
              </w:rPr>
            </w:rPrChange>
          </w:rPr>
          <w:delText>Quản lý hồ</w:delText>
        </w:r>
        <w:r w:rsidRPr="00476848">
          <w:rPr>
            <w:rFonts w:ascii="Times New Roman" w:hAnsi="Times New Roman" w:cs="Times New Roman"/>
            <w:b/>
            <w:sz w:val="24"/>
            <w:szCs w:val="24"/>
            <w:lang w:val="vi-VN"/>
            <w:rPrChange w:id="7288" w:author="Kiên Lê Trung" w:date="2024-12-25T13:55:00Z" w16du:dateUtc="2024-12-25T06:55:00Z">
              <w:rPr>
                <w:rFonts w:ascii="Times New Roman" w:hAnsi="Times New Roman" w:cs="Times New Roman"/>
                <w:b/>
                <w:sz w:val="26"/>
                <w:szCs w:val="26"/>
                <w:lang w:val="vi-VN"/>
              </w:rPr>
            </w:rPrChange>
          </w:rPr>
          <w:delText xml:space="preserve"> sơ</w:delText>
        </w:r>
      </w:del>
      <w:r w:rsidRPr="00476848">
        <w:rPr>
          <w:rFonts w:ascii="Times New Roman" w:hAnsi="Times New Roman" w:cs="Times New Roman"/>
          <w:sz w:val="24"/>
          <w:szCs w:val="24"/>
          <w:rPrChange w:id="7289" w:author="Kiên Lê Trung" w:date="2024-12-25T13:55:00Z" w16du:dateUtc="2024-12-25T06:55:00Z">
            <w:rPr>
              <w:rFonts w:ascii="Times New Roman" w:hAnsi="Times New Roman" w:cs="Times New Roman"/>
              <w:sz w:val="26"/>
              <w:szCs w:val="26"/>
            </w:rPr>
          </w:rPrChange>
        </w:rPr>
        <w:t xml:space="preserve"> </w:t>
      </w:r>
      <w:r w:rsidRPr="00476848">
        <w:rPr>
          <w:rFonts w:ascii="Times New Roman" w:hAnsi="Times New Roman" w:cs="Times New Roman"/>
          <w:sz w:val="24"/>
          <w:szCs w:val="24"/>
          <w:lang w:val="vi-VN"/>
          <w:rPrChange w:id="7290" w:author="Kiên Lê Trung" w:date="2024-12-25T13:55:00Z" w16du:dateUtc="2024-12-25T06:55:00Z">
            <w:rPr>
              <w:rFonts w:ascii="Times New Roman" w:hAnsi="Times New Roman" w:cs="Times New Roman"/>
              <w:sz w:val="26"/>
              <w:szCs w:val="26"/>
              <w:lang w:val="vi-VN"/>
            </w:rPr>
          </w:rPrChange>
        </w:rPr>
        <w:t>“</w:t>
      </w:r>
    </w:p>
    <w:p w14:paraId="6EEEEDA0" w14:textId="77777777" w:rsidR="00AD36A4" w:rsidRDefault="00CE686F" w:rsidP="008859C7">
      <w:pPr>
        <w:rPr>
          <w:ins w:id="7291" w:author="Kiên Lê Trung" w:date="2024-12-25T14:05:00Z" w16du:dateUtc="2024-12-25T07:05:00Z"/>
          <w:noProof/>
          <w:lang w:val="en-US"/>
        </w:rPr>
      </w:pPr>
      <w:del w:id="7292" w:author="Kiên Lê Trung" w:date="2024-12-23T22:30:00Z" w16du:dateUtc="2024-12-23T15:30:00Z">
        <w:r>
          <w:rPr>
            <w:noProof/>
          </w:rPr>
          <w:drawing>
            <wp:inline distT="114300" distB="114300" distL="114300" distR="114300" wp14:anchorId="552105C0" wp14:editId="07777777">
              <wp:extent cx="5731200" cy="57404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3"/>
                      <a:srcRect/>
                      <a:stretch>
                        <a:fillRect/>
                      </a:stretch>
                    </pic:blipFill>
                    <pic:spPr>
                      <a:xfrm>
                        <a:off x="0" y="0"/>
                        <a:ext cx="5731200" cy="5740400"/>
                      </a:xfrm>
                      <a:prstGeom prst="rect">
                        <a:avLst/>
                      </a:prstGeom>
                      <a:ln/>
                    </pic:spPr>
                  </pic:pic>
                </a:graphicData>
              </a:graphic>
            </wp:inline>
          </w:drawing>
        </w:r>
      </w:del>
      <w:ins w:id="7293" w:author="Kiên Lê Trung" w:date="2024-12-23T22:30:00Z" w16du:dateUtc="2024-12-23T15:30:00Z">
        <w:r w:rsidR="00F86912" w:rsidRPr="00F86912">
          <w:rPr>
            <w:noProof/>
          </w:rPr>
          <w:t xml:space="preserve"> </w:t>
        </w:r>
        <w:bookmarkStart w:id="7294" w:name="_Toc186027546"/>
        <w:bookmarkStart w:id="7295" w:name="_Toc186027705"/>
        <w:r w:rsidR="00F86912" w:rsidRPr="00F86912">
          <w:rPr>
            <w:noProof/>
          </w:rPr>
          <w:drawing>
            <wp:inline distT="0" distB="0" distL="0" distR="0" wp14:anchorId="7B2D1F68" wp14:editId="0BEBD783">
              <wp:extent cx="5733415" cy="2976880"/>
              <wp:effectExtent l="0" t="0" r="635" b="0"/>
              <wp:docPr id="394330306" name="Picture 1"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30306" name="Picture 1" descr="A diagram of a diagram of a diagram&#10;&#10;Description automatically generated with medium confidence"/>
                      <pic:cNvPicPr/>
                    </pic:nvPicPr>
                    <pic:blipFill>
                      <a:blip r:embed="rId64"/>
                      <a:stretch>
                        <a:fillRect/>
                      </a:stretch>
                    </pic:blipFill>
                    <pic:spPr>
                      <a:xfrm>
                        <a:off x="0" y="0"/>
                        <a:ext cx="5733415" cy="2976880"/>
                      </a:xfrm>
                      <a:prstGeom prst="rect">
                        <a:avLst/>
                      </a:prstGeom>
                    </pic:spPr>
                  </pic:pic>
                </a:graphicData>
              </a:graphic>
            </wp:inline>
          </w:drawing>
        </w:r>
      </w:ins>
    </w:p>
    <w:p w14:paraId="1F000A61" w14:textId="77777777" w:rsidR="00AD36A4" w:rsidRDefault="00AD36A4" w:rsidP="008859C7">
      <w:pPr>
        <w:rPr>
          <w:ins w:id="7296" w:author="Kiên Lê Trung" w:date="2024-12-25T14:05:00Z" w16du:dateUtc="2024-12-25T07:05:00Z"/>
          <w:noProof/>
          <w:lang w:val="en-US"/>
        </w:rPr>
      </w:pPr>
    </w:p>
    <w:p w14:paraId="7DC8C081" w14:textId="227240A3" w:rsidR="007569A2" w:rsidRPr="009E088B" w:rsidRDefault="009E088B" w:rsidP="00146533">
      <w:pPr>
        <w:pStyle w:val="Caption"/>
        <w:spacing w:before="240"/>
        <w:rPr>
          <w:lang w:val="en-US"/>
          <w:rPrChange w:id="7297" w:author="Kiên Lê Trung" w:date="2024-12-25T12:59:00Z" w16du:dateUtc="2024-12-25T05:59:00Z">
            <w:rPr>
              <w:sz w:val="28"/>
              <w:szCs w:val="28"/>
            </w:rPr>
          </w:rPrChange>
        </w:rPr>
        <w:pPrChange w:id="7298" w:author="Kiên Lê Trung" w:date="2024-12-25T14:50:00Z" w16du:dateUtc="2024-12-25T07:50:00Z">
          <w:pPr/>
        </w:pPrChange>
      </w:pPr>
      <w:bookmarkStart w:id="7299" w:name="_Toc186028061"/>
      <w:ins w:id="7300" w:author="Kiên Lê Trung" w:date="2024-12-25T12:59:00Z" w16du:dateUtc="2024-12-25T05:59:00Z">
        <w:r>
          <w:t xml:space="preserve">Hình </w:t>
        </w:r>
      </w:ins>
      <w:ins w:id="7301"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7302"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7303" w:author="Kiên Lê Trung" w:date="2024-12-25T20:11:00Z" w16du:dateUtc="2024-12-25T13:11:00Z">
        <w:r w:rsidR="00A151F2">
          <w:rPr>
            <w:noProof/>
          </w:rPr>
          <w:t>24</w:t>
        </w:r>
        <w:r w:rsidR="00A151F2">
          <w:fldChar w:fldCharType="end"/>
        </w:r>
      </w:ins>
      <w:ins w:id="7304" w:author="Kiên Lê Trung" w:date="2024-12-25T12:59:00Z" w16du:dateUtc="2024-12-25T05:59:00Z">
        <w:r>
          <w:rPr>
            <w:lang w:val="en-US"/>
          </w:rPr>
          <w:t xml:space="preserve"> Biểu đồ tuần tự</w:t>
        </w:r>
      </w:ins>
      <w:ins w:id="7305" w:author="Kiên Lê Trung" w:date="2024-12-25T13:00:00Z" w16du:dateUtc="2024-12-25T06:00:00Z">
        <w:r w:rsidR="00C23062">
          <w:rPr>
            <w:lang w:val="en-US"/>
          </w:rPr>
          <w:t xml:space="preserve"> chức năng</w:t>
        </w:r>
      </w:ins>
      <w:ins w:id="7306" w:author="Kiên Lê Trung" w:date="2024-12-25T12:59:00Z" w16du:dateUtc="2024-12-25T05:59:00Z">
        <w:r>
          <w:rPr>
            <w:lang w:val="en-US"/>
          </w:rPr>
          <w:t xml:space="preserve"> chỉnh sửa thông tin</w:t>
        </w:r>
      </w:ins>
      <w:bookmarkEnd w:id="7294"/>
      <w:bookmarkEnd w:id="7295"/>
      <w:bookmarkEnd w:id="7299"/>
    </w:p>
    <w:p w14:paraId="18C3FED3" w14:textId="1F75D7FE" w:rsidR="001D19BE" w:rsidRPr="00476848" w:rsidRDefault="001D19BE" w:rsidP="00C87E44">
      <w:pPr>
        <w:pStyle w:val="ListParagraph"/>
        <w:numPr>
          <w:ilvl w:val="0"/>
          <w:numId w:val="195"/>
        </w:numPr>
        <w:ind w:left="567"/>
        <w:rPr>
          <w:rFonts w:ascii="Times New Roman" w:hAnsi="Times New Roman" w:cs="Times New Roman"/>
          <w:sz w:val="24"/>
          <w:szCs w:val="24"/>
          <w:rPrChange w:id="7307" w:author="Kiên Lê Trung" w:date="2024-12-25T13:55:00Z" w16du:dateUtc="2024-12-25T06:55:00Z">
            <w:rPr>
              <w:rFonts w:ascii="Times New Roman" w:hAnsi="Times New Roman" w:cs="Times New Roman"/>
              <w:sz w:val="26"/>
              <w:szCs w:val="26"/>
            </w:rPr>
          </w:rPrChange>
        </w:rPr>
      </w:pPr>
      <w:r w:rsidRPr="00476848">
        <w:rPr>
          <w:rFonts w:ascii="Times New Roman" w:hAnsi="Times New Roman" w:cs="Times New Roman"/>
          <w:sz w:val="24"/>
          <w:szCs w:val="24"/>
          <w:rPrChange w:id="7308" w:author="Kiên Lê Trung" w:date="2024-12-25T13:55:00Z" w16du:dateUtc="2024-12-25T06:55:00Z">
            <w:rPr>
              <w:rFonts w:ascii="Times New Roman" w:hAnsi="Times New Roman" w:cs="Times New Roman"/>
              <w:sz w:val="26"/>
              <w:szCs w:val="26"/>
            </w:rPr>
          </w:rPrChange>
        </w:rPr>
        <w:t>Biểu</w:t>
      </w:r>
      <w:r w:rsidRPr="00476848">
        <w:rPr>
          <w:rFonts w:ascii="Times New Roman" w:hAnsi="Times New Roman" w:cs="Times New Roman"/>
          <w:sz w:val="24"/>
          <w:szCs w:val="24"/>
          <w:lang w:val="vi-VN"/>
          <w:rPrChange w:id="7309" w:author="Kiên Lê Trung" w:date="2024-12-25T13:55:00Z" w16du:dateUtc="2024-12-25T06:55:00Z">
            <w:rPr>
              <w:rFonts w:ascii="Times New Roman" w:hAnsi="Times New Roman" w:cs="Times New Roman"/>
              <w:sz w:val="26"/>
              <w:szCs w:val="26"/>
              <w:lang w:val="vi-VN"/>
            </w:rPr>
          </w:rPrChange>
        </w:rPr>
        <w:t xml:space="preserve"> đồ tuần tự chức năng ” </w:t>
      </w:r>
      <w:r w:rsidRPr="00476848">
        <w:rPr>
          <w:rFonts w:ascii="Times New Roman" w:hAnsi="Times New Roman" w:cs="Times New Roman"/>
          <w:b/>
          <w:sz w:val="24"/>
          <w:szCs w:val="24"/>
          <w:rPrChange w:id="7310" w:author="Kiên Lê Trung" w:date="2024-12-25T13:55:00Z" w16du:dateUtc="2024-12-25T06:55:00Z">
            <w:rPr>
              <w:rFonts w:ascii="Times New Roman" w:hAnsi="Times New Roman" w:cs="Times New Roman"/>
              <w:b/>
              <w:sz w:val="26"/>
              <w:szCs w:val="26"/>
            </w:rPr>
          </w:rPrChange>
        </w:rPr>
        <w:t xml:space="preserve">Quản lý tài </w:t>
      </w:r>
      <w:r w:rsidRPr="00476848" w:rsidDel="001D19BE">
        <w:rPr>
          <w:rFonts w:ascii="Times New Roman" w:hAnsi="Times New Roman" w:cs="Times New Roman"/>
          <w:b/>
          <w:sz w:val="24"/>
          <w:szCs w:val="24"/>
          <w:rPrChange w:id="7311" w:author="Kiên Lê Trung" w:date="2024-12-25T13:55:00Z" w16du:dateUtc="2024-12-25T06:55:00Z">
            <w:rPr>
              <w:rFonts w:ascii="Times New Roman" w:hAnsi="Times New Roman" w:cs="Times New Roman"/>
              <w:b/>
              <w:sz w:val="26"/>
              <w:szCs w:val="26"/>
            </w:rPr>
          </w:rPrChange>
        </w:rPr>
        <w:t>khoản</w:t>
      </w:r>
      <w:r w:rsidR="00C87E44" w:rsidRPr="00476848">
        <w:rPr>
          <w:rFonts w:ascii="Times New Roman" w:hAnsi="Times New Roman" w:cs="Times New Roman"/>
          <w:sz w:val="24"/>
          <w:szCs w:val="24"/>
          <w:lang w:val="vi-VN"/>
          <w:rPrChange w:id="7312" w:author="Kiên Lê Trung" w:date="2024-12-25T13:55:00Z" w16du:dateUtc="2024-12-25T06:55:00Z">
            <w:rPr>
              <w:rFonts w:ascii="Times New Roman" w:hAnsi="Times New Roman" w:cs="Times New Roman"/>
              <w:sz w:val="26"/>
              <w:szCs w:val="26"/>
              <w:lang w:val="vi-VN"/>
            </w:rPr>
          </w:rPrChange>
        </w:rPr>
        <w:t xml:space="preserve"> “</w:t>
      </w:r>
    </w:p>
    <w:p w14:paraId="3B102BB9" w14:textId="584CB9D2" w:rsidR="005E12D3" w:rsidRPr="00C60A20" w:rsidRDefault="005E12D3">
      <w:pPr>
        <w:pStyle w:val="ListParagraph"/>
        <w:ind w:left="567"/>
        <w:rPr>
          <w:rFonts w:cs="Times New Roman"/>
          <w:sz w:val="26"/>
          <w:szCs w:val="26"/>
        </w:rPr>
        <w:pPrChange w:id="7313" w:author="Kiên Lê Trung" w:date="2024-12-24T09:43:00Z" w16du:dateUtc="2024-12-24T02:43:00Z">
          <w:pPr>
            <w:pStyle w:val="ListParagraph"/>
            <w:numPr>
              <w:numId w:val="126"/>
            </w:numPr>
            <w:ind w:left="567" w:hanging="360"/>
          </w:pPr>
        </w:pPrChange>
      </w:pPr>
      <w:del w:id="7314" w:author="Kiên Lê Trung" w:date="2024-12-23T22:30:00Z" w16du:dateUtc="2024-12-23T15:30:00Z">
        <w:r>
          <w:rPr>
            <w:rFonts w:ascii="Times New Roman" w:hAnsi="Times New Roman" w:cs="Times New Roman"/>
            <w:sz w:val="26"/>
            <w:szCs w:val="26"/>
          </w:rPr>
          <w:delText>Chỉnh</w:delText>
        </w:r>
        <w:r>
          <w:rPr>
            <w:rFonts w:ascii="Times New Roman" w:hAnsi="Times New Roman" w:cs="Times New Roman"/>
            <w:sz w:val="26"/>
            <w:szCs w:val="26"/>
            <w:lang w:val="vi-VN"/>
          </w:rPr>
          <w:delText xml:space="preserve"> sửa</w:delText>
        </w:r>
      </w:del>
    </w:p>
    <w:p w14:paraId="7EFAEA17" w14:textId="5820D4FB" w:rsidR="00AD36A4" w:rsidRDefault="00CE686F" w:rsidP="008859C7">
      <w:pPr>
        <w:rPr>
          <w:ins w:id="7315" w:author="Kiên Lê Trung" w:date="2024-12-25T14:05:00Z" w16du:dateUtc="2024-12-25T07:05:00Z"/>
          <w:noProof/>
          <w:lang w:val="en-US"/>
        </w:rPr>
      </w:pPr>
      <w:del w:id="7316" w:author="Kiên Lê Trung" w:date="2024-12-23T22:30:00Z" w16du:dateUtc="2024-12-23T15:30:00Z">
        <w:r>
          <w:rPr>
            <w:noProof/>
          </w:rPr>
          <w:drawing>
            <wp:inline distT="114300" distB="114300" distL="114300" distR="114300" wp14:anchorId="4F981BD2" wp14:editId="07777777">
              <wp:extent cx="5731200" cy="44577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5"/>
                      <a:srcRect/>
                      <a:stretch>
                        <a:fillRect/>
                      </a:stretch>
                    </pic:blipFill>
                    <pic:spPr>
                      <a:xfrm>
                        <a:off x="0" y="0"/>
                        <a:ext cx="5731200" cy="4457700"/>
                      </a:xfrm>
                      <a:prstGeom prst="rect">
                        <a:avLst/>
                      </a:prstGeom>
                      <a:ln/>
                    </pic:spPr>
                  </pic:pic>
                </a:graphicData>
              </a:graphic>
            </wp:inline>
          </w:drawing>
        </w:r>
      </w:del>
      <w:ins w:id="7317" w:author="Kiên Lê Trung" w:date="2024-12-23T22:30:00Z" w16du:dateUtc="2024-12-23T15:30:00Z">
        <w:r w:rsidR="0090313A" w:rsidRPr="0090313A">
          <w:rPr>
            <w:noProof/>
          </w:rPr>
          <w:t xml:space="preserve"> </w:t>
        </w:r>
        <w:bookmarkStart w:id="7318" w:name="_Toc186027547"/>
        <w:bookmarkStart w:id="7319" w:name="_Toc186027706"/>
        <w:r w:rsidR="0090313A" w:rsidRPr="0090313A">
          <w:rPr>
            <w:noProof/>
          </w:rPr>
          <w:drawing>
            <wp:inline distT="0" distB="0" distL="0" distR="0" wp14:anchorId="3480B581" wp14:editId="19426AAE">
              <wp:extent cx="5733415" cy="3406775"/>
              <wp:effectExtent l="0" t="0" r="635" b="3175"/>
              <wp:docPr id="118678353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83535" name="Picture 1" descr="A diagram of a diagram&#10;&#10;Description automatically generated"/>
                      <pic:cNvPicPr/>
                    </pic:nvPicPr>
                    <pic:blipFill>
                      <a:blip r:embed="rId66"/>
                      <a:stretch>
                        <a:fillRect/>
                      </a:stretch>
                    </pic:blipFill>
                    <pic:spPr>
                      <a:xfrm>
                        <a:off x="0" y="0"/>
                        <a:ext cx="5733415" cy="3406775"/>
                      </a:xfrm>
                      <a:prstGeom prst="rect">
                        <a:avLst/>
                      </a:prstGeom>
                    </pic:spPr>
                  </pic:pic>
                </a:graphicData>
              </a:graphic>
            </wp:inline>
          </w:drawing>
        </w:r>
      </w:ins>
    </w:p>
    <w:p w14:paraId="0477E574" w14:textId="61F9F971" w:rsidR="007569A2" w:rsidRPr="00C23062" w:rsidRDefault="00C23062" w:rsidP="00146533">
      <w:pPr>
        <w:pStyle w:val="Caption"/>
        <w:spacing w:before="240"/>
        <w:rPr>
          <w:lang w:val="en-US"/>
          <w:rPrChange w:id="7320" w:author="Kiên Lê Trung" w:date="2024-12-25T13:00:00Z" w16du:dateUtc="2024-12-25T06:00:00Z">
            <w:rPr>
              <w:sz w:val="28"/>
              <w:szCs w:val="28"/>
            </w:rPr>
          </w:rPrChange>
        </w:rPr>
        <w:pPrChange w:id="7321" w:author="Kiên Lê Trung" w:date="2024-12-25T14:50:00Z" w16du:dateUtc="2024-12-25T07:50:00Z">
          <w:pPr/>
        </w:pPrChange>
      </w:pPr>
      <w:bookmarkStart w:id="7322" w:name="_Toc186028062"/>
      <w:ins w:id="7323" w:author="Kiên Lê Trung" w:date="2024-12-25T13:00:00Z" w16du:dateUtc="2024-12-25T06:00:00Z">
        <w:r>
          <w:t xml:space="preserve">Hình </w:t>
        </w:r>
      </w:ins>
      <w:ins w:id="7324"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7325"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7326" w:author="Kiên Lê Trung" w:date="2024-12-25T20:11:00Z" w16du:dateUtc="2024-12-25T13:11:00Z">
        <w:r w:rsidR="00A151F2">
          <w:rPr>
            <w:noProof/>
          </w:rPr>
          <w:t>25</w:t>
        </w:r>
        <w:r w:rsidR="00A151F2">
          <w:fldChar w:fldCharType="end"/>
        </w:r>
      </w:ins>
      <w:ins w:id="7327" w:author="Kiên Lê Trung" w:date="2024-12-25T13:00:00Z" w16du:dateUtc="2024-12-25T06:00:00Z">
        <w:r>
          <w:rPr>
            <w:lang w:val="en-US"/>
          </w:rPr>
          <w:t xml:space="preserve"> Biểu đồ tuần tự chức năng </w:t>
        </w:r>
      </w:ins>
      <w:ins w:id="7328" w:author="Kiên Lê Trung" w:date="2024-12-25T13:01:00Z" w16du:dateUtc="2024-12-25T06:01:00Z">
        <w:r w:rsidR="00167F05">
          <w:rPr>
            <w:lang w:val="en-US"/>
          </w:rPr>
          <w:t>quản lý tài khoản</w:t>
        </w:r>
      </w:ins>
      <w:bookmarkEnd w:id="7318"/>
      <w:bookmarkEnd w:id="7319"/>
      <w:bookmarkEnd w:id="7322"/>
    </w:p>
    <w:p w14:paraId="3FD9042A" w14:textId="77777777" w:rsidR="007569A2" w:rsidRPr="00476848" w:rsidDel="00C23062" w:rsidRDefault="007569A2">
      <w:pPr>
        <w:rPr>
          <w:del w:id="7329" w:author="Kiên Lê Trung" w:date="2024-12-25T13:00:00Z" w16du:dateUtc="2024-12-25T06:00:00Z"/>
          <w:sz w:val="24"/>
          <w:szCs w:val="24"/>
          <w:rPrChange w:id="7330" w:author="Kiên Lê Trung" w:date="2024-12-25T13:55:00Z" w16du:dateUtc="2024-12-25T06:55:00Z">
            <w:rPr>
              <w:del w:id="7331" w:author="Kiên Lê Trung" w:date="2024-12-25T13:00:00Z" w16du:dateUtc="2024-12-25T06:00:00Z"/>
              <w:sz w:val="28"/>
              <w:szCs w:val="28"/>
            </w:rPr>
          </w:rPrChange>
        </w:rPr>
      </w:pPr>
    </w:p>
    <w:p w14:paraId="1E1FBFFC" w14:textId="28B6F9DA" w:rsidR="007569A2" w:rsidRPr="00476848" w:rsidDel="009475DC" w:rsidRDefault="005E12D3">
      <w:pPr>
        <w:pStyle w:val="ListParagraph"/>
        <w:ind w:left="567"/>
        <w:rPr>
          <w:del w:id="7332" w:author="Kiên Lê Trung" w:date="2024-12-23T18:40:00Z" w16du:dateUtc="2024-12-23T11:40:00Z"/>
          <w:sz w:val="24"/>
          <w:szCs w:val="24"/>
          <w:lang w:val="vi-VN"/>
          <w:rPrChange w:id="7333" w:author="Kiên Lê Trung" w:date="2024-12-25T13:55:00Z" w16du:dateUtc="2024-12-25T06:55:00Z">
            <w:rPr>
              <w:del w:id="7334" w:author="Kiên Lê Trung" w:date="2024-12-23T18:40:00Z" w16du:dateUtc="2024-12-23T11:40:00Z"/>
              <w:sz w:val="28"/>
              <w:szCs w:val="28"/>
              <w:lang w:val="vi-VN"/>
            </w:rPr>
          </w:rPrChange>
        </w:rPr>
        <w:pPrChange w:id="7335" w:author="Kiên Lê Trung" w:date="2024-12-23T18:40:00Z" w16du:dateUtc="2024-12-23T11:40:00Z">
          <w:pPr>
            <w:pStyle w:val="ListParagraph"/>
            <w:numPr>
              <w:numId w:val="126"/>
            </w:numPr>
            <w:ind w:left="567" w:hanging="360"/>
          </w:pPr>
        </w:pPrChange>
      </w:pPr>
      <w:del w:id="7336" w:author="Kiên Lê Trung" w:date="2024-12-23T18:40:00Z" w16du:dateUtc="2024-12-23T11:40:00Z">
        <w:r w:rsidRPr="00476848" w:rsidDel="009475DC">
          <w:rPr>
            <w:sz w:val="24"/>
            <w:szCs w:val="24"/>
            <w:rPrChange w:id="7337" w:author="Kiên Lê Trung" w:date="2024-12-25T13:55:00Z" w16du:dateUtc="2024-12-25T06:55:00Z">
              <w:rPr>
                <w:sz w:val="28"/>
                <w:szCs w:val="28"/>
              </w:rPr>
            </w:rPrChange>
          </w:rPr>
          <w:delText>Xóa</w:delText>
        </w:r>
      </w:del>
    </w:p>
    <w:p w14:paraId="052D4810" w14:textId="7CF2A780" w:rsidR="007569A2" w:rsidRPr="00476848" w:rsidDel="009475DC" w:rsidRDefault="00CE686F">
      <w:pPr>
        <w:pStyle w:val="ListParagraph"/>
        <w:ind w:left="567"/>
        <w:rPr>
          <w:del w:id="7338" w:author="Kiên Lê Trung" w:date="2024-12-23T18:40:00Z" w16du:dateUtc="2024-12-23T11:40:00Z"/>
          <w:sz w:val="24"/>
          <w:szCs w:val="24"/>
          <w:rPrChange w:id="7339" w:author="Kiên Lê Trung" w:date="2024-12-25T13:55:00Z" w16du:dateUtc="2024-12-25T06:55:00Z">
            <w:rPr>
              <w:del w:id="7340" w:author="Kiên Lê Trung" w:date="2024-12-23T18:40:00Z" w16du:dateUtc="2024-12-23T11:40:00Z"/>
            </w:rPr>
          </w:rPrChange>
        </w:rPr>
        <w:pPrChange w:id="7341" w:author="Kiên Lê Trung" w:date="2024-12-23T18:40:00Z" w16du:dateUtc="2024-12-23T11:40:00Z">
          <w:pPr/>
        </w:pPrChange>
      </w:pPr>
      <w:del w:id="7342" w:author="Kiên Lê Trung" w:date="2024-12-23T18:40:00Z" w16du:dateUtc="2024-12-23T11:40:00Z">
        <w:r w:rsidRPr="00476848" w:rsidDel="009475DC">
          <w:rPr>
            <w:noProof/>
            <w:sz w:val="24"/>
            <w:szCs w:val="24"/>
            <w:rPrChange w:id="7343" w:author="Kiên Lê Trung" w:date="2024-12-25T13:55:00Z" w16du:dateUtc="2024-12-25T06:55:00Z">
              <w:rPr>
                <w:noProof/>
              </w:rPr>
            </w:rPrChange>
          </w:rPr>
          <w:drawing>
            <wp:inline distT="114300" distB="114300" distL="114300" distR="114300" wp14:anchorId="3D5ABEE2" wp14:editId="5677C56E">
              <wp:extent cx="5731200" cy="35052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7"/>
                      <a:srcRect/>
                      <a:stretch>
                        <a:fillRect/>
                      </a:stretch>
                    </pic:blipFill>
                    <pic:spPr>
                      <a:xfrm>
                        <a:off x="0" y="0"/>
                        <a:ext cx="5731200" cy="3505200"/>
                      </a:xfrm>
                      <a:prstGeom prst="rect">
                        <a:avLst/>
                      </a:prstGeom>
                      <a:ln/>
                    </pic:spPr>
                  </pic:pic>
                </a:graphicData>
              </a:graphic>
            </wp:inline>
          </w:drawing>
        </w:r>
      </w:del>
    </w:p>
    <w:p w14:paraId="62D3F89E" w14:textId="0410DE94" w:rsidR="007569A2" w:rsidRPr="00476848" w:rsidDel="009475DC" w:rsidRDefault="007569A2">
      <w:pPr>
        <w:rPr>
          <w:del w:id="7344" w:author="Kiên Lê Trung" w:date="2024-12-23T18:40:00Z" w16du:dateUtc="2024-12-23T11:40:00Z"/>
          <w:sz w:val="24"/>
          <w:szCs w:val="24"/>
          <w:rPrChange w:id="7345" w:author="Kiên Lê Trung" w:date="2024-12-25T13:55:00Z" w16du:dateUtc="2024-12-25T06:55:00Z">
            <w:rPr>
              <w:del w:id="7346" w:author="Kiên Lê Trung" w:date="2024-12-23T18:40:00Z" w16du:dateUtc="2024-12-23T11:40:00Z"/>
              <w:sz w:val="28"/>
              <w:szCs w:val="28"/>
            </w:rPr>
          </w:rPrChange>
        </w:rPr>
      </w:pPr>
    </w:p>
    <w:p w14:paraId="2780AF0D" w14:textId="77777777" w:rsidR="007569A2" w:rsidRPr="00476848" w:rsidDel="00C23062" w:rsidRDefault="007569A2">
      <w:pPr>
        <w:rPr>
          <w:del w:id="7347" w:author="Kiên Lê Trung" w:date="2024-12-25T13:00:00Z" w16du:dateUtc="2024-12-25T06:00:00Z"/>
          <w:sz w:val="24"/>
          <w:szCs w:val="24"/>
          <w:rPrChange w:id="7348" w:author="Kiên Lê Trung" w:date="2024-12-25T13:55:00Z" w16du:dateUtc="2024-12-25T06:55:00Z">
            <w:rPr>
              <w:del w:id="7349" w:author="Kiên Lê Trung" w:date="2024-12-25T13:00:00Z" w16du:dateUtc="2024-12-25T06:00:00Z"/>
              <w:sz w:val="28"/>
              <w:szCs w:val="28"/>
            </w:rPr>
          </w:rPrChange>
        </w:rPr>
      </w:pPr>
    </w:p>
    <w:p w14:paraId="46FC4A0D" w14:textId="77777777" w:rsidR="007569A2" w:rsidRPr="00476848" w:rsidDel="00C23062" w:rsidRDefault="007569A2">
      <w:pPr>
        <w:rPr>
          <w:del w:id="7350" w:author="Kiên Lê Trung" w:date="2024-12-25T13:00:00Z" w16du:dateUtc="2024-12-25T06:00:00Z"/>
          <w:sz w:val="24"/>
          <w:szCs w:val="24"/>
          <w:rPrChange w:id="7351" w:author="Kiên Lê Trung" w:date="2024-12-25T13:55:00Z" w16du:dateUtc="2024-12-25T06:55:00Z">
            <w:rPr>
              <w:del w:id="7352" w:author="Kiên Lê Trung" w:date="2024-12-25T13:00:00Z" w16du:dateUtc="2024-12-25T06:00:00Z"/>
              <w:sz w:val="28"/>
              <w:szCs w:val="28"/>
            </w:rPr>
          </w:rPrChange>
        </w:rPr>
      </w:pPr>
    </w:p>
    <w:p w14:paraId="0A130B9D" w14:textId="422EE4CC" w:rsidR="007569A2" w:rsidRPr="00476848" w:rsidRDefault="002638DF" w:rsidP="00C34B1C">
      <w:pPr>
        <w:pStyle w:val="ListParagraph"/>
        <w:numPr>
          <w:ilvl w:val="0"/>
          <w:numId w:val="2"/>
        </w:numPr>
        <w:ind w:left="567"/>
        <w:rPr>
          <w:rFonts w:ascii="Times New Roman" w:hAnsi="Times New Roman" w:cs="Times New Roman"/>
          <w:sz w:val="24"/>
          <w:szCs w:val="24"/>
          <w:rPrChange w:id="7353" w:author="Kiên Lê Trung" w:date="2024-12-25T13:55:00Z" w16du:dateUtc="2024-12-25T06:55:00Z">
            <w:rPr>
              <w:rFonts w:ascii="Times New Roman" w:hAnsi="Times New Roman" w:cs="Times New Roman"/>
              <w:sz w:val="26"/>
              <w:szCs w:val="26"/>
            </w:rPr>
          </w:rPrChange>
        </w:rPr>
      </w:pPr>
      <w:r w:rsidRPr="00476848">
        <w:rPr>
          <w:rFonts w:ascii="Times New Roman" w:hAnsi="Times New Roman" w:cs="Times New Roman"/>
          <w:sz w:val="24"/>
          <w:szCs w:val="24"/>
          <w:rPrChange w:id="7354" w:author="Kiên Lê Trung" w:date="2024-12-25T13:55:00Z" w16du:dateUtc="2024-12-25T06:55:00Z">
            <w:rPr>
              <w:rFonts w:ascii="Times New Roman" w:hAnsi="Times New Roman" w:cs="Times New Roman"/>
              <w:sz w:val="26"/>
              <w:szCs w:val="26"/>
            </w:rPr>
          </w:rPrChange>
        </w:rPr>
        <w:t>Biểu</w:t>
      </w:r>
      <w:r w:rsidRPr="00476848">
        <w:rPr>
          <w:rFonts w:ascii="Times New Roman" w:hAnsi="Times New Roman" w:cs="Times New Roman"/>
          <w:sz w:val="24"/>
          <w:szCs w:val="24"/>
          <w:lang w:val="vi-VN"/>
          <w:rPrChange w:id="7355" w:author="Kiên Lê Trung" w:date="2024-12-25T13:55:00Z" w16du:dateUtc="2024-12-25T06:55:00Z">
            <w:rPr>
              <w:rFonts w:ascii="Times New Roman" w:hAnsi="Times New Roman" w:cs="Times New Roman"/>
              <w:sz w:val="26"/>
              <w:szCs w:val="26"/>
              <w:lang w:val="vi-VN"/>
            </w:rPr>
          </w:rPrChange>
        </w:rPr>
        <w:t xml:space="preserve"> đồ tuần tự chức năng ” </w:t>
      </w:r>
      <w:r w:rsidR="57D30417" w:rsidRPr="00AB0589">
        <w:rPr>
          <w:rFonts w:ascii="Times New Roman" w:hAnsi="Times New Roman" w:cs="Times New Roman"/>
          <w:b/>
          <w:sz w:val="24"/>
          <w:szCs w:val="24"/>
          <w:rPrChange w:id="7356" w:author="Kiên Lê Trung" w:date="2024-12-25T13:55:00Z" w16du:dateUtc="2024-12-25T06:55:00Z">
            <w:rPr>
              <w:rFonts w:ascii="Times New Roman" w:hAnsi="Times New Roman" w:cs="Times New Roman"/>
              <w:sz w:val="26"/>
              <w:szCs w:val="26"/>
            </w:rPr>
          </w:rPrChange>
        </w:rPr>
        <w:t>Quản lý đơn hàng</w:t>
      </w:r>
      <w:r w:rsidR="00C34B1C" w:rsidRPr="00476848">
        <w:rPr>
          <w:rFonts w:ascii="Times New Roman" w:hAnsi="Times New Roman" w:cs="Times New Roman"/>
          <w:sz w:val="24"/>
          <w:szCs w:val="24"/>
          <w:lang w:val="vi-VN"/>
          <w:rPrChange w:id="7357" w:author="Kiên Lê Trung" w:date="2024-12-25T13:55:00Z" w16du:dateUtc="2024-12-25T06:55:00Z">
            <w:rPr>
              <w:rFonts w:ascii="Times New Roman" w:hAnsi="Times New Roman" w:cs="Times New Roman"/>
              <w:sz w:val="26"/>
              <w:szCs w:val="26"/>
              <w:lang w:val="vi-VN"/>
            </w:rPr>
          </w:rPrChange>
        </w:rPr>
        <w:t>”</w:t>
      </w:r>
    </w:p>
    <w:p w14:paraId="6CC1DEC2" w14:textId="117FC646" w:rsidR="00C34B1C" w:rsidRPr="00476848" w:rsidDel="00167F05" w:rsidRDefault="00C34B1C" w:rsidP="00C60A20">
      <w:pPr>
        <w:pStyle w:val="ListParagraph"/>
        <w:numPr>
          <w:ilvl w:val="0"/>
          <w:numId w:val="126"/>
        </w:numPr>
        <w:ind w:left="567"/>
        <w:rPr>
          <w:del w:id="7358" w:author="Kiên Lê Trung" w:date="2024-12-25T13:01:00Z" w16du:dateUtc="2024-12-25T06:01:00Z"/>
          <w:rFonts w:ascii="Times New Roman" w:hAnsi="Times New Roman" w:cs="Times New Roman"/>
          <w:sz w:val="24"/>
          <w:szCs w:val="24"/>
          <w:rPrChange w:id="7359" w:author="Kiên Lê Trung" w:date="2024-12-25T13:55:00Z" w16du:dateUtc="2024-12-25T06:55:00Z">
            <w:rPr>
              <w:del w:id="7360" w:author="Kiên Lê Trung" w:date="2024-12-25T13:01:00Z" w16du:dateUtc="2024-12-25T06:01:00Z"/>
              <w:rFonts w:ascii="Times New Roman" w:hAnsi="Times New Roman" w:cs="Times New Roman"/>
              <w:sz w:val="26"/>
              <w:szCs w:val="26"/>
            </w:rPr>
          </w:rPrChange>
        </w:rPr>
      </w:pPr>
      <w:r w:rsidRPr="00476848">
        <w:rPr>
          <w:rFonts w:ascii="Times New Roman" w:hAnsi="Times New Roman" w:cs="Times New Roman"/>
          <w:sz w:val="24"/>
          <w:szCs w:val="24"/>
          <w:rPrChange w:id="7361" w:author="Kiên Lê Trung" w:date="2024-12-25T13:55:00Z" w16du:dateUtc="2024-12-25T06:55:00Z">
            <w:rPr>
              <w:rFonts w:ascii="Times New Roman" w:hAnsi="Times New Roman" w:cs="Times New Roman"/>
              <w:sz w:val="26"/>
              <w:szCs w:val="26"/>
            </w:rPr>
          </w:rPrChange>
        </w:rPr>
        <w:t>Khách</w:t>
      </w:r>
      <w:r w:rsidRPr="00476848">
        <w:rPr>
          <w:rFonts w:ascii="Times New Roman" w:hAnsi="Times New Roman" w:cs="Times New Roman"/>
          <w:sz w:val="24"/>
          <w:szCs w:val="24"/>
          <w:lang w:val="vi-VN"/>
          <w:rPrChange w:id="7362" w:author="Kiên Lê Trung" w:date="2024-12-25T13:55:00Z" w16du:dateUtc="2024-12-25T06:55:00Z">
            <w:rPr>
              <w:rFonts w:ascii="Times New Roman" w:hAnsi="Times New Roman" w:cs="Times New Roman"/>
              <w:sz w:val="26"/>
              <w:szCs w:val="26"/>
              <w:lang w:val="vi-VN"/>
            </w:rPr>
          </w:rPrChange>
        </w:rPr>
        <w:t xml:space="preserve"> hàng</w:t>
      </w:r>
    </w:p>
    <w:p w14:paraId="12FDE839" w14:textId="63266C26" w:rsidR="2895571A" w:rsidRPr="00167F05" w:rsidRDefault="2895571A" w:rsidP="2895571A">
      <w:pPr>
        <w:pStyle w:val="ListParagraph"/>
        <w:numPr>
          <w:ilvl w:val="0"/>
          <w:numId w:val="126"/>
        </w:numPr>
        <w:ind w:left="567"/>
        <w:rPr>
          <w:sz w:val="28"/>
          <w:szCs w:val="28"/>
          <w:lang w:val="en-US"/>
          <w:rPrChange w:id="7363" w:author="Kiên Lê Trung" w:date="2024-12-25T13:01:00Z" w16du:dateUtc="2024-12-25T06:01:00Z">
            <w:rPr>
              <w:sz w:val="28"/>
              <w:szCs w:val="28"/>
            </w:rPr>
          </w:rPrChange>
        </w:rPr>
        <w:pPrChange w:id="7364" w:author="Kiên Lê Trung" w:date="2024-12-25T13:01:00Z" w16du:dateUtc="2024-12-25T06:01:00Z">
          <w:pPr/>
        </w:pPrChange>
      </w:pPr>
    </w:p>
    <w:p w14:paraId="6947284A" w14:textId="4610CDB9" w:rsidR="2895571A" w:rsidRDefault="2895571A" w:rsidP="2895571A"/>
    <w:p w14:paraId="6E852E68" w14:textId="6959D6F3" w:rsidR="03EE1238" w:rsidDel="00167F05" w:rsidRDefault="006B2DF9">
      <w:pPr>
        <w:rPr>
          <w:del w:id="7365" w:author="Kiên Lê Trung" w:date="2024-12-23T23:02:00Z" w16du:dateUtc="2024-12-23T16:02:00Z"/>
          <w:lang w:val="en-US"/>
        </w:rPr>
      </w:pPr>
      <w:ins w:id="7366" w:author="Kiên Lê Trung" w:date="2024-12-25T11:18:00Z" w16du:dateUtc="2024-12-25T04:18:00Z">
        <w:r w:rsidRPr="006B2DF9">
          <w:drawing>
            <wp:inline distT="0" distB="0" distL="0" distR="0" wp14:anchorId="369804D1" wp14:editId="6CA66FF9">
              <wp:extent cx="5733415" cy="2423160"/>
              <wp:effectExtent l="0" t="0" r="635" b="0"/>
              <wp:docPr id="206021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1036" name=""/>
                      <pic:cNvPicPr/>
                    </pic:nvPicPr>
                    <pic:blipFill>
                      <a:blip r:embed="rId68"/>
                      <a:stretch>
                        <a:fillRect/>
                      </a:stretch>
                    </pic:blipFill>
                    <pic:spPr>
                      <a:xfrm>
                        <a:off x="0" y="0"/>
                        <a:ext cx="5733415" cy="2423160"/>
                      </a:xfrm>
                      <a:prstGeom prst="rect">
                        <a:avLst/>
                      </a:prstGeom>
                    </pic:spPr>
                  </pic:pic>
                </a:graphicData>
              </a:graphic>
            </wp:inline>
          </w:drawing>
        </w:r>
      </w:ins>
      <w:del w:id="7367" w:author="Kiên Lê Trung" w:date="2024-12-25T11:18:00Z" w16du:dateUtc="2024-12-25T04:18:00Z">
        <w:r w:rsidR="03EE1238" w:rsidDel="006B2DF9">
          <w:rPr>
            <w:noProof/>
          </w:rPr>
          <w:drawing>
            <wp:inline distT="0" distB="0" distL="0" distR="0" wp14:anchorId="33177A8F" wp14:editId="25445690">
              <wp:extent cx="5724524" cy="2895600"/>
              <wp:effectExtent l="0" t="0" r="0" b="0"/>
              <wp:docPr id="1225206231" name="Picture 1225206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724524" cy="2895600"/>
                      </a:xfrm>
                      <a:prstGeom prst="rect">
                        <a:avLst/>
                      </a:prstGeom>
                    </pic:spPr>
                  </pic:pic>
                </a:graphicData>
              </a:graphic>
            </wp:inline>
          </w:drawing>
        </w:r>
      </w:del>
    </w:p>
    <w:p w14:paraId="250D509F" w14:textId="77777777" w:rsidR="00167F05" w:rsidRDefault="00167F05" w:rsidP="2895571A">
      <w:pPr>
        <w:rPr>
          <w:ins w:id="7368" w:author="Kiên Lê Trung" w:date="2024-12-25T13:01:00Z" w16du:dateUtc="2024-12-25T06:01:00Z"/>
        </w:rPr>
      </w:pPr>
    </w:p>
    <w:p w14:paraId="4DC2ECC6" w14:textId="64ECB307" w:rsidR="007569A2" w:rsidDel="00167F05" w:rsidRDefault="00CE686F">
      <w:pPr>
        <w:rPr>
          <w:del w:id="7369" w:author="Kiên Lê Trung" w:date="2024-12-23T23:02:00Z" w16du:dateUtc="2024-12-23T16:02:00Z"/>
          <w:lang w:val="en-US"/>
        </w:rPr>
      </w:pPr>
      <w:del w:id="7370" w:author="Kiên Lê Trung" w:date="2024-12-23T23:02:00Z" w16du:dateUtc="2024-12-23T16:02:00Z">
        <w:r>
          <w:rPr>
            <w:noProof/>
          </w:rPr>
          <w:drawing>
            <wp:inline distT="114300" distB="114300" distL="114300" distR="114300" wp14:anchorId="2C70C50A" wp14:editId="07777777">
              <wp:extent cx="5731200" cy="5981700"/>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0"/>
                      <a:srcRect/>
                      <a:stretch>
                        <a:fillRect/>
                      </a:stretch>
                    </pic:blipFill>
                    <pic:spPr>
                      <a:xfrm>
                        <a:off x="0" y="0"/>
                        <a:ext cx="5731200" cy="5981700"/>
                      </a:xfrm>
                      <a:prstGeom prst="rect">
                        <a:avLst/>
                      </a:prstGeom>
                      <a:ln/>
                    </pic:spPr>
                  </pic:pic>
                </a:graphicData>
              </a:graphic>
            </wp:inline>
          </w:drawing>
        </w:r>
      </w:del>
    </w:p>
    <w:p w14:paraId="17FBF13F" w14:textId="2845CC72" w:rsidR="00167F05" w:rsidRPr="00167F05" w:rsidRDefault="00167F05" w:rsidP="00146533">
      <w:pPr>
        <w:pStyle w:val="Caption"/>
        <w:spacing w:before="240"/>
        <w:rPr>
          <w:ins w:id="7371" w:author="Kiên Lê Trung" w:date="2024-12-25T13:01:00Z" w16du:dateUtc="2024-12-25T06:01:00Z"/>
          <w:lang w:val="en-US"/>
          <w:rPrChange w:id="7372" w:author="Kiên Lê Trung" w:date="2024-12-25T13:01:00Z" w16du:dateUtc="2024-12-25T06:01:00Z">
            <w:rPr>
              <w:ins w:id="7373" w:author="Kiên Lê Trung" w:date="2024-12-25T13:01:00Z" w16du:dateUtc="2024-12-25T06:01:00Z"/>
            </w:rPr>
          </w:rPrChange>
        </w:rPr>
        <w:pPrChange w:id="7374" w:author="Kiên Lê Trung" w:date="2024-12-25T14:50:00Z" w16du:dateUtc="2024-12-25T07:50:00Z">
          <w:pPr/>
        </w:pPrChange>
      </w:pPr>
      <w:bookmarkStart w:id="7375" w:name="_Toc186027548"/>
      <w:bookmarkStart w:id="7376" w:name="_Toc186027707"/>
      <w:bookmarkStart w:id="7377" w:name="_Toc186028063"/>
      <w:ins w:id="7378" w:author="Kiên Lê Trung" w:date="2024-12-25T13:01:00Z" w16du:dateUtc="2024-12-25T06:01:00Z">
        <w:r>
          <w:t xml:space="preserve">Hình </w:t>
        </w:r>
      </w:ins>
      <w:ins w:id="7379"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7380"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7381" w:author="Kiên Lê Trung" w:date="2024-12-25T20:11:00Z" w16du:dateUtc="2024-12-25T13:11:00Z">
        <w:r w:rsidR="00A151F2">
          <w:rPr>
            <w:noProof/>
          </w:rPr>
          <w:t>26</w:t>
        </w:r>
        <w:r w:rsidR="00A151F2">
          <w:fldChar w:fldCharType="end"/>
        </w:r>
      </w:ins>
      <w:ins w:id="7382" w:author="Kiên Lê Trung" w:date="2024-12-25T13:01:00Z" w16du:dateUtc="2024-12-25T06:01:00Z">
        <w:r>
          <w:rPr>
            <w:lang w:val="en-US"/>
          </w:rPr>
          <w:t xml:space="preserve"> Biểu đồ tuần tự chức năng khách hàng quản lý đơn hàng</w:t>
        </w:r>
        <w:bookmarkEnd w:id="7375"/>
        <w:bookmarkEnd w:id="7376"/>
        <w:bookmarkEnd w:id="7377"/>
      </w:ins>
    </w:p>
    <w:p w14:paraId="79796693" w14:textId="14226CE9" w:rsidR="007569A2" w:rsidRPr="00476848" w:rsidRDefault="00C34B1C" w:rsidP="00167F05">
      <w:pPr>
        <w:pStyle w:val="ListParagraph"/>
        <w:numPr>
          <w:ilvl w:val="0"/>
          <w:numId w:val="216"/>
        </w:numPr>
        <w:rPr>
          <w:rFonts w:ascii="Times New Roman" w:hAnsi="Times New Roman" w:cs="Times New Roman"/>
          <w:sz w:val="24"/>
          <w:szCs w:val="24"/>
          <w:rPrChange w:id="7383" w:author="Kiên Lê Trung" w:date="2024-12-25T13:55:00Z" w16du:dateUtc="2024-12-25T06:55:00Z">
            <w:rPr/>
          </w:rPrChange>
        </w:rPr>
        <w:pPrChange w:id="7384" w:author="Kiên Lê Trung" w:date="2024-12-25T13:01:00Z" w16du:dateUtc="2024-12-25T06:01:00Z">
          <w:pPr>
            <w:pStyle w:val="ListParagraph"/>
            <w:numPr>
              <w:numId w:val="126"/>
            </w:numPr>
            <w:ind w:left="426" w:hanging="360"/>
          </w:pPr>
        </w:pPrChange>
      </w:pPr>
      <w:r w:rsidRPr="00476848">
        <w:rPr>
          <w:rFonts w:ascii="Times New Roman" w:hAnsi="Times New Roman" w:cs="Times New Roman"/>
          <w:sz w:val="24"/>
          <w:szCs w:val="24"/>
          <w:rPrChange w:id="7385" w:author="Kiên Lê Trung" w:date="2024-12-25T13:55:00Z" w16du:dateUtc="2024-12-25T06:55:00Z">
            <w:rPr/>
          </w:rPrChange>
        </w:rPr>
        <w:t>Người</w:t>
      </w:r>
      <w:r w:rsidRPr="00476848">
        <w:rPr>
          <w:rFonts w:ascii="Times New Roman" w:hAnsi="Times New Roman" w:cs="Times New Roman"/>
          <w:sz w:val="24"/>
          <w:szCs w:val="24"/>
          <w:lang w:val="vi-VN"/>
          <w:rPrChange w:id="7386" w:author="Kiên Lê Trung" w:date="2024-12-25T13:55:00Z" w16du:dateUtc="2024-12-25T06:55:00Z">
            <w:rPr>
              <w:lang w:val="vi-VN"/>
            </w:rPr>
          </w:rPrChange>
        </w:rPr>
        <w:t xml:space="preserve"> bán</w:t>
      </w:r>
    </w:p>
    <w:p w14:paraId="47297C67" w14:textId="4729AC83" w:rsidR="007569A2" w:rsidRDefault="00CE686F">
      <w:pPr>
        <w:rPr>
          <w:ins w:id="7387" w:author="Kiên Lê Trung" w:date="2024-12-25T13:01:00Z" w16du:dateUtc="2024-12-25T06:01:00Z"/>
          <w:noProof/>
          <w:lang w:val="en-US"/>
        </w:rPr>
      </w:pPr>
      <w:del w:id="7388" w:author="Kiên Lê Trung" w:date="2024-12-23T23:02:00Z" w16du:dateUtc="2024-12-23T16:02:00Z">
        <w:r>
          <w:rPr>
            <w:noProof/>
            <w:sz w:val="28"/>
            <w:szCs w:val="28"/>
          </w:rPr>
          <w:drawing>
            <wp:inline distT="114300" distB="114300" distL="114300" distR="114300" wp14:anchorId="1C56C6B9" wp14:editId="07777777">
              <wp:extent cx="5731200" cy="480060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1"/>
                      <a:srcRect/>
                      <a:stretch>
                        <a:fillRect/>
                      </a:stretch>
                    </pic:blipFill>
                    <pic:spPr>
                      <a:xfrm>
                        <a:off x="0" y="0"/>
                        <a:ext cx="5731200" cy="4800600"/>
                      </a:xfrm>
                      <a:prstGeom prst="rect">
                        <a:avLst/>
                      </a:prstGeom>
                      <a:ln/>
                    </pic:spPr>
                  </pic:pic>
                </a:graphicData>
              </a:graphic>
            </wp:inline>
          </w:drawing>
        </w:r>
      </w:del>
      <w:ins w:id="7389" w:author="Kiên Lê Trung" w:date="2024-12-23T23:02:00Z" w16du:dateUtc="2024-12-23T16:02:00Z">
        <w:r w:rsidR="00B229E0" w:rsidRPr="00B229E0">
          <w:rPr>
            <w:noProof/>
          </w:rPr>
          <w:t xml:space="preserve"> </w:t>
        </w:r>
        <w:r w:rsidR="00B229E0" w:rsidRPr="00B229E0">
          <w:rPr>
            <w:noProof/>
            <w:sz w:val="28"/>
            <w:szCs w:val="28"/>
          </w:rPr>
          <w:drawing>
            <wp:inline distT="0" distB="0" distL="0" distR="0" wp14:anchorId="2E9E3559" wp14:editId="02CC3A43">
              <wp:extent cx="5733415" cy="3100705"/>
              <wp:effectExtent l="0" t="0" r="635" b="4445"/>
              <wp:docPr id="24363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35983" name=""/>
                      <pic:cNvPicPr/>
                    </pic:nvPicPr>
                    <pic:blipFill>
                      <a:blip r:embed="rId72"/>
                      <a:stretch>
                        <a:fillRect/>
                      </a:stretch>
                    </pic:blipFill>
                    <pic:spPr>
                      <a:xfrm>
                        <a:off x="0" y="0"/>
                        <a:ext cx="5733415" cy="3100705"/>
                      </a:xfrm>
                      <a:prstGeom prst="rect">
                        <a:avLst/>
                      </a:prstGeom>
                    </pic:spPr>
                  </pic:pic>
                </a:graphicData>
              </a:graphic>
            </wp:inline>
          </w:drawing>
        </w:r>
      </w:ins>
    </w:p>
    <w:p w14:paraId="0E357B88" w14:textId="705F4D71" w:rsidR="00167F05" w:rsidRPr="00185EA0" w:rsidRDefault="00AE3C63" w:rsidP="00146533">
      <w:pPr>
        <w:pStyle w:val="Caption"/>
        <w:spacing w:before="240"/>
        <w:rPr>
          <w:sz w:val="28"/>
          <w:szCs w:val="28"/>
          <w:lang w:val="en-US"/>
          <w:rPrChange w:id="7390" w:author="Kiên Lê Trung" w:date="2024-12-25T13:02:00Z" w16du:dateUtc="2024-12-25T06:02:00Z">
            <w:rPr>
              <w:sz w:val="28"/>
              <w:szCs w:val="28"/>
            </w:rPr>
          </w:rPrChange>
        </w:rPr>
        <w:pPrChange w:id="7391" w:author="Kiên Lê Trung" w:date="2024-12-25T14:50:00Z" w16du:dateUtc="2024-12-25T07:50:00Z">
          <w:pPr/>
        </w:pPrChange>
      </w:pPr>
      <w:bookmarkStart w:id="7392" w:name="_Toc186027549"/>
      <w:bookmarkStart w:id="7393" w:name="_Toc186027708"/>
      <w:bookmarkStart w:id="7394" w:name="_Toc186028064"/>
      <w:ins w:id="7395" w:author="Kiên Lê Trung" w:date="2024-12-25T13:02:00Z" w16du:dateUtc="2024-12-25T06:02:00Z">
        <w:r>
          <w:t xml:space="preserve">Hình </w:t>
        </w:r>
      </w:ins>
      <w:ins w:id="7396"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7397"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7398" w:author="Kiên Lê Trung" w:date="2024-12-25T20:11:00Z" w16du:dateUtc="2024-12-25T13:11:00Z">
        <w:r w:rsidR="00A151F2">
          <w:rPr>
            <w:noProof/>
          </w:rPr>
          <w:t>27</w:t>
        </w:r>
        <w:r w:rsidR="00A151F2">
          <w:fldChar w:fldCharType="end"/>
        </w:r>
      </w:ins>
      <w:ins w:id="7399" w:author="Kiên Lê Trung" w:date="2024-12-25T13:02:00Z" w16du:dateUtc="2024-12-25T06:02:00Z">
        <w:r w:rsidR="00185EA0">
          <w:rPr>
            <w:lang w:val="en-US"/>
          </w:rPr>
          <w:t xml:space="preserve"> Biểu đồ </w:t>
        </w:r>
        <w:r w:rsidR="0025205C">
          <w:rPr>
            <w:lang w:val="en-US"/>
          </w:rPr>
          <w:t>tuần tự chức năng người bán quản lý đơn hàng</w:t>
        </w:r>
      </w:ins>
      <w:bookmarkEnd w:id="7392"/>
      <w:bookmarkEnd w:id="7393"/>
      <w:bookmarkEnd w:id="7394"/>
    </w:p>
    <w:p w14:paraId="701A7B44" w14:textId="061023E2" w:rsidR="002C3FD0" w:rsidRPr="00476848" w:rsidRDefault="002C3FD0" w:rsidP="00C60A20">
      <w:pPr>
        <w:pStyle w:val="ListParagraph"/>
        <w:numPr>
          <w:ilvl w:val="0"/>
          <w:numId w:val="196"/>
        </w:numPr>
        <w:ind w:left="567"/>
        <w:rPr>
          <w:rFonts w:cs="Times New Roman"/>
          <w:b/>
          <w:sz w:val="24"/>
          <w:szCs w:val="24"/>
          <w:lang w:val="vi-VN"/>
          <w:rPrChange w:id="7400" w:author="Kiên Lê Trung" w:date="2024-12-25T13:55:00Z" w16du:dateUtc="2024-12-25T06:55:00Z">
            <w:rPr>
              <w:rFonts w:cs="Times New Roman"/>
              <w:b/>
              <w:sz w:val="26"/>
              <w:szCs w:val="26"/>
              <w:lang w:val="vi-VN"/>
            </w:rPr>
          </w:rPrChange>
        </w:rPr>
      </w:pPr>
      <w:r w:rsidRPr="00476848">
        <w:rPr>
          <w:rFonts w:ascii="Times New Roman" w:hAnsi="Times New Roman" w:cs="Times New Roman"/>
          <w:sz w:val="24"/>
          <w:szCs w:val="24"/>
          <w:rPrChange w:id="7401" w:author="Kiên Lê Trung" w:date="2024-12-25T13:55:00Z" w16du:dateUtc="2024-12-25T06:55:00Z">
            <w:rPr>
              <w:rFonts w:ascii="Times New Roman" w:hAnsi="Times New Roman" w:cs="Times New Roman"/>
              <w:sz w:val="26"/>
              <w:szCs w:val="26"/>
            </w:rPr>
          </w:rPrChange>
        </w:rPr>
        <w:t>Biểu</w:t>
      </w:r>
      <w:r w:rsidRPr="00476848">
        <w:rPr>
          <w:rFonts w:ascii="Times New Roman" w:hAnsi="Times New Roman" w:cs="Times New Roman"/>
          <w:sz w:val="24"/>
          <w:szCs w:val="24"/>
          <w:lang w:val="vi-VN"/>
          <w:rPrChange w:id="7402" w:author="Kiên Lê Trung" w:date="2024-12-25T13:55:00Z" w16du:dateUtc="2024-12-25T06:55:00Z">
            <w:rPr>
              <w:rFonts w:ascii="Times New Roman" w:hAnsi="Times New Roman" w:cs="Times New Roman"/>
              <w:sz w:val="26"/>
              <w:szCs w:val="26"/>
              <w:lang w:val="vi-VN"/>
            </w:rPr>
          </w:rPrChange>
        </w:rPr>
        <w:t xml:space="preserve"> đồ tuần tự chức năng ” </w:t>
      </w:r>
      <w:r w:rsidRPr="00476848">
        <w:rPr>
          <w:rFonts w:ascii="Times New Roman" w:hAnsi="Times New Roman" w:cs="Times New Roman"/>
          <w:b/>
          <w:sz w:val="24"/>
          <w:szCs w:val="24"/>
          <w:rPrChange w:id="7403" w:author="Kiên Lê Trung" w:date="2024-12-25T13:55:00Z" w16du:dateUtc="2024-12-25T06:55:00Z">
            <w:rPr>
              <w:rFonts w:ascii="Times New Roman" w:hAnsi="Times New Roman" w:cs="Times New Roman"/>
              <w:b/>
              <w:sz w:val="26"/>
              <w:szCs w:val="26"/>
            </w:rPr>
          </w:rPrChange>
        </w:rPr>
        <w:t xml:space="preserve">Xem chi tiết sản </w:t>
      </w:r>
      <w:r w:rsidRPr="00476848" w:rsidDel="002C3FD0">
        <w:rPr>
          <w:rFonts w:ascii="Times New Roman" w:hAnsi="Times New Roman" w:cs="Times New Roman"/>
          <w:b/>
          <w:sz w:val="24"/>
          <w:szCs w:val="24"/>
          <w:rPrChange w:id="7404" w:author="Kiên Lê Trung" w:date="2024-12-25T13:55:00Z" w16du:dateUtc="2024-12-25T06:55:00Z">
            <w:rPr>
              <w:rFonts w:ascii="Times New Roman" w:hAnsi="Times New Roman" w:cs="Times New Roman"/>
              <w:b/>
              <w:sz w:val="26"/>
              <w:szCs w:val="26"/>
            </w:rPr>
          </w:rPrChange>
        </w:rPr>
        <w:t>phẩm</w:t>
      </w:r>
      <w:r w:rsidRPr="00476848">
        <w:rPr>
          <w:rFonts w:ascii="Times New Roman" w:hAnsi="Times New Roman" w:cs="Times New Roman"/>
          <w:sz w:val="24"/>
          <w:szCs w:val="24"/>
          <w:lang w:val="vi-VN"/>
          <w:rPrChange w:id="7405" w:author="Kiên Lê Trung" w:date="2024-12-25T13:55:00Z" w16du:dateUtc="2024-12-25T06:55:00Z">
            <w:rPr>
              <w:rFonts w:ascii="Times New Roman" w:hAnsi="Times New Roman" w:cs="Times New Roman"/>
              <w:sz w:val="26"/>
              <w:szCs w:val="26"/>
              <w:lang w:val="vi-VN"/>
            </w:rPr>
          </w:rPrChange>
        </w:rPr>
        <w:t>”</w:t>
      </w:r>
    </w:p>
    <w:p w14:paraId="42B3452C" w14:textId="77777777" w:rsidR="00AD36A4" w:rsidRDefault="00CE686F" w:rsidP="00AD36A4">
      <w:pPr>
        <w:rPr>
          <w:ins w:id="7406" w:author="Kiên Lê Trung" w:date="2024-12-25T14:06:00Z" w16du:dateUtc="2024-12-25T07:06:00Z"/>
          <w:noProof/>
          <w:lang w:val="en-US"/>
        </w:rPr>
        <w:pPrChange w:id="7407" w:author="Kiên Lê Trung" w:date="2024-12-25T14:06:00Z" w16du:dateUtc="2024-12-25T07:06:00Z">
          <w:pPr>
            <w:pStyle w:val="Caption"/>
          </w:pPr>
        </w:pPrChange>
      </w:pPr>
      <w:r>
        <w:br/>
      </w:r>
      <w:del w:id="7408" w:author="Kiên Lê Trung" w:date="2024-12-23T23:06:00Z" w16du:dateUtc="2024-12-23T16:06:00Z">
        <w:r w:rsidR="0F8305DA">
          <w:rPr>
            <w:noProof/>
          </w:rPr>
          <w:drawing>
            <wp:inline distT="0" distB="0" distL="0" distR="0" wp14:anchorId="6FBDCC59" wp14:editId="1A9967B5">
              <wp:extent cx="5724524" cy="1876425"/>
              <wp:effectExtent l="0" t="0" r="0" b="0"/>
              <wp:docPr id="206365916" name="Picture 206365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24524" cy="1876425"/>
                      </a:xfrm>
                      <a:prstGeom prst="rect">
                        <a:avLst/>
                      </a:prstGeom>
                    </pic:spPr>
                  </pic:pic>
                </a:graphicData>
              </a:graphic>
            </wp:inline>
          </w:drawing>
        </w:r>
        <w:r>
          <w:rPr>
            <w:noProof/>
          </w:rPr>
          <w:drawing>
            <wp:inline distT="0" distB="0" distL="0" distR="0" wp14:anchorId="2DB221A4" wp14:editId="07777777">
              <wp:extent cx="5731200" cy="20955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4"/>
                      <a:srcRect/>
                      <a:stretch>
                        <a:fillRect/>
                      </a:stretch>
                    </pic:blipFill>
                    <pic:spPr>
                      <a:xfrm>
                        <a:off x="0" y="0"/>
                        <a:ext cx="5731200" cy="2095500"/>
                      </a:xfrm>
                      <a:prstGeom prst="rect">
                        <a:avLst/>
                      </a:prstGeom>
                      <a:ln/>
                    </pic:spPr>
                  </pic:pic>
                </a:graphicData>
              </a:graphic>
            </wp:inline>
          </w:drawing>
        </w:r>
      </w:del>
      <w:ins w:id="7409" w:author="Kiên Lê Trung" w:date="2024-12-23T23:06:00Z" w16du:dateUtc="2024-12-23T16:06:00Z">
        <w:r w:rsidR="002447A0" w:rsidRPr="002447A0">
          <w:rPr>
            <w:noProof/>
          </w:rPr>
          <w:t xml:space="preserve"> </w:t>
        </w:r>
        <w:bookmarkStart w:id="7410" w:name="_Toc186027550"/>
        <w:bookmarkStart w:id="7411" w:name="_Toc186027709"/>
        <w:r w:rsidR="002447A0" w:rsidRPr="002447A0">
          <w:rPr>
            <w:noProof/>
          </w:rPr>
          <w:drawing>
            <wp:inline distT="0" distB="0" distL="0" distR="0" wp14:anchorId="334D88A4" wp14:editId="2EA5F4A2">
              <wp:extent cx="5733415" cy="2486660"/>
              <wp:effectExtent l="0" t="0" r="635" b="8890"/>
              <wp:docPr id="1906511911"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11911" name="Picture 1" descr="A computer screen shot of a diagram&#10;&#10;Description automatically generated"/>
                      <pic:cNvPicPr/>
                    </pic:nvPicPr>
                    <pic:blipFill>
                      <a:blip r:embed="rId75"/>
                      <a:stretch>
                        <a:fillRect/>
                      </a:stretch>
                    </pic:blipFill>
                    <pic:spPr>
                      <a:xfrm>
                        <a:off x="0" y="0"/>
                        <a:ext cx="5733415" cy="2486660"/>
                      </a:xfrm>
                      <a:prstGeom prst="rect">
                        <a:avLst/>
                      </a:prstGeom>
                    </pic:spPr>
                  </pic:pic>
                </a:graphicData>
              </a:graphic>
            </wp:inline>
          </w:drawing>
        </w:r>
      </w:ins>
    </w:p>
    <w:p w14:paraId="022C56DD" w14:textId="748F45DF" w:rsidR="007569A2" w:rsidRPr="0025205C" w:rsidRDefault="0025205C" w:rsidP="00146533">
      <w:pPr>
        <w:pStyle w:val="Caption"/>
        <w:spacing w:before="240"/>
        <w:rPr>
          <w:lang w:val="en-US"/>
          <w:rPrChange w:id="7412" w:author="Kiên Lê Trung" w:date="2024-12-25T13:03:00Z" w16du:dateUtc="2024-12-25T06:03:00Z">
            <w:rPr/>
          </w:rPrChange>
        </w:rPr>
        <w:pPrChange w:id="7413" w:author="Kiên Lê Trung" w:date="2024-12-25T14:50:00Z" w16du:dateUtc="2024-12-25T07:50:00Z">
          <w:pPr/>
        </w:pPrChange>
      </w:pPr>
      <w:bookmarkStart w:id="7414" w:name="_Toc186028065"/>
      <w:ins w:id="7415" w:author="Kiên Lê Trung" w:date="2024-12-25T13:02:00Z" w16du:dateUtc="2024-12-25T06:02:00Z">
        <w:r>
          <w:t xml:space="preserve">Hình </w:t>
        </w:r>
      </w:ins>
      <w:ins w:id="7416"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7417"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7418" w:author="Kiên Lê Trung" w:date="2024-12-25T20:11:00Z" w16du:dateUtc="2024-12-25T13:11:00Z">
        <w:r w:rsidR="00A151F2">
          <w:rPr>
            <w:noProof/>
          </w:rPr>
          <w:t>28</w:t>
        </w:r>
        <w:r w:rsidR="00A151F2">
          <w:fldChar w:fldCharType="end"/>
        </w:r>
      </w:ins>
      <w:ins w:id="7419" w:author="Kiên Lê Trung" w:date="2024-12-25T13:03:00Z" w16du:dateUtc="2024-12-25T06:03:00Z">
        <w:r>
          <w:rPr>
            <w:lang w:val="en-US"/>
          </w:rPr>
          <w:t xml:space="preserve"> Biểu đồ tuần tự chức năng xem chi tiết sản phẩm</w:t>
        </w:r>
      </w:ins>
      <w:bookmarkEnd w:id="7410"/>
      <w:bookmarkEnd w:id="7411"/>
      <w:bookmarkEnd w:id="7414"/>
    </w:p>
    <w:p w14:paraId="0D0F65EB" w14:textId="2DF688DD" w:rsidR="002C3FD0" w:rsidRPr="00476848" w:rsidRDefault="002C3FD0" w:rsidP="00C60A20">
      <w:pPr>
        <w:pStyle w:val="ListParagraph"/>
        <w:numPr>
          <w:ilvl w:val="0"/>
          <w:numId w:val="197"/>
        </w:numPr>
        <w:ind w:left="284"/>
        <w:rPr>
          <w:rFonts w:cs="Times New Roman"/>
          <w:sz w:val="24"/>
          <w:szCs w:val="24"/>
          <w:rPrChange w:id="7420" w:author="Kiên Lê Trung" w:date="2024-12-25T13:56:00Z" w16du:dateUtc="2024-12-25T06:56:00Z">
            <w:rPr>
              <w:rFonts w:cs="Times New Roman"/>
              <w:sz w:val="26"/>
              <w:szCs w:val="26"/>
            </w:rPr>
          </w:rPrChange>
        </w:rPr>
      </w:pPr>
      <w:r w:rsidRPr="00476848">
        <w:rPr>
          <w:rFonts w:ascii="Times New Roman" w:hAnsi="Times New Roman" w:cs="Times New Roman"/>
          <w:sz w:val="24"/>
          <w:szCs w:val="24"/>
          <w:rPrChange w:id="7421" w:author="Kiên Lê Trung" w:date="2024-12-25T13:56:00Z" w16du:dateUtc="2024-12-25T06:56:00Z">
            <w:rPr>
              <w:rFonts w:ascii="Times New Roman" w:hAnsi="Times New Roman" w:cs="Times New Roman"/>
              <w:sz w:val="26"/>
              <w:szCs w:val="26"/>
            </w:rPr>
          </w:rPrChange>
        </w:rPr>
        <w:t>Biểu</w:t>
      </w:r>
      <w:r w:rsidRPr="00476848">
        <w:rPr>
          <w:rFonts w:ascii="Times New Roman" w:hAnsi="Times New Roman" w:cs="Times New Roman"/>
          <w:sz w:val="24"/>
          <w:szCs w:val="24"/>
          <w:lang w:val="vi-VN"/>
          <w:rPrChange w:id="7422" w:author="Kiên Lê Trung" w:date="2024-12-25T13:56:00Z" w16du:dateUtc="2024-12-25T06:56:00Z">
            <w:rPr>
              <w:rFonts w:ascii="Times New Roman" w:hAnsi="Times New Roman" w:cs="Times New Roman"/>
              <w:sz w:val="26"/>
              <w:szCs w:val="26"/>
              <w:lang w:val="vi-VN"/>
            </w:rPr>
          </w:rPrChange>
        </w:rPr>
        <w:t xml:space="preserve"> đồ tuần tự chức năng”  </w:t>
      </w:r>
      <w:r w:rsidRPr="00476848">
        <w:rPr>
          <w:rFonts w:ascii="Times New Roman" w:hAnsi="Times New Roman" w:cs="Times New Roman"/>
          <w:b/>
          <w:sz w:val="24"/>
          <w:szCs w:val="24"/>
          <w:rPrChange w:id="7423" w:author="Kiên Lê Trung" w:date="2024-12-25T13:56:00Z" w16du:dateUtc="2024-12-25T06:56:00Z">
            <w:rPr>
              <w:rFonts w:ascii="Times New Roman" w:hAnsi="Times New Roman" w:cs="Times New Roman"/>
              <w:b/>
              <w:sz w:val="26"/>
              <w:szCs w:val="26"/>
            </w:rPr>
          </w:rPrChange>
        </w:rPr>
        <w:t xml:space="preserve">Thêm mã khuyến </w:t>
      </w:r>
      <w:r w:rsidRPr="00476848" w:rsidDel="002C3FD0">
        <w:rPr>
          <w:rFonts w:ascii="Times New Roman" w:hAnsi="Times New Roman" w:cs="Times New Roman"/>
          <w:b/>
          <w:sz w:val="24"/>
          <w:szCs w:val="24"/>
          <w:rPrChange w:id="7424" w:author="Kiên Lê Trung" w:date="2024-12-25T13:56:00Z" w16du:dateUtc="2024-12-25T06:56:00Z">
            <w:rPr>
              <w:rFonts w:ascii="Times New Roman" w:hAnsi="Times New Roman" w:cs="Times New Roman"/>
              <w:b/>
              <w:sz w:val="26"/>
              <w:szCs w:val="26"/>
            </w:rPr>
          </w:rPrChange>
        </w:rPr>
        <w:t>mãi</w:t>
      </w:r>
      <w:r w:rsidRPr="00476848">
        <w:rPr>
          <w:rFonts w:ascii="Times New Roman" w:hAnsi="Times New Roman" w:cs="Times New Roman"/>
          <w:sz w:val="24"/>
          <w:szCs w:val="24"/>
          <w:lang w:val="vi-VN"/>
          <w:rPrChange w:id="7425" w:author="Kiên Lê Trung" w:date="2024-12-25T13:56:00Z" w16du:dateUtc="2024-12-25T06:56:00Z">
            <w:rPr>
              <w:rFonts w:ascii="Times New Roman" w:hAnsi="Times New Roman" w:cs="Times New Roman"/>
              <w:sz w:val="26"/>
              <w:szCs w:val="26"/>
              <w:lang w:val="vi-VN"/>
            </w:rPr>
          </w:rPrChange>
        </w:rPr>
        <w:t>”</w:t>
      </w:r>
    </w:p>
    <w:p w14:paraId="048740F3" w14:textId="2CD4B75E" w:rsidR="007569A2" w:rsidRDefault="00B17917" w:rsidP="00AD36A4">
      <w:pPr>
        <w:rPr>
          <w:ins w:id="7426" w:author="Kiên Lê Trung" w:date="2024-12-25T13:05:00Z" w16du:dateUtc="2024-12-25T06:05:00Z"/>
          <w:lang w:val="en-US"/>
        </w:rPr>
        <w:pPrChange w:id="7427" w:author="Kiên Lê Trung" w:date="2024-12-25T14:06:00Z" w16du:dateUtc="2024-12-25T07:06:00Z">
          <w:pPr>
            <w:pStyle w:val="Caption"/>
          </w:pPr>
        </w:pPrChange>
      </w:pPr>
      <w:ins w:id="7428" w:author="Kiên Lê Trung" w:date="2024-12-25T13:04:00Z" w16du:dateUtc="2024-12-25T06:04:00Z">
        <w:r w:rsidRPr="00B17917">
          <w:drawing>
            <wp:inline distT="0" distB="0" distL="0" distR="0" wp14:anchorId="2BB470AA" wp14:editId="644B0259">
              <wp:extent cx="5733415" cy="2526665"/>
              <wp:effectExtent l="0" t="0" r="635" b="6985"/>
              <wp:docPr id="1666106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06122" name="Picture 1" descr="A screenshot of a computer&#10;&#10;Description automatically generated"/>
                      <pic:cNvPicPr/>
                    </pic:nvPicPr>
                    <pic:blipFill>
                      <a:blip r:embed="rId76"/>
                      <a:stretch>
                        <a:fillRect/>
                      </a:stretch>
                    </pic:blipFill>
                    <pic:spPr>
                      <a:xfrm>
                        <a:off x="0" y="0"/>
                        <a:ext cx="5733415" cy="2526665"/>
                      </a:xfrm>
                      <a:prstGeom prst="rect">
                        <a:avLst/>
                      </a:prstGeom>
                    </pic:spPr>
                  </pic:pic>
                </a:graphicData>
              </a:graphic>
            </wp:inline>
          </w:drawing>
        </w:r>
      </w:ins>
      <w:ins w:id="7429" w:author="Kiên Lê Trung" w:date="2024-12-25T13:03:00Z" w16du:dateUtc="2024-12-25T06:03:00Z">
        <w:r w:rsidRPr="00B17917" w:rsidDel="00B17917">
          <w:t xml:space="preserve"> </w:t>
        </w:r>
      </w:ins>
      <w:del w:id="7430" w:author="Kiên Lê Trung" w:date="2024-12-25T13:03:00Z" w16du:dateUtc="2024-12-25T06:03:00Z">
        <w:r w:rsidR="4DD52258" w:rsidDel="00B17917">
          <w:rPr>
            <w:noProof/>
          </w:rPr>
          <w:drawing>
            <wp:inline distT="0" distB="0" distL="0" distR="0" wp14:anchorId="4F551CD6" wp14:editId="4A82E509">
              <wp:extent cx="5724524" cy="2457450"/>
              <wp:effectExtent l="0" t="0" r="0" b="0"/>
              <wp:docPr id="669789532" name="Picture 66978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24524" cy="2457450"/>
                      </a:xfrm>
                      <a:prstGeom prst="rect">
                        <a:avLst/>
                      </a:prstGeom>
                    </pic:spPr>
                  </pic:pic>
                </a:graphicData>
              </a:graphic>
            </wp:inline>
          </w:drawing>
        </w:r>
      </w:del>
      <w:del w:id="7431" w:author="Kiên Lê Trung" w:date="2024-12-23T23:06:00Z" w16du:dateUtc="2024-12-23T16:06:00Z">
        <w:r w:rsidR="00CE686F">
          <w:rPr>
            <w:noProof/>
          </w:rPr>
          <w:drawing>
            <wp:inline distT="114300" distB="114300" distL="114300" distR="114300" wp14:anchorId="1F153769" wp14:editId="07777777">
              <wp:extent cx="5731200" cy="3111500"/>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8"/>
                      <a:srcRect/>
                      <a:stretch>
                        <a:fillRect/>
                      </a:stretch>
                    </pic:blipFill>
                    <pic:spPr>
                      <a:xfrm>
                        <a:off x="0" y="0"/>
                        <a:ext cx="5731200" cy="3111500"/>
                      </a:xfrm>
                      <a:prstGeom prst="rect">
                        <a:avLst/>
                      </a:prstGeom>
                      <a:ln/>
                    </pic:spPr>
                  </pic:pic>
                </a:graphicData>
              </a:graphic>
            </wp:inline>
          </w:drawing>
        </w:r>
      </w:del>
    </w:p>
    <w:p w14:paraId="5D23134C" w14:textId="77777777" w:rsidR="00AD36A4" w:rsidRDefault="00AD36A4" w:rsidP="008859C7">
      <w:pPr>
        <w:pStyle w:val="Caption"/>
        <w:rPr>
          <w:ins w:id="7432" w:author="Kiên Lê Trung" w:date="2024-12-25T14:06:00Z" w16du:dateUtc="2024-12-25T07:06:00Z"/>
          <w:lang w:val="en-US"/>
        </w:rPr>
      </w:pPr>
      <w:bookmarkStart w:id="7433" w:name="_Toc186027551"/>
      <w:bookmarkStart w:id="7434" w:name="_Toc186027710"/>
    </w:p>
    <w:p w14:paraId="7826FC60" w14:textId="0CFAD8A0" w:rsidR="00B17917" w:rsidRPr="00B17917" w:rsidRDefault="00B17917" w:rsidP="00146533">
      <w:pPr>
        <w:pStyle w:val="Caption"/>
        <w:spacing w:before="240"/>
        <w:rPr>
          <w:lang w:val="en-US"/>
          <w:rPrChange w:id="7435" w:author="Kiên Lê Trung" w:date="2024-12-25T13:05:00Z" w16du:dateUtc="2024-12-25T06:05:00Z">
            <w:rPr>
              <w:rFonts w:ascii="Calibri" w:eastAsia="Calibri" w:hAnsi="Calibri" w:cs="Calibri"/>
            </w:rPr>
          </w:rPrChange>
        </w:rPr>
        <w:pPrChange w:id="7436" w:author="Kiên Lê Trung" w:date="2024-12-25T14:50:00Z" w16du:dateUtc="2024-12-25T07:50:00Z">
          <w:pPr>
            <w:pStyle w:val="ListParagraph"/>
            <w:numPr>
              <w:numId w:val="197"/>
            </w:numPr>
            <w:ind w:left="1440" w:hanging="360"/>
          </w:pPr>
        </w:pPrChange>
      </w:pPr>
      <w:bookmarkStart w:id="7437" w:name="_Toc186028066"/>
      <w:ins w:id="7438" w:author="Kiên Lê Trung" w:date="2024-12-25T13:05:00Z" w16du:dateUtc="2024-12-25T06:05:00Z">
        <w:r>
          <w:t xml:space="preserve">Hình </w:t>
        </w:r>
      </w:ins>
      <w:ins w:id="7439"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7440"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7441" w:author="Kiên Lê Trung" w:date="2024-12-25T20:11:00Z" w16du:dateUtc="2024-12-25T13:11:00Z">
        <w:r w:rsidR="00A151F2">
          <w:rPr>
            <w:noProof/>
          </w:rPr>
          <w:t>29</w:t>
        </w:r>
        <w:r w:rsidR="00A151F2">
          <w:fldChar w:fldCharType="end"/>
        </w:r>
      </w:ins>
      <w:ins w:id="7442" w:author="Kiên Lê Trung" w:date="2024-12-25T13:05:00Z" w16du:dateUtc="2024-12-25T06:05:00Z">
        <w:r>
          <w:rPr>
            <w:lang w:val="en-US"/>
          </w:rPr>
          <w:t xml:space="preserve"> Biểu đồ tuần tự chức năng thêm mã khuyến mãi</w:t>
        </w:r>
      </w:ins>
      <w:bookmarkEnd w:id="7433"/>
      <w:bookmarkEnd w:id="7434"/>
      <w:bookmarkEnd w:id="7437"/>
    </w:p>
    <w:p w14:paraId="01AB4F90" w14:textId="6226DA77" w:rsidR="007569A2" w:rsidRPr="00476848" w:rsidRDefault="002C3FD0" w:rsidP="00B17917">
      <w:pPr>
        <w:pStyle w:val="ListParagraph"/>
        <w:numPr>
          <w:ilvl w:val="0"/>
          <w:numId w:val="4"/>
        </w:numPr>
        <w:ind w:left="284"/>
        <w:rPr>
          <w:rFonts w:ascii="Times New Roman" w:eastAsia="Calibri" w:hAnsi="Times New Roman" w:cs="Times New Roman"/>
          <w:sz w:val="24"/>
          <w:szCs w:val="24"/>
          <w:rPrChange w:id="7443" w:author="Kiên Lê Trung" w:date="2024-12-25T13:56:00Z" w16du:dateUtc="2024-12-25T06:56:00Z">
            <w:rPr>
              <w:rFonts w:ascii="Times New Roman" w:eastAsia="Calibri" w:hAnsi="Times New Roman" w:cs="Times New Roman"/>
              <w:sz w:val="26"/>
              <w:szCs w:val="26"/>
            </w:rPr>
          </w:rPrChange>
        </w:rPr>
        <w:pPrChange w:id="7444" w:author="Kiên Lê Trung" w:date="2024-12-25T13:05:00Z" w16du:dateUtc="2024-12-25T06:05:00Z">
          <w:pPr>
            <w:pStyle w:val="ListParagraph"/>
            <w:numPr>
              <w:numId w:val="4"/>
            </w:numPr>
            <w:ind w:left="1080" w:hanging="360"/>
          </w:pPr>
        </w:pPrChange>
      </w:pPr>
      <w:r w:rsidRPr="00476848">
        <w:rPr>
          <w:rFonts w:ascii="Times New Roman" w:hAnsi="Times New Roman" w:cs="Times New Roman"/>
          <w:sz w:val="24"/>
          <w:szCs w:val="24"/>
          <w:rPrChange w:id="7445" w:author="Kiên Lê Trung" w:date="2024-12-25T13:56:00Z" w16du:dateUtc="2024-12-25T06:56:00Z">
            <w:rPr>
              <w:rFonts w:ascii="Times New Roman" w:hAnsi="Times New Roman" w:cs="Times New Roman"/>
              <w:sz w:val="26"/>
              <w:szCs w:val="26"/>
            </w:rPr>
          </w:rPrChange>
        </w:rPr>
        <w:t>Biểu</w:t>
      </w:r>
      <w:r w:rsidRPr="00476848">
        <w:rPr>
          <w:rFonts w:ascii="Times New Roman" w:hAnsi="Times New Roman" w:cs="Times New Roman"/>
          <w:sz w:val="24"/>
          <w:szCs w:val="24"/>
          <w:lang w:val="vi-VN"/>
          <w:rPrChange w:id="7446" w:author="Kiên Lê Trung" w:date="2024-12-25T13:56:00Z" w16du:dateUtc="2024-12-25T06:56:00Z">
            <w:rPr>
              <w:rFonts w:ascii="Times New Roman" w:hAnsi="Times New Roman" w:cs="Times New Roman"/>
              <w:sz w:val="26"/>
              <w:szCs w:val="26"/>
              <w:lang w:val="vi-VN"/>
            </w:rPr>
          </w:rPrChange>
        </w:rPr>
        <w:t xml:space="preserve"> đồ tuần tự chức năng” </w:t>
      </w:r>
      <w:r w:rsidRPr="00476848">
        <w:rPr>
          <w:rFonts w:ascii="Times New Roman" w:eastAsia="Calibri" w:hAnsi="Times New Roman" w:cs="Times New Roman"/>
          <w:sz w:val="24"/>
          <w:szCs w:val="24"/>
          <w:lang w:val="vi-VN"/>
          <w:rPrChange w:id="7447" w:author="Kiên Lê Trung" w:date="2024-12-25T13:56:00Z" w16du:dateUtc="2024-12-25T06:56:00Z">
            <w:rPr>
              <w:rFonts w:ascii="Times New Roman" w:eastAsia="Calibri" w:hAnsi="Times New Roman" w:cs="Times New Roman"/>
              <w:sz w:val="26"/>
              <w:szCs w:val="26"/>
              <w:lang w:val="vi-VN"/>
            </w:rPr>
          </w:rPrChange>
        </w:rPr>
        <w:t xml:space="preserve"> </w:t>
      </w:r>
      <w:r w:rsidR="1831646D" w:rsidRPr="00476848">
        <w:rPr>
          <w:rFonts w:ascii="Times New Roman" w:eastAsia="Calibri" w:hAnsi="Times New Roman" w:cs="Times New Roman"/>
          <w:b/>
          <w:sz w:val="24"/>
          <w:szCs w:val="24"/>
          <w:rPrChange w:id="7448" w:author="Kiên Lê Trung" w:date="2024-12-25T13:56:00Z" w16du:dateUtc="2024-12-25T06:56:00Z">
            <w:rPr>
              <w:rFonts w:ascii="Times New Roman" w:eastAsia="Calibri" w:hAnsi="Times New Roman" w:cs="Times New Roman"/>
              <w:b/>
              <w:sz w:val="26"/>
              <w:szCs w:val="26"/>
            </w:rPr>
          </w:rPrChange>
        </w:rPr>
        <w:t xml:space="preserve">Thêm danh </w:t>
      </w:r>
      <w:r w:rsidR="1831646D" w:rsidRPr="00476848" w:rsidDel="002C3FD0">
        <w:rPr>
          <w:rFonts w:ascii="Times New Roman" w:eastAsia="Calibri" w:hAnsi="Times New Roman" w:cs="Times New Roman"/>
          <w:b/>
          <w:sz w:val="24"/>
          <w:szCs w:val="24"/>
          <w:rPrChange w:id="7449" w:author="Kiên Lê Trung" w:date="2024-12-25T13:56:00Z" w16du:dateUtc="2024-12-25T06:56:00Z">
            <w:rPr>
              <w:rFonts w:ascii="Times New Roman" w:eastAsia="Calibri" w:hAnsi="Times New Roman" w:cs="Times New Roman"/>
              <w:b/>
              <w:sz w:val="26"/>
              <w:szCs w:val="26"/>
            </w:rPr>
          </w:rPrChange>
        </w:rPr>
        <w:t>mục</w:t>
      </w:r>
      <w:r w:rsidRPr="00476848">
        <w:rPr>
          <w:rFonts w:ascii="Times New Roman" w:eastAsia="Calibri" w:hAnsi="Times New Roman" w:cs="Times New Roman"/>
          <w:sz w:val="24"/>
          <w:szCs w:val="24"/>
          <w:lang w:val="vi-VN"/>
          <w:rPrChange w:id="7450" w:author="Kiên Lê Trung" w:date="2024-12-25T13:56:00Z" w16du:dateUtc="2024-12-25T06:56:00Z">
            <w:rPr>
              <w:rFonts w:ascii="Times New Roman" w:eastAsia="Calibri" w:hAnsi="Times New Roman" w:cs="Times New Roman"/>
              <w:sz w:val="26"/>
              <w:szCs w:val="26"/>
              <w:lang w:val="vi-VN"/>
            </w:rPr>
          </w:rPrChange>
        </w:rPr>
        <w:t>”</w:t>
      </w:r>
    </w:p>
    <w:p w14:paraId="65AA7C5F" w14:textId="750C472E" w:rsidR="002C3FD0" w:rsidRPr="00804BC5" w:rsidRDefault="1831646D" w:rsidP="00804BC5">
      <w:pPr>
        <w:rPr>
          <w:lang w:val="en-US"/>
          <w:rPrChange w:id="7451" w:author="Kiên Lê Trung" w:date="2024-12-25T13:06:00Z" w16du:dateUtc="2024-12-25T06:06:00Z">
            <w:rPr>
              <w:lang w:val="vi-VN"/>
            </w:rPr>
          </w:rPrChange>
        </w:rPr>
        <w:pPrChange w:id="7452" w:author="Kiên Lê Trung" w:date="2024-12-25T13:06:00Z" w16du:dateUtc="2024-12-25T06:06:00Z">
          <w:pPr>
            <w:pStyle w:val="ListParagraph"/>
          </w:pPr>
        </w:pPrChange>
      </w:pPr>
      <w:del w:id="7453" w:author="Kiên Lê Trung" w:date="2024-12-25T13:06:00Z" w16du:dateUtc="2024-12-25T06:06:00Z">
        <w:r w:rsidDel="00804BC5">
          <w:rPr>
            <w:noProof/>
          </w:rPr>
          <w:drawing>
            <wp:inline distT="0" distB="0" distL="0" distR="0" wp14:anchorId="1049CACF" wp14:editId="04045553">
              <wp:extent cx="5724524" cy="3562350"/>
              <wp:effectExtent l="0" t="0" r="0" b="0"/>
              <wp:docPr id="896320693" name="Picture 896320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724524" cy="3562350"/>
                      </a:xfrm>
                      <a:prstGeom prst="rect">
                        <a:avLst/>
                      </a:prstGeom>
                    </pic:spPr>
                  </pic:pic>
                </a:graphicData>
              </a:graphic>
            </wp:inline>
          </w:drawing>
        </w:r>
      </w:del>
      <w:ins w:id="7454" w:author="Kiên Lê Trung" w:date="2024-12-25T13:06:00Z" w16du:dateUtc="2024-12-25T06:06:00Z">
        <w:r w:rsidR="00804BC5" w:rsidRPr="00804BC5">
          <w:rPr>
            <w:noProof/>
          </w:rPr>
          <w:t xml:space="preserve"> </w:t>
        </w:r>
        <w:r w:rsidR="00804BC5" w:rsidRPr="00804BC5">
          <w:rPr>
            <w:lang w:val="en-US"/>
          </w:rPr>
          <w:drawing>
            <wp:inline distT="0" distB="0" distL="0" distR="0" wp14:anchorId="099D6F02" wp14:editId="682ABB9A">
              <wp:extent cx="5733415" cy="3653155"/>
              <wp:effectExtent l="0" t="0" r="635" b="4445"/>
              <wp:docPr id="1453053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53940" name="Picture 1" descr="A screenshot of a computer&#10;&#10;Description automatically generated"/>
                      <pic:cNvPicPr/>
                    </pic:nvPicPr>
                    <pic:blipFill>
                      <a:blip r:embed="rId80"/>
                      <a:stretch>
                        <a:fillRect/>
                      </a:stretch>
                    </pic:blipFill>
                    <pic:spPr>
                      <a:xfrm>
                        <a:off x="0" y="0"/>
                        <a:ext cx="5733415" cy="3653155"/>
                      </a:xfrm>
                      <a:prstGeom prst="rect">
                        <a:avLst/>
                      </a:prstGeom>
                    </pic:spPr>
                  </pic:pic>
                </a:graphicData>
              </a:graphic>
            </wp:inline>
          </w:drawing>
        </w:r>
      </w:ins>
    </w:p>
    <w:p w14:paraId="1C80698A" w14:textId="56F634DA" w:rsidR="002C3FD0" w:rsidRPr="00804BC5" w:rsidRDefault="00804BC5" w:rsidP="00146533">
      <w:pPr>
        <w:pStyle w:val="Caption"/>
        <w:spacing w:before="240"/>
        <w:rPr>
          <w:lang w:val="en-US"/>
          <w:rPrChange w:id="7455" w:author="Kiên Lê Trung" w:date="2024-12-25T13:06:00Z" w16du:dateUtc="2024-12-25T06:06:00Z">
            <w:rPr>
              <w:lang w:val="vi-VN"/>
            </w:rPr>
          </w:rPrChange>
        </w:rPr>
        <w:pPrChange w:id="7456" w:author="Kiên Lê Trung" w:date="2024-12-25T14:51:00Z" w16du:dateUtc="2024-12-25T07:51:00Z">
          <w:pPr>
            <w:pStyle w:val="ListParagraph"/>
          </w:pPr>
        </w:pPrChange>
      </w:pPr>
      <w:bookmarkStart w:id="7457" w:name="_Toc186027552"/>
      <w:bookmarkStart w:id="7458" w:name="_Toc186027711"/>
      <w:bookmarkStart w:id="7459" w:name="_Toc186028067"/>
      <w:ins w:id="7460" w:author="Kiên Lê Trung" w:date="2024-12-25T13:06:00Z" w16du:dateUtc="2024-12-25T06:06:00Z">
        <w:r>
          <w:t xml:space="preserve">Hình </w:t>
        </w:r>
      </w:ins>
      <w:ins w:id="7461"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7462"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7463" w:author="Kiên Lê Trung" w:date="2024-12-25T20:11:00Z" w16du:dateUtc="2024-12-25T13:11:00Z">
        <w:r w:rsidR="00A151F2">
          <w:rPr>
            <w:noProof/>
          </w:rPr>
          <w:t>30</w:t>
        </w:r>
        <w:r w:rsidR="00A151F2">
          <w:fldChar w:fldCharType="end"/>
        </w:r>
      </w:ins>
      <w:ins w:id="7464" w:author="Kiên Lê Trung" w:date="2024-12-25T13:06:00Z" w16du:dateUtc="2024-12-25T06:06:00Z">
        <w:r>
          <w:rPr>
            <w:lang w:val="en-US"/>
          </w:rPr>
          <w:t xml:space="preserve"> Biểu đồ tuần tự chức năng thêm danh mục</w:t>
        </w:r>
        <w:bookmarkEnd w:id="7457"/>
        <w:bookmarkEnd w:id="7458"/>
        <w:bookmarkEnd w:id="7459"/>
        <w:r>
          <w:rPr>
            <w:lang w:val="en-US"/>
          </w:rPr>
          <w:t xml:space="preserve"> </w:t>
        </w:r>
      </w:ins>
    </w:p>
    <w:p w14:paraId="1AE8B4B9" w14:textId="30FECFFC" w:rsidR="007569A2" w:rsidRPr="00476848" w:rsidRDefault="002C3FD0" w:rsidP="00804BC5">
      <w:pPr>
        <w:pStyle w:val="ListParagraph"/>
        <w:numPr>
          <w:ilvl w:val="0"/>
          <w:numId w:val="198"/>
        </w:numPr>
        <w:ind w:left="284"/>
        <w:rPr>
          <w:rFonts w:ascii="Times New Roman" w:eastAsia="Calibri" w:hAnsi="Times New Roman" w:cs="Times New Roman"/>
          <w:sz w:val="24"/>
          <w:szCs w:val="24"/>
          <w:rPrChange w:id="7465" w:author="Kiên Lê Trung" w:date="2024-12-25T13:56:00Z" w16du:dateUtc="2024-12-25T06:56:00Z">
            <w:rPr>
              <w:rFonts w:ascii="Times New Roman" w:eastAsia="Calibri" w:hAnsi="Times New Roman" w:cs="Times New Roman"/>
              <w:sz w:val="26"/>
              <w:szCs w:val="26"/>
            </w:rPr>
          </w:rPrChange>
        </w:rPr>
        <w:pPrChange w:id="7466" w:author="Kiên Lê Trung" w:date="2024-12-25T13:06:00Z" w16du:dateUtc="2024-12-25T06:06:00Z">
          <w:pPr>
            <w:pStyle w:val="ListParagraph"/>
            <w:numPr>
              <w:numId w:val="198"/>
            </w:numPr>
            <w:ind w:left="1134" w:hanging="360"/>
          </w:pPr>
        </w:pPrChange>
      </w:pPr>
      <w:r w:rsidRPr="00476848">
        <w:rPr>
          <w:rFonts w:ascii="Times New Roman" w:hAnsi="Times New Roman" w:cs="Times New Roman"/>
          <w:sz w:val="24"/>
          <w:szCs w:val="24"/>
          <w:rPrChange w:id="7467" w:author="Kiên Lê Trung" w:date="2024-12-25T13:56:00Z" w16du:dateUtc="2024-12-25T06:56:00Z">
            <w:rPr>
              <w:rFonts w:ascii="Times New Roman" w:hAnsi="Times New Roman" w:cs="Times New Roman"/>
              <w:sz w:val="26"/>
              <w:szCs w:val="26"/>
            </w:rPr>
          </w:rPrChange>
        </w:rPr>
        <w:t>Biểu</w:t>
      </w:r>
      <w:r w:rsidRPr="00476848">
        <w:rPr>
          <w:rFonts w:ascii="Times New Roman" w:hAnsi="Times New Roman" w:cs="Times New Roman"/>
          <w:sz w:val="24"/>
          <w:szCs w:val="24"/>
          <w:lang w:val="vi-VN"/>
          <w:rPrChange w:id="7468" w:author="Kiên Lê Trung" w:date="2024-12-25T13:56:00Z" w16du:dateUtc="2024-12-25T06:56:00Z">
            <w:rPr>
              <w:rFonts w:ascii="Times New Roman" w:hAnsi="Times New Roman" w:cs="Times New Roman"/>
              <w:sz w:val="26"/>
              <w:szCs w:val="26"/>
              <w:lang w:val="vi-VN"/>
            </w:rPr>
          </w:rPrChange>
        </w:rPr>
        <w:t xml:space="preserve"> đồ tuần tự chức năng ” </w:t>
      </w:r>
      <w:r w:rsidR="1831646D" w:rsidRPr="00476848">
        <w:rPr>
          <w:rFonts w:ascii="Times New Roman" w:hAnsi="Times New Roman" w:cs="Times New Roman"/>
          <w:b/>
          <w:sz w:val="24"/>
          <w:szCs w:val="24"/>
          <w:rPrChange w:id="7469" w:author="Kiên Lê Trung" w:date="2024-12-25T13:56:00Z" w16du:dateUtc="2024-12-25T06:56:00Z">
            <w:rPr>
              <w:rFonts w:ascii="Times New Roman" w:hAnsi="Times New Roman" w:cs="Times New Roman"/>
              <w:b/>
              <w:sz w:val="26"/>
              <w:szCs w:val="26"/>
            </w:rPr>
          </w:rPrChange>
        </w:rPr>
        <w:t>Thêm nhãn hiệu</w:t>
      </w:r>
      <w:r w:rsidR="1831646D" w:rsidRPr="00476848">
        <w:rPr>
          <w:rFonts w:ascii="Times New Roman" w:hAnsi="Times New Roman" w:cs="Times New Roman"/>
          <w:sz w:val="24"/>
          <w:szCs w:val="24"/>
          <w:rPrChange w:id="7470" w:author="Kiên Lê Trung" w:date="2024-12-25T13:56:00Z" w16du:dateUtc="2024-12-25T06:56:00Z">
            <w:rPr>
              <w:rFonts w:ascii="Times New Roman" w:hAnsi="Times New Roman" w:cs="Times New Roman"/>
              <w:sz w:val="26"/>
              <w:szCs w:val="26"/>
            </w:rPr>
          </w:rPrChange>
        </w:rPr>
        <w:t xml:space="preserve"> </w:t>
      </w:r>
      <w:r w:rsidRPr="00476848">
        <w:rPr>
          <w:rFonts w:ascii="Times New Roman" w:hAnsi="Times New Roman" w:cs="Times New Roman"/>
          <w:sz w:val="24"/>
          <w:szCs w:val="24"/>
          <w:lang w:val="vi-VN"/>
          <w:rPrChange w:id="7471" w:author="Kiên Lê Trung" w:date="2024-12-25T13:56:00Z" w16du:dateUtc="2024-12-25T06:56:00Z">
            <w:rPr>
              <w:rFonts w:ascii="Times New Roman" w:hAnsi="Times New Roman" w:cs="Times New Roman"/>
              <w:sz w:val="26"/>
              <w:szCs w:val="26"/>
              <w:lang w:val="vi-VN"/>
            </w:rPr>
          </w:rPrChange>
        </w:rPr>
        <w:t>“</w:t>
      </w:r>
    </w:p>
    <w:p w14:paraId="51371A77" w14:textId="26416489" w:rsidR="007569A2" w:rsidRDefault="1831646D" w:rsidP="5A64F9FC">
      <w:pPr>
        <w:ind w:left="720"/>
        <w:rPr>
          <w:rFonts w:ascii="Calibri" w:eastAsia="Calibri" w:hAnsi="Calibri" w:cs="Calibri"/>
        </w:rPr>
      </w:pPr>
      <w:del w:id="7472" w:author="Kiên Lê Trung" w:date="2024-12-25T13:07:00Z" w16du:dateUtc="2024-12-25T06:07:00Z">
        <w:r w:rsidDel="009A6D38">
          <w:rPr>
            <w:noProof/>
          </w:rPr>
          <w:drawing>
            <wp:inline distT="0" distB="0" distL="0" distR="0" wp14:anchorId="1FE148DB" wp14:editId="43CA65B6">
              <wp:extent cx="5724524" cy="2990850"/>
              <wp:effectExtent l="0" t="0" r="0" b="0"/>
              <wp:docPr id="159820275" name="Picture 15982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724524" cy="2990850"/>
                      </a:xfrm>
                      <a:prstGeom prst="rect">
                        <a:avLst/>
                      </a:prstGeom>
                    </pic:spPr>
                  </pic:pic>
                </a:graphicData>
              </a:graphic>
            </wp:inline>
          </w:drawing>
        </w:r>
      </w:del>
      <w:r w:rsidRPr="5A64F9FC">
        <w:rPr>
          <w:rFonts w:ascii="Calibri" w:eastAsia="Calibri" w:hAnsi="Calibri" w:cs="Calibri"/>
        </w:rPr>
        <w:t xml:space="preserve"> </w:t>
      </w:r>
    </w:p>
    <w:p w14:paraId="732434A0" w14:textId="2376790E" w:rsidR="007569A2" w:rsidRDefault="009A6D38">
      <w:pPr>
        <w:rPr>
          <w:ins w:id="7473" w:author="Kiên Lê Trung" w:date="2024-12-25T13:07:00Z" w16du:dateUtc="2024-12-25T06:07:00Z"/>
          <w:lang w:val="en-US"/>
        </w:rPr>
      </w:pPr>
      <w:ins w:id="7474" w:author="Kiên Lê Trung" w:date="2024-12-25T13:07:00Z" w16du:dateUtc="2024-12-25T06:07:00Z">
        <w:r w:rsidRPr="009A6D38">
          <w:drawing>
            <wp:inline distT="0" distB="0" distL="0" distR="0" wp14:anchorId="01FE738A" wp14:editId="620B501E">
              <wp:extent cx="5733415" cy="3104515"/>
              <wp:effectExtent l="0" t="0" r="635" b="635"/>
              <wp:docPr id="1630865356"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65356" name="Picture 1" descr="A computer screen shot of a diagram&#10;&#10;Description automatically generated"/>
                      <pic:cNvPicPr/>
                    </pic:nvPicPr>
                    <pic:blipFill>
                      <a:blip r:embed="rId82"/>
                      <a:stretch>
                        <a:fillRect/>
                      </a:stretch>
                    </pic:blipFill>
                    <pic:spPr>
                      <a:xfrm>
                        <a:off x="0" y="0"/>
                        <a:ext cx="5733415" cy="3104515"/>
                      </a:xfrm>
                      <a:prstGeom prst="rect">
                        <a:avLst/>
                      </a:prstGeom>
                    </pic:spPr>
                  </pic:pic>
                </a:graphicData>
              </a:graphic>
            </wp:inline>
          </w:drawing>
        </w:r>
        <w:r w:rsidRPr="009A6D38">
          <w:t xml:space="preserve"> </w:t>
        </w:r>
      </w:ins>
      <w:del w:id="7475" w:author="Kiên Lê Trung" w:date="2024-12-23T23:06:00Z" w16du:dateUtc="2024-12-23T16:06:00Z">
        <w:r w:rsidR="00CE686F">
          <w:rPr>
            <w:noProof/>
          </w:rPr>
          <w:drawing>
            <wp:inline distT="114300" distB="114300" distL="114300" distR="114300" wp14:anchorId="145F58BB" wp14:editId="07777777">
              <wp:extent cx="5731200" cy="308610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3"/>
                      <a:srcRect/>
                      <a:stretch>
                        <a:fillRect/>
                      </a:stretch>
                    </pic:blipFill>
                    <pic:spPr>
                      <a:xfrm>
                        <a:off x="0" y="0"/>
                        <a:ext cx="5731200" cy="3086100"/>
                      </a:xfrm>
                      <a:prstGeom prst="rect">
                        <a:avLst/>
                      </a:prstGeom>
                      <a:ln/>
                    </pic:spPr>
                  </pic:pic>
                </a:graphicData>
              </a:graphic>
            </wp:inline>
          </w:drawing>
        </w:r>
      </w:del>
    </w:p>
    <w:p w14:paraId="06D6C5BC" w14:textId="6C7DC8A9" w:rsidR="009A6D38" w:rsidRPr="009A6D38" w:rsidRDefault="009A6D38" w:rsidP="00146533">
      <w:pPr>
        <w:pStyle w:val="Caption"/>
        <w:spacing w:before="240"/>
        <w:rPr>
          <w:lang w:val="en-US"/>
          <w:rPrChange w:id="7476" w:author="Kiên Lê Trung" w:date="2024-12-25T13:07:00Z" w16du:dateUtc="2024-12-25T06:07:00Z">
            <w:rPr/>
          </w:rPrChange>
        </w:rPr>
        <w:pPrChange w:id="7477" w:author="Kiên Lê Trung" w:date="2024-12-25T14:51:00Z" w16du:dateUtc="2024-12-25T07:51:00Z">
          <w:pPr/>
        </w:pPrChange>
      </w:pPr>
      <w:bookmarkStart w:id="7478" w:name="_Toc186027553"/>
      <w:bookmarkStart w:id="7479" w:name="_Toc186027712"/>
      <w:bookmarkStart w:id="7480" w:name="_Toc186028068"/>
      <w:ins w:id="7481" w:author="Kiên Lê Trung" w:date="2024-12-25T13:07:00Z" w16du:dateUtc="2024-12-25T06:07:00Z">
        <w:r>
          <w:t xml:space="preserve">Hình </w:t>
        </w:r>
      </w:ins>
      <w:ins w:id="7482"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7483"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7484" w:author="Kiên Lê Trung" w:date="2024-12-25T20:11:00Z" w16du:dateUtc="2024-12-25T13:11:00Z">
        <w:r w:rsidR="00A151F2">
          <w:rPr>
            <w:noProof/>
          </w:rPr>
          <w:t>31</w:t>
        </w:r>
        <w:r w:rsidR="00A151F2">
          <w:fldChar w:fldCharType="end"/>
        </w:r>
      </w:ins>
      <w:ins w:id="7485" w:author="Kiên Lê Trung" w:date="2024-12-25T13:07:00Z" w16du:dateUtc="2024-12-25T06:07:00Z">
        <w:r>
          <w:rPr>
            <w:lang w:val="en-US"/>
          </w:rPr>
          <w:t xml:space="preserve"> Biểu đồ tuần tự chức năng thêm nhãn hiệu</w:t>
        </w:r>
        <w:bookmarkEnd w:id="7478"/>
        <w:bookmarkEnd w:id="7479"/>
        <w:bookmarkEnd w:id="7480"/>
        <w:r>
          <w:rPr>
            <w:lang w:val="en-US"/>
          </w:rPr>
          <w:t xml:space="preserve"> </w:t>
        </w:r>
      </w:ins>
    </w:p>
    <w:p w14:paraId="48685749" w14:textId="0F6C0206" w:rsidR="007569A2" w:rsidRPr="00476848" w:rsidRDefault="002C3FD0" w:rsidP="009A6D38">
      <w:pPr>
        <w:pStyle w:val="ListParagraph"/>
        <w:numPr>
          <w:ilvl w:val="0"/>
          <w:numId w:val="199"/>
        </w:numPr>
        <w:ind w:left="284"/>
        <w:rPr>
          <w:ins w:id="7486" w:author="Kiên Lê Trung" w:date="2024-12-26T02:32:00Z" w16du:dateUtc="2024-12-25T19:32:00Z"/>
          <w:rFonts w:cs="Times New Roman"/>
          <w:sz w:val="24"/>
          <w:szCs w:val="24"/>
          <w:rPrChange w:id="7487" w:author="Kiên Lê Trung" w:date="2024-12-25T13:56:00Z" w16du:dateUtc="2024-12-25T06:56:00Z">
            <w:rPr>
              <w:ins w:id="7488" w:author="Kiên Lê Trung" w:date="2024-12-26T02:32:00Z" w16du:dateUtc="2024-12-25T19:32:00Z"/>
              <w:rFonts w:cs="Times New Roman"/>
              <w:sz w:val="26"/>
              <w:szCs w:val="26"/>
            </w:rPr>
          </w:rPrChange>
        </w:rPr>
        <w:pPrChange w:id="7489" w:author="Kiên Lê Trung" w:date="2024-12-25T13:07:00Z" w16du:dateUtc="2024-12-25T06:07:00Z">
          <w:pPr>
            <w:pStyle w:val="ListParagraph"/>
            <w:numPr>
              <w:numId w:val="199"/>
            </w:numPr>
            <w:ind w:left="567" w:hanging="360"/>
          </w:pPr>
        </w:pPrChange>
      </w:pPr>
      <w:r w:rsidRPr="00476848">
        <w:rPr>
          <w:rFonts w:ascii="Times New Roman" w:hAnsi="Times New Roman" w:cs="Times New Roman"/>
          <w:sz w:val="24"/>
          <w:szCs w:val="24"/>
          <w:rPrChange w:id="7490" w:author="Kiên Lê Trung" w:date="2024-12-25T13:56:00Z" w16du:dateUtc="2024-12-25T06:56:00Z">
            <w:rPr>
              <w:rFonts w:ascii="Times New Roman" w:hAnsi="Times New Roman" w:cs="Times New Roman"/>
              <w:sz w:val="26"/>
              <w:szCs w:val="26"/>
            </w:rPr>
          </w:rPrChange>
        </w:rPr>
        <w:t>Biểu</w:t>
      </w:r>
      <w:r w:rsidRPr="00476848">
        <w:rPr>
          <w:rFonts w:ascii="Times New Roman" w:hAnsi="Times New Roman" w:cs="Times New Roman"/>
          <w:sz w:val="24"/>
          <w:szCs w:val="24"/>
          <w:lang w:val="vi-VN"/>
          <w:rPrChange w:id="7491" w:author="Kiên Lê Trung" w:date="2024-12-25T13:56:00Z" w16du:dateUtc="2024-12-25T06:56:00Z">
            <w:rPr>
              <w:rFonts w:ascii="Times New Roman" w:hAnsi="Times New Roman" w:cs="Times New Roman"/>
              <w:sz w:val="26"/>
              <w:szCs w:val="26"/>
              <w:lang w:val="vi-VN"/>
            </w:rPr>
          </w:rPrChange>
        </w:rPr>
        <w:t xml:space="preserve"> đồ tuần tự chức năng ”  </w:t>
      </w:r>
      <w:commentRangeStart w:id="7492"/>
      <w:r w:rsidR="00CE686F" w:rsidRPr="00476848">
        <w:rPr>
          <w:rFonts w:ascii="Times New Roman" w:hAnsi="Times New Roman" w:cs="Times New Roman"/>
          <w:b/>
          <w:sz w:val="24"/>
          <w:szCs w:val="24"/>
          <w:rPrChange w:id="7493" w:author="Kiên Lê Trung" w:date="2024-12-25T13:56:00Z" w16du:dateUtc="2024-12-25T06:56:00Z">
            <w:rPr>
              <w:rFonts w:ascii="Times New Roman" w:hAnsi="Times New Roman" w:cs="Times New Roman"/>
              <w:b/>
              <w:sz w:val="26"/>
              <w:szCs w:val="26"/>
            </w:rPr>
          </w:rPrChange>
        </w:rPr>
        <w:t>Đánh giá sản phẩm</w:t>
      </w:r>
      <w:commentRangeEnd w:id="7492"/>
      <w:r w:rsidR="00CC7109" w:rsidRPr="00476848">
        <w:rPr>
          <w:rStyle w:val="CommentReference"/>
          <w:rFonts w:ascii="Times New Roman" w:hAnsi="Times New Roman" w:cs="Times New Roman"/>
          <w:b/>
          <w:sz w:val="24"/>
          <w:szCs w:val="24"/>
          <w:rPrChange w:id="7494" w:author="Kiên Lê Trung" w:date="2024-12-25T13:56:00Z" w16du:dateUtc="2024-12-25T06:56:00Z">
            <w:rPr>
              <w:rStyle w:val="CommentReference"/>
              <w:rFonts w:ascii="Times New Roman" w:hAnsi="Times New Roman" w:cs="Times New Roman"/>
              <w:b/>
              <w:sz w:val="26"/>
              <w:szCs w:val="26"/>
            </w:rPr>
          </w:rPrChange>
        </w:rPr>
        <w:commentReference w:id="7492"/>
      </w:r>
      <w:r w:rsidRPr="00476848">
        <w:rPr>
          <w:rFonts w:ascii="Times New Roman" w:hAnsi="Times New Roman" w:cs="Times New Roman"/>
          <w:sz w:val="24"/>
          <w:szCs w:val="24"/>
          <w:lang w:val="vi-VN"/>
          <w:rPrChange w:id="7495" w:author="Kiên Lê Trung" w:date="2024-12-25T13:56:00Z" w16du:dateUtc="2024-12-25T06:56:00Z">
            <w:rPr>
              <w:rFonts w:ascii="Times New Roman" w:hAnsi="Times New Roman" w:cs="Times New Roman"/>
              <w:sz w:val="26"/>
              <w:szCs w:val="26"/>
              <w:lang w:val="vi-VN"/>
            </w:rPr>
          </w:rPrChange>
        </w:rPr>
        <w:t>”</w:t>
      </w:r>
    </w:p>
    <w:p w14:paraId="4D4E96F8" w14:textId="07CC382A" w:rsidR="00790607" w:rsidRPr="00476848" w:rsidRDefault="00790607" w:rsidP="00790607">
      <w:pPr>
        <w:pStyle w:val="ListParagraph"/>
        <w:ind w:left="284"/>
        <w:rPr>
          <w:rFonts w:cs="Times New Roman"/>
          <w:sz w:val="24"/>
          <w:szCs w:val="24"/>
          <w:rPrChange w:id="7496" w:author="Kiên Lê Trung" w:date="2024-12-25T13:56:00Z" w16du:dateUtc="2024-12-25T06:56:00Z">
            <w:rPr>
              <w:rFonts w:cs="Times New Roman"/>
              <w:sz w:val="26"/>
              <w:szCs w:val="26"/>
            </w:rPr>
          </w:rPrChange>
        </w:rPr>
        <w:pPrChange w:id="7497" w:author="Kiên Lê Trung" w:date="2024-12-26T02:32:00Z" w16du:dateUtc="2024-12-25T19:32:00Z">
          <w:pPr>
            <w:pStyle w:val="ListParagraph"/>
            <w:numPr>
              <w:numId w:val="199"/>
            </w:numPr>
            <w:ind w:left="567" w:hanging="360"/>
          </w:pPr>
        </w:pPrChange>
      </w:pPr>
      <w:ins w:id="7498" w:author="Kiên Lê Trung" w:date="2024-12-26T02:32:00Z" w16du:dateUtc="2024-12-25T19:32:00Z">
        <w:r>
          <w:rPr>
            <w:noProof/>
          </w:rPr>
          <w:drawing>
            <wp:inline distT="0" distB="0" distL="0" distR="0" wp14:anchorId="40935D41" wp14:editId="346CC3A7">
              <wp:extent cx="5733415" cy="3321685"/>
              <wp:effectExtent l="0" t="0" r="635" b="0"/>
              <wp:docPr id="756988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88422" name=""/>
                      <pic:cNvPicPr/>
                    </pic:nvPicPr>
                    <pic:blipFill>
                      <a:blip r:embed="rId84"/>
                      <a:stretch>
                        <a:fillRect/>
                      </a:stretch>
                    </pic:blipFill>
                    <pic:spPr>
                      <a:xfrm>
                        <a:off x="0" y="0"/>
                        <a:ext cx="5733415" cy="3321685"/>
                      </a:xfrm>
                      <a:prstGeom prst="rect">
                        <a:avLst/>
                      </a:prstGeom>
                    </pic:spPr>
                  </pic:pic>
                </a:graphicData>
              </a:graphic>
            </wp:inline>
          </w:drawing>
        </w:r>
      </w:ins>
    </w:p>
    <w:p w14:paraId="2328BB07" w14:textId="5367380F" w:rsidR="007569A2" w:rsidRPr="00476848" w:rsidRDefault="00CE686F" w:rsidP="007226A2">
      <w:pPr>
        <w:pStyle w:val="Caption"/>
        <w:rPr>
          <w:szCs w:val="24"/>
          <w:lang w:val="en-US"/>
          <w:rPrChange w:id="7499" w:author="Kiên Lê Trung" w:date="2024-12-25T13:56:00Z" w16du:dateUtc="2024-12-25T06:56:00Z">
            <w:rPr/>
          </w:rPrChange>
        </w:rPr>
        <w:pPrChange w:id="7500" w:author="Kiên Lê Trung" w:date="2024-12-25T13:09:00Z" w16du:dateUtc="2024-12-25T06:09:00Z">
          <w:pPr/>
        </w:pPrChange>
      </w:pPr>
      <w:del w:id="7501" w:author="Kiên Lê Trung" w:date="2024-12-25T13:10:00Z" w16du:dateUtc="2024-12-25T06:10:00Z">
        <w:r w:rsidRPr="00476848" w:rsidDel="0086266A">
          <w:rPr>
            <w:noProof/>
            <w:szCs w:val="24"/>
          </w:rPr>
          <w:drawing>
            <wp:inline distT="114300" distB="114300" distL="114300" distR="114300" wp14:anchorId="78D30FB2" wp14:editId="7CD1C1C0">
              <wp:extent cx="5731200" cy="5765800"/>
              <wp:effectExtent l="0" t="0" r="0" b="0"/>
              <wp:docPr id="4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5"/>
                      <a:srcRect/>
                      <a:stretch>
                        <a:fillRect/>
                      </a:stretch>
                    </pic:blipFill>
                    <pic:spPr>
                      <a:xfrm>
                        <a:off x="0" y="0"/>
                        <a:ext cx="5731200" cy="5765800"/>
                      </a:xfrm>
                      <a:prstGeom prst="rect">
                        <a:avLst/>
                      </a:prstGeom>
                      <a:ln/>
                    </pic:spPr>
                  </pic:pic>
                </a:graphicData>
              </a:graphic>
            </wp:inline>
          </w:drawing>
        </w:r>
      </w:del>
      <w:bookmarkStart w:id="7502" w:name="_Toc186027554"/>
      <w:bookmarkStart w:id="7503" w:name="_Toc186027713"/>
      <w:bookmarkStart w:id="7504" w:name="_Toc186028069"/>
      <w:ins w:id="7505" w:author="Kiên Lê Trung" w:date="2024-12-25T13:09:00Z" w16du:dateUtc="2024-12-25T06:09:00Z">
        <w:r w:rsidR="007226A2" w:rsidRPr="00476848">
          <w:rPr>
            <w:szCs w:val="24"/>
          </w:rPr>
          <w:t xml:space="preserve">Hình </w:t>
        </w:r>
      </w:ins>
      <w:ins w:id="7506" w:author="Kiên Lê Trung" w:date="2024-12-25T20:11:00Z" w16du:dateUtc="2024-12-25T13:11:00Z">
        <w:r w:rsidR="00A151F2">
          <w:rPr>
            <w:szCs w:val="24"/>
          </w:rPr>
          <w:fldChar w:fldCharType="begin"/>
        </w:r>
        <w:r w:rsidR="00A151F2">
          <w:rPr>
            <w:szCs w:val="24"/>
          </w:rPr>
          <w:instrText xml:space="preserve"> STYLEREF 1 \s </w:instrText>
        </w:r>
      </w:ins>
      <w:r w:rsidR="00A151F2">
        <w:rPr>
          <w:szCs w:val="24"/>
        </w:rPr>
        <w:fldChar w:fldCharType="separate"/>
      </w:r>
      <w:r w:rsidR="00A151F2">
        <w:rPr>
          <w:noProof/>
          <w:szCs w:val="24"/>
        </w:rPr>
        <w:t>2</w:t>
      </w:r>
      <w:ins w:id="7507" w:author="Kiên Lê Trung" w:date="2024-12-25T20:11:00Z" w16du:dateUtc="2024-12-25T13:11:00Z">
        <w:r w:rsidR="00A151F2">
          <w:rPr>
            <w:szCs w:val="24"/>
          </w:rPr>
          <w:fldChar w:fldCharType="end"/>
        </w:r>
        <w:r w:rsidR="00A151F2">
          <w:rPr>
            <w:szCs w:val="24"/>
          </w:rPr>
          <w:t>.</w:t>
        </w:r>
        <w:r w:rsidR="00A151F2">
          <w:rPr>
            <w:szCs w:val="24"/>
          </w:rPr>
          <w:fldChar w:fldCharType="begin"/>
        </w:r>
        <w:r w:rsidR="00A151F2">
          <w:rPr>
            <w:szCs w:val="24"/>
          </w:rPr>
          <w:instrText xml:space="preserve"> SEQ Hình \* ARABIC \s 1 </w:instrText>
        </w:r>
      </w:ins>
      <w:r w:rsidR="00A151F2">
        <w:rPr>
          <w:szCs w:val="24"/>
        </w:rPr>
        <w:fldChar w:fldCharType="separate"/>
      </w:r>
      <w:ins w:id="7508" w:author="Kiên Lê Trung" w:date="2024-12-25T20:11:00Z" w16du:dateUtc="2024-12-25T13:11:00Z">
        <w:r w:rsidR="00A151F2">
          <w:rPr>
            <w:noProof/>
            <w:szCs w:val="24"/>
          </w:rPr>
          <w:t>32</w:t>
        </w:r>
        <w:r w:rsidR="00A151F2">
          <w:rPr>
            <w:szCs w:val="24"/>
          </w:rPr>
          <w:fldChar w:fldCharType="end"/>
        </w:r>
      </w:ins>
      <w:ins w:id="7509" w:author="Kiên Lê Trung" w:date="2024-12-25T13:09:00Z" w16du:dateUtc="2024-12-25T06:09:00Z">
        <w:r w:rsidR="007226A2" w:rsidRPr="00476848">
          <w:rPr>
            <w:szCs w:val="24"/>
            <w:lang w:val="en-US"/>
          </w:rPr>
          <w:t xml:space="preserve"> Biểu đồ tuần tự </w:t>
        </w:r>
      </w:ins>
      <w:ins w:id="7510" w:author="Kiên Lê Trung" w:date="2024-12-25T13:11:00Z" w16du:dateUtc="2024-12-25T06:11:00Z">
        <w:r w:rsidR="00321E33" w:rsidRPr="00476848">
          <w:rPr>
            <w:szCs w:val="24"/>
            <w:lang w:val="en-US"/>
          </w:rPr>
          <w:t>khách hàng đánh giá sản phẩm</w:t>
        </w:r>
        <w:bookmarkEnd w:id="7502"/>
        <w:bookmarkEnd w:id="7503"/>
        <w:bookmarkEnd w:id="7504"/>
        <w:r w:rsidR="00321E33" w:rsidRPr="00476848">
          <w:rPr>
            <w:szCs w:val="24"/>
            <w:lang w:val="en-US"/>
          </w:rPr>
          <w:t xml:space="preserve"> </w:t>
        </w:r>
      </w:ins>
    </w:p>
    <w:p w14:paraId="75DECDA0" w14:textId="50B05F64" w:rsidR="002C3FD0" w:rsidRPr="00476848" w:rsidDel="00321E33" w:rsidRDefault="002C3FD0" w:rsidP="00321E33">
      <w:pPr>
        <w:pStyle w:val="ListParagraph"/>
        <w:numPr>
          <w:ilvl w:val="0"/>
          <w:numId w:val="200"/>
        </w:numPr>
        <w:ind w:left="284"/>
        <w:rPr>
          <w:del w:id="7511" w:author="Kiên Lê Trung" w:date="2024-12-25T13:12:00Z" w16du:dateUtc="2024-12-25T06:12:00Z"/>
          <w:rFonts w:cs="Times New Roman"/>
          <w:sz w:val="24"/>
          <w:szCs w:val="24"/>
          <w:rPrChange w:id="7512" w:author="Kiên Lê Trung" w:date="2024-12-25T13:56:00Z" w16du:dateUtc="2024-12-25T06:56:00Z">
            <w:rPr>
              <w:del w:id="7513" w:author="Kiên Lê Trung" w:date="2024-12-25T13:12:00Z" w16du:dateUtc="2024-12-25T06:12:00Z"/>
              <w:rFonts w:cs="Times New Roman"/>
              <w:sz w:val="26"/>
              <w:szCs w:val="26"/>
            </w:rPr>
          </w:rPrChange>
        </w:rPr>
        <w:pPrChange w:id="7514" w:author="Kiên Lê Trung" w:date="2024-12-25T13:12:00Z" w16du:dateUtc="2024-12-25T06:12:00Z">
          <w:pPr>
            <w:pStyle w:val="ListParagraph"/>
            <w:numPr>
              <w:numId w:val="200"/>
            </w:numPr>
            <w:ind w:left="426" w:hanging="360"/>
          </w:pPr>
        </w:pPrChange>
      </w:pPr>
      <w:del w:id="7515" w:author="Kiên Lê Trung" w:date="2024-12-25T13:12:00Z" w16du:dateUtc="2024-12-25T06:12:00Z">
        <w:r w:rsidRPr="00476848" w:rsidDel="00321E33">
          <w:rPr>
            <w:rFonts w:ascii="Times New Roman" w:hAnsi="Times New Roman" w:cs="Times New Roman"/>
            <w:sz w:val="24"/>
            <w:szCs w:val="24"/>
            <w:rPrChange w:id="7516" w:author="Kiên Lê Trung" w:date="2024-12-25T13:56:00Z" w16du:dateUtc="2024-12-25T06:56:00Z">
              <w:rPr>
                <w:rFonts w:ascii="Times New Roman" w:hAnsi="Times New Roman" w:cs="Times New Roman"/>
                <w:sz w:val="26"/>
                <w:szCs w:val="26"/>
              </w:rPr>
            </w:rPrChange>
          </w:rPr>
          <w:delText>Biểu</w:delText>
        </w:r>
        <w:r w:rsidRPr="00476848" w:rsidDel="00321E33">
          <w:rPr>
            <w:rFonts w:ascii="Times New Roman" w:hAnsi="Times New Roman" w:cs="Times New Roman"/>
            <w:sz w:val="24"/>
            <w:szCs w:val="24"/>
            <w:lang w:val="vi-VN"/>
            <w:rPrChange w:id="7517" w:author="Kiên Lê Trung" w:date="2024-12-25T13:56:00Z" w16du:dateUtc="2024-12-25T06:56:00Z">
              <w:rPr>
                <w:rFonts w:ascii="Times New Roman" w:hAnsi="Times New Roman" w:cs="Times New Roman"/>
                <w:sz w:val="26"/>
                <w:szCs w:val="26"/>
                <w:lang w:val="vi-VN"/>
              </w:rPr>
            </w:rPrChange>
          </w:rPr>
          <w:delText xml:space="preserve"> đồ tuần tự chức năng ”  </w:delText>
        </w:r>
        <w:r w:rsidRPr="00476848" w:rsidDel="00321E33">
          <w:rPr>
            <w:rFonts w:ascii="Times New Roman" w:hAnsi="Times New Roman" w:cs="Times New Roman"/>
            <w:b/>
            <w:sz w:val="24"/>
            <w:szCs w:val="24"/>
            <w:rPrChange w:id="7518" w:author="Kiên Lê Trung" w:date="2024-12-25T13:56:00Z" w16du:dateUtc="2024-12-25T06:56:00Z">
              <w:rPr>
                <w:rFonts w:ascii="Times New Roman" w:hAnsi="Times New Roman" w:cs="Times New Roman"/>
                <w:b/>
                <w:sz w:val="26"/>
                <w:szCs w:val="26"/>
              </w:rPr>
            </w:rPrChange>
          </w:rPr>
          <w:delText>Xem danh sách các sản phẩm gợi ý</w:delText>
        </w:r>
        <w:r w:rsidRPr="00476848" w:rsidDel="00321E33">
          <w:rPr>
            <w:rFonts w:ascii="Times New Roman" w:hAnsi="Times New Roman" w:cs="Times New Roman"/>
            <w:sz w:val="24"/>
            <w:szCs w:val="24"/>
            <w:lang w:val="vi-VN"/>
            <w:rPrChange w:id="7519" w:author="Kiên Lê Trung" w:date="2024-12-25T13:56:00Z" w16du:dateUtc="2024-12-25T06:56:00Z">
              <w:rPr>
                <w:rFonts w:ascii="Times New Roman" w:hAnsi="Times New Roman" w:cs="Times New Roman"/>
                <w:sz w:val="26"/>
                <w:szCs w:val="26"/>
                <w:lang w:val="vi-VN"/>
              </w:rPr>
            </w:rPrChange>
          </w:rPr>
          <w:delText>”</w:delText>
        </w:r>
      </w:del>
    </w:p>
    <w:p w14:paraId="256AC6DA" w14:textId="77777777" w:rsidR="007569A2" w:rsidRPr="00476848" w:rsidRDefault="00CE686F">
      <w:pPr>
        <w:spacing w:after="160" w:line="259" w:lineRule="auto"/>
        <w:ind w:left="720"/>
        <w:rPr>
          <w:rFonts w:ascii="Calibri" w:eastAsia="Calibri" w:hAnsi="Calibri" w:cs="Calibri"/>
          <w:sz w:val="24"/>
          <w:szCs w:val="24"/>
          <w:rPrChange w:id="7520" w:author="Kiên Lê Trung" w:date="2024-12-25T13:56:00Z" w16du:dateUtc="2024-12-25T06:56:00Z">
            <w:rPr>
              <w:rFonts w:ascii="Calibri" w:eastAsia="Calibri" w:hAnsi="Calibri" w:cs="Calibri"/>
            </w:rPr>
          </w:rPrChange>
        </w:rPr>
      </w:pPr>
      <w:del w:id="7521" w:author="Kiên Lê Trung" w:date="2024-12-25T13:12:00Z" w16du:dateUtc="2024-12-25T06:12:00Z">
        <w:r w:rsidRPr="00476848" w:rsidDel="00321E33">
          <w:rPr>
            <w:rFonts w:ascii="Calibri" w:eastAsia="Calibri" w:hAnsi="Calibri" w:cs="Calibri"/>
            <w:noProof/>
            <w:sz w:val="24"/>
            <w:szCs w:val="24"/>
            <w:rPrChange w:id="7522" w:author="Kiên Lê Trung" w:date="2024-12-25T13:56:00Z" w16du:dateUtc="2024-12-25T06:56:00Z">
              <w:rPr>
                <w:rFonts w:ascii="Calibri" w:eastAsia="Calibri" w:hAnsi="Calibri" w:cs="Calibri"/>
                <w:noProof/>
              </w:rPr>
            </w:rPrChange>
          </w:rPr>
          <w:drawing>
            <wp:inline distT="0" distB="0" distL="0" distR="0" wp14:anchorId="5F8966E9" wp14:editId="700C51E8">
              <wp:extent cx="5731200" cy="2603500"/>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6"/>
                      <a:srcRect/>
                      <a:stretch>
                        <a:fillRect/>
                      </a:stretch>
                    </pic:blipFill>
                    <pic:spPr>
                      <a:xfrm>
                        <a:off x="0" y="0"/>
                        <a:ext cx="5731200" cy="2603500"/>
                      </a:xfrm>
                      <a:prstGeom prst="rect">
                        <a:avLst/>
                      </a:prstGeom>
                      <a:ln/>
                    </pic:spPr>
                  </pic:pic>
                </a:graphicData>
              </a:graphic>
            </wp:inline>
          </w:drawing>
        </w:r>
      </w:del>
    </w:p>
    <w:p w14:paraId="5612B3B2" w14:textId="194869CE" w:rsidR="007569A2" w:rsidRPr="00476848" w:rsidRDefault="002C3FD0" w:rsidP="00BA03F8">
      <w:pPr>
        <w:pStyle w:val="ListParagraph"/>
        <w:numPr>
          <w:ilvl w:val="0"/>
          <w:numId w:val="201"/>
        </w:numPr>
        <w:ind w:left="284"/>
        <w:rPr>
          <w:ins w:id="7523" w:author="Việt Lương" w:date="2024-12-25T16:21:00Z" w16du:dateUtc="2024-12-25T09:21:00Z"/>
          <w:rFonts w:cs="Times New Roman"/>
          <w:sz w:val="24"/>
          <w:szCs w:val="24"/>
          <w:rPrChange w:id="7524" w:author="Kiên Lê Trung" w:date="2024-12-25T13:56:00Z" w16du:dateUtc="2024-12-25T06:56:00Z">
            <w:rPr>
              <w:ins w:id="7525" w:author="Việt Lương" w:date="2024-12-25T16:21:00Z" w16du:dateUtc="2024-12-25T09:21:00Z"/>
              <w:rFonts w:cs="Times New Roman"/>
              <w:sz w:val="26"/>
              <w:szCs w:val="26"/>
            </w:rPr>
          </w:rPrChange>
        </w:rPr>
      </w:pPr>
      <w:r w:rsidRPr="00476848">
        <w:rPr>
          <w:rFonts w:ascii="Times New Roman" w:hAnsi="Times New Roman" w:cs="Times New Roman"/>
          <w:sz w:val="24"/>
          <w:szCs w:val="24"/>
          <w:rPrChange w:id="7526" w:author="Kiên Lê Trung" w:date="2024-12-25T13:56:00Z" w16du:dateUtc="2024-12-25T06:56:00Z">
            <w:rPr>
              <w:rFonts w:ascii="Times New Roman" w:hAnsi="Times New Roman" w:cs="Times New Roman"/>
              <w:sz w:val="26"/>
              <w:szCs w:val="26"/>
            </w:rPr>
          </w:rPrChange>
        </w:rPr>
        <w:t>Biểu</w:t>
      </w:r>
      <w:r w:rsidRPr="00476848">
        <w:rPr>
          <w:rFonts w:ascii="Times New Roman" w:hAnsi="Times New Roman" w:cs="Times New Roman"/>
          <w:sz w:val="24"/>
          <w:szCs w:val="24"/>
          <w:lang w:val="vi-VN"/>
          <w:rPrChange w:id="7527" w:author="Kiên Lê Trung" w:date="2024-12-25T13:56:00Z" w16du:dateUtc="2024-12-25T06:56:00Z">
            <w:rPr>
              <w:rFonts w:ascii="Times New Roman" w:hAnsi="Times New Roman" w:cs="Times New Roman"/>
              <w:sz w:val="26"/>
              <w:szCs w:val="26"/>
              <w:lang w:val="vi-VN"/>
            </w:rPr>
          </w:rPrChange>
        </w:rPr>
        <w:t xml:space="preserve"> đồ tuần tự chức năng”  </w:t>
      </w:r>
      <w:commentRangeStart w:id="7528"/>
      <w:commentRangeStart w:id="7529"/>
      <w:r w:rsidR="00CE686F" w:rsidRPr="00476848">
        <w:rPr>
          <w:rFonts w:ascii="Times New Roman" w:hAnsi="Times New Roman" w:cs="Times New Roman"/>
          <w:b/>
          <w:sz w:val="24"/>
          <w:szCs w:val="24"/>
          <w:rPrChange w:id="7530" w:author="Kiên Lê Trung" w:date="2024-12-25T13:56:00Z" w16du:dateUtc="2024-12-25T06:56:00Z">
            <w:rPr>
              <w:rFonts w:ascii="Times New Roman" w:hAnsi="Times New Roman" w:cs="Times New Roman"/>
              <w:b/>
              <w:sz w:val="26"/>
              <w:szCs w:val="26"/>
            </w:rPr>
          </w:rPrChange>
        </w:rPr>
        <w:t>Khách hàng thêm sản phẩm vào giỏ hàng</w:t>
      </w:r>
      <w:commentRangeEnd w:id="7528"/>
      <w:r w:rsidR="00CE686F" w:rsidRPr="00476848">
        <w:rPr>
          <w:rStyle w:val="CommentReference"/>
          <w:rFonts w:ascii="Times New Roman" w:hAnsi="Times New Roman" w:cs="Times New Roman"/>
          <w:b/>
          <w:sz w:val="24"/>
          <w:szCs w:val="24"/>
          <w:rPrChange w:id="7531" w:author="Kiên Lê Trung" w:date="2024-12-25T13:56:00Z" w16du:dateUtc="2024-12-25T06:56:00Z">
            <w:rPr>
              <w:rStyle w:val="CommentReference"/>
              <w:rFonts w:ascii="Times New Roman" w:hAnsi="Times New Roman" w:cs="Times New Roman"/>
              <w:b/>
              <w:sz w:val="26"/>
              <w:szCs w:val="26"/>
            </w:rPr>
          </w:rPrChange>
        </w:rPr>
        <w:commentReference w:id="7528"/>
      </w:r>
      <w:commentRangeEnd w:id="7529"/>
      <w:r w:rsidR="00CE686F" w:rsidRPr="00476848">
        <w:rPr>
          <w:rStyle w:val="CommentReference"/>
          <w:rFonts w:ascii="Times New Roman" w:hAnsi="Times New Roman" w:cs="Times New Roman"/>
          <w:b/>
          <w:sz w:val="24"/>
          <w:szCs w:val="24"/>
          <w:rPrChange w:id="7532" w:author="Kiên Lê Trung" w:date="2024-12-25T13:56:00Z" w16du:dateUtc="2024-12-25T06:56:00Z">
            <w:rPr>
              <w:rStyle w:val="CommentReference"/>
              <w:rFonts w:ascii="Times New Roman" w:hAnsi="Times New Roman" w:cs="Times New Roman"/>
              <w:b/>
              <w:sz w:val="26"/>
              <w:szCs w:val="26"/>
            </w:rPr>
          </w:rPrChange>
        </w:rPr>
        <w:commentReference w:id="7529"/>
      </w:r>
      <w:r w:rsidRPr="00476848">
        <w:rPr>
          <w:rFonts w:ascii="Times New Roman" w:hAnsi="Times New Roman" w:cs="Times New Roman"/>
          <w:sz w:val="24"/>
          <w:szCs w:val="24"/>
          <w:lang w:val="vi-VN"/>
          <w:rPrChange w:id="7533" w:author="Kiên Lê Trung" w:date="2024-12-25T13:56:00Z" w16du:dateUtc="2024-12-25T06:56:00Z">
            <w:rPr>
              <w:rFonts w:ascii="Times New Roman" w:hAnsi="Times New Roman" w:cs="Times New Roman"/>
              <w:sz w:val="26"/>
              <w:szCs w:val="26"/>
              <w:lang w:val="vi-VN"/>
            </w:rPr>
          </w:rPrChange>
        </w:rPr>
        <w:t>”</w:t>
      </w:r>
    </w:p>
    <w:p w14:paraId="00439B8F" w14:textId="558ACD2B" w:rsidR="00171C9C" w:rsidRPr="001304A5" w:rsidRDefault="001304A5" w:rsidP="001304A5">
      <w:pPr>
        <w:jc w:val="center"/>
        <w:rPr>
          <w:rFonts w:cs="Times New Roman"/>
          <w:sz w:val="24"/>
          <w:szCs w:val="24"/>
          <w:lang w:val="en-US"/>
          <w:rPrChange w:id="7534" w:author="Kiên Lê Trung" w:date="2024-12-25T13:56:00Z" w16du:dateUtc="2024-12-25T06:56:00Z">
            <w:rPr>
              <w:rFonts w:cs="Times New Roman"/>
              <w:sz w:val="26"/>
              <w:szCs w:val="26"/>
            </w:rPr>
          </w:rPrChange>
        </w:rPr>
        <w:pPrChange w:id="7535" w:author="Kiên Lê Trung" w:date="2024-12-25T13:12:00Z" w16du:dateUtc="2024-12-25T06:12:00Z">
          <w:pPr>
            <w:pStyle w:val="ListParagraph"/>
            <w:numPr>
              <w:numId w:val="201"/>
            </w:numPr>
            <w:ind w:left="426" w:hanging="360"/>
          </w:pPr>
        </w:pPrChange>
      </w:pPr>
      <w:ins w:id="7536" w:author="Việt Lương" w:date="2024-12-25T16:22:00Z" w16du:dateUtc="2024-12-25T09:22:00Z">
        <w:r w:rsidRPr="001304A5">
          <w:rPr>
            <w:rFonts w:cs="Times New Roman"/>
            <w:sz w:val="24"/>
            <w:szCs w:val="24"/>
            <w:lang w:val="en-US"/>
          </w:rPr>
          <w:drawing>
            <wp:inline distT="0" distB="0" distL="0" distR="0" wp14:anchorId="48EDD35F" wp14:editId="40FB9B4E">
              <wp:extent cx="5733415" cy="2523490"/>
              <wp:effectExtent l="0" t="0" r="635" b="0"/>
              <wp:docPr id="135973508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35084" name="Picture 1" descr="A diagram of a diagram&#10;&#10;Description automatically generated"/>
                      <pic:cNvPicPr/>
                    </pic:nvPicPr>
                    <pic:blipFill>
                      <a:blip r:embed="rId87"/>
                      <a:stretch>
                        <a:fillRect/>
                      </a:stretch>
                    </pic:blipFill>
                    <pic:spPr>
                      <a:xfrm>
                        <a:off x="0" y="0"/>
                        <a:ext cx="5733415" cy="2523490"/>
                      </a:xfrm>
                      <a:prstGeom prst="rect">
                        <a:avLst/>
                      </a:prstGeom>
                    </pic:spPr>
                  </pic:pic>
                </a:graphicData>
              </a:graphic>
            </wp:inline>
          </w:drawing>
        </w:r>
      </w:ins>
    </w:p>
    <w:p w14:paraId="38AA98D6" w14:textId="40A83355" w:rsidR="007569A2" w:rsidRPr="00476848" w:rsidRDefault="00CE686F" w:rsidP="00FB15AE">
      <w:pPr>
        <w:pStyle w:val="Caption"/>
        <w:rPr>
          <w:szCs w:val="24"/>
          <w:lang w:val="en-US"/>
          <w:rPrChange w:id="7537" w:author="Kiên Lê Trung" w:date="2024-12-25T13:56:00Z" w16du:dateUtc="2024-12-25T06:56:00Z">
            <w:rPr/>
          </w:rPrChange>
        </w:rPr>
        <w:pPrChange w:id="7538" w:author="Kiên Lê Trung" w:date="2024-12-25T13:13:00Z" w16du:dateUtc="2024-12-25T06:13:00Z">
          <w:pPr>
            <w:spacing w:after="160" w:line="259" w:lineRule="auto"/>
            <w:ind w:left="720"/>
          </w:pPr>
        </w:pPrChange>
      </w:pPr>
      <w:del w:id="7539" w:author="Kiên Lê Trung" w:date="2024-12-25T13:12:00Z" w16du:dateUtc="2024-12-25T06:12:00Z">
        <w:r w:rsidRPr="00476848" w:rsidDel="00FB15AE">
          <w:rPr>
            <w:rFonts w:ascii="Calibri" w:eastAsia="Calibri" w:hAnsi="Calibri" w:cs="Calibri"/>
            <w:noProof/>
            <w:szCs w:val="24"/>
          </w:rPr>
          <w:drawing>
            <wp:inline distT="114300" distB="114300" distL="114300" distR="114300" wp14:anchorId="29CC4E0A" wp14:editId="5C84DCDE">
              <wp:extent cx="5731200" cy="28575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8"/>
                      <a:srcRect/>
                      <a:stretch>
                        <a:fillRect/>
                      </a:stretch>
                    </pic:blipFill>
                    <pic:spPr>
                      <a:xfrm>
                        <a:off x="0" y="0"/>
                        <a:ext cx="5731200" cy="2857500"/>
                      </a:xfrm>
                      <a:prstGeom prst="rect">
                        <a:avLst/>
                      </a:prstGeom>
                      <a:ln/>
                    </pic:spPr>
                  </pic:pic>
                </a:graphicData>
              </a:graphic>
            </wp:inline>
          </w:drawing>
        </w:r>
        <w:r w:rsidR="2CF51122" w:rsidRPr="00476848" w:rsidDel="00FB15AE">
          <w:rPr>
            <w:noProof/>
            <w:szCs w:val="24"/>
          </w:rPr>
          <w:drawing>
            <wp:inline distT="0" distB="0" distL="0" distR="0" wp14:anchorId="6D92C655" wp14:editId="714DA369">
              <wp:extent cx="5724524" cy="2571750"/>
              <wp:effectExtent l="0" t="0" r="0" b="0"/>
              <wp:docPr id="1324818015" name="Picture 1324818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24524" cy="2571750"/>
                      </a:xfrm>
                      <a:prstGeom prst="rect">
                        <a:avLst/>
                      </a:prstGeom>
                    </pic:spPr>
                  </pic:pic>
                </a:graphicData>
              </a:graphic>
            </wp:inline>
          </w:drawing>
        </w:r>
      </w:del>
      <w:bookmarkStart w:id="7540" w:name="_Toc186027555"/>
      <w:bookmarkStart w:id="7541" w:name="_Toc186027714"/>
      <w:bookmarkStart w:id="7542" w:name="_Toc186028070"/>
      <w:ins w:id="7543" w:author="Kiên Lê Trung" w:date="2024-12-25T13:13:00Z" w16du:dateUtc="2024-12-25T06:13:00Z">
        <w:r w:rsidR="00FB15AE" w:rsidRPr="00476848">
          <w:rPr>
            <w:szCs w:val="24"/>
          </w:rPr>
          <w:t xml:space="preserve">Hình </w:t>
        </w:r>
      </w:ins>
      <w:ins w:id="7544" w:author="Kiên Lê Trung" w:date="2024-12-25T20:11:00Z" w16du:dateUtc="2024-12-25T13:11:00Z">
        <w:r w:rsidR="00A151F2">
          <w:rPr>
            <w:szCs w:val="24"/>
          </w:rPr>
          <w:fldChar w:fldCharType="begin"/>
        </w:r>
        <w:r w:rsidR="00A151F2">
          <w:rPr>
            <w:szCs w:val="24"/>
          </w:rPr>
          <w:instrText xml:space="preserve"> STYLEREF 1 \s </w:instrText>
        </w:r>
      </w:ins>
      <w:r w:rsidR="00A151F2">
        <w:rPr>
          <w:szCs w:val="24"/>
        </w:rPr>
        <w:fldChar w:fldCharType="separate"/>
      </w:r>
      <w:r w:rsidR="00A151F2">
        <w:rPr>
          <w:noProof/>
          <w:szCs w:val="24"/>
        </w:rPr>
        <w:t>2</w:t>
      </w:r>
      <w:ins w:id="7545" w:author="Kiên Lê Trung" w:date="2024-12-25T20:11:00Z" w16du:dateUtc="2024-12-25T13:11:00Z">
        <w:r w:rsidR="00A151F2">
          <w:rPr>
            <w:szCs w:val="24"/>
          </w:rPr>
          <w:fldChar w:fldCharType="end"/>
        </w:r>
        <w:r w:rsidR="00A151F2">
          <w:rPr>
            <w:szCs w:val="24"/>
          </w:rPr>
          <w:t>.</w:t>
        </w:r>
        <w:r w:rsidR="00A151F2">
          <w:rPr>
            <w:szCs w:val="24"/>
          </w:rPr>
          <w:fldChar w:fldCharType="begin"/>
        </w:r>
        <w:r w:rsidR="00A151F2">
          <w:rPr>
            <w:szCs w:val="24"/>
          </w:rPr>
          <w:instrText xml:space="preserve"> SEQ Hình \* ARABIC \s 1 </w:instrText>
        </w:r>
      </w:ins>
      <w:r w:rsidR="00A151F2">
        <w:rPr>
          <w:szCs w:val="24"/>
        </w:rPr>
        <w:fldChar w:fldCharType="separate"/>
      </w:r>
      <w:ins w:id="7546" w:author="Kiên Lê Trung" w:date="2024-12-25T20:11:00Z" w16du:dateUtc="2024-12-25T13:11:00Z">
        <w:r w:rsidR="00A151F2">
          <w:rPr>
            <w:noProof/>
            <w:szCs w:val="24"/>
          </w:rPr>
          <w:t>33</w:t>
        </w:r>
        <w:r w:rsidR="00A151F2">
          <w:rPr>
            <w:szCs w:val="24"/>
          </w:rPr>
          <w:fldChar w:fldCharType="end"/>
        </w:r>
      </w:ins>
      <w:ins w:id="7547" w:author="Kiên Lê Trung" w:date="2024-12-25T13:13:00Z" w16du:dateUtc="2024-12-25T06:13:00Z">
        <w:r w:rsidR="00FB15AE" w:rsidRPr="00476848">
          <w:rPr>
            <w:szCs w:val="24"/>
            <w:lang w:val="en-US"/>
          </w:rPr>
          <w:t xml:space="preserve"> Biểu đồ tuần tự khách hàng thêm sản phẩm vào giỏ hàng</w:t>
        </w:r>
      </w:ins>
      <w:bookmarkEnd w:id="7540"/>
      <w:bookmarkEnd w:id="7541"/>
      <w:bookmarkEnd w:id="7542"/>
    </w:p>
    <w:p w14:paraId="0BBC0C90" w14:textId="5EAAE514" w:rsidR="007569A2" w:rsidRPr="00476848" w:rsidRDefault="002C3FD0" w:rsidP="008859C7">
      <w:pPr>
        <w:pStyle w:val="ListParagraph"/>
        <w:numPr>
          <w:ilvl w:val="0"/>
          <w:numId w:val="202"/>
        </w:numPr>
        <w:ind w:left="284"/>
        <w:rPr>
          <w:ins w:id="7548" w:author="Việt Lương" w:date="2024-12-25T16:22:00Z" w16du:dateUtc="2024-12-25T09:22:00Z"/>
          <w:sz w:val="24"/>
          <w:szCs w:val="24"/>
          <w:lang w:val="en-US"/>
          <w:rPrChange w:id="7549" w:author="Kiên Lê Trung" w:date="2024-12-25T13:56:00Z" w16du:dateUtc="2024-12-25T06:56:00Z">
            <w:rPr>
              <w:ins w:id="7550" w:author="Việt Lương" w:date="2024-12-25T16:22:00Z" w16du:dateUtc="2024-12-25T09:22:00Z"/>
              <w:rFonts w:ascii="Times New Roman" w:hAnsi="Times New Roman" w:cs="Times New Roman"/>
              <w:sz w:val="26"/>
              <w:szCs w:val="26"/>
              <w:lang w:val="en-US"/>
            </w:rPr>
          </w:rPrChange>
        </w:rPr>
      </w:pPr>
      <w:r w:rsidRPr="00476848">
        <w:rPr>
          <w:rFonts w:ascii="Times New Roman" w:hAnsi="Times New Roman" w:cs="Times New Roman"/>
          <w:sz w:val="24"/>
          <w:szCs w:val="24"/>
          <w:rPrChange w:id="7551" w:author="Kiên Lê Trung" w:date="2024-12-25T13:56:00Z" w16du:dateUtc="2024-12-25T06:56:00Z">
            <w:rPr>
              <w:rFonts w:ascii="Times New Roman" w:hAnsi="Times New Roman" w:cs="Times New Roman"/>
              <w:sz w:val="26"/>
              <w:szCs w:val="26"/>
            </w:rPr>
          </w:rPrChange>
        </w:rPr>
        <w:t>Biểu</w:t>
      </w:r>
      <w:r w:rsidRPr="00476848">
        <w:rPr>
          <w:rFonts w:ascii="Times New Roman" w:hAnsi="Times New Roman" w:cs="Times New Roman"/>
          <w:sz w:val="24"/>
          <w:szCs w:val="24"/>
          <w:lang w:val="vi-VN"/>
          <w:rPrChange w:id="7552" w:author="Kiên Lê Trung" w:date="2024-12-25T13:56:00Z" w16du:dateUtc="2024-12-25T06:56:00Z">
            <w:rPr>
              <w:rFonts w:ascii="Times New Roman" w:hAnsi="Times New Roman" w:cs="Times New Roman"/>
              <w:sz w:val="26"/>
              <w:szCs w:val="26"/>
              <w:lang w:val="vi-VN"/>
            </w:rPr>
          </w:rPrChange>
        </w:rPr>
        <w:t xml:space="preserve"> đồ tuần tự chức năng ”  </w:t>
      </w:r>
      <w:commentRangeStart w:id="7553"/>
      <w:commentRangeStart w:id="7554"/>
      <w:r w:rsidR="00CE686F" w:rsidRPr="00476848">
        <w:rPr>
          <w:rFonts w:ascii="Times New Roman" w:hAnsi="Times New Roman" w:cs="Times New Roman"/>
          <w:b/>
          <w:sz w:val="24"/>
          <w:szCs w:val="24"/>
          <w:rPrChange w:id="7555" w:author="Kiên Lê Trung" w:date="2024-12-25T13:56:00Z" w16du:dateUtc="2024-12-25T06:56:00Z">
            <w:rPr>
              <w:rFonts w:ascii="Times New Roman" w:hAnsi="Times New Roman" w:cs="Times New Roman"/>
              <w:b/>
              <w:sz w:val="26"/>
              <w:szCs w:val="26"/>
            </w:rPr>
          </w:rPrChange>
        </w:rPr>
        <w:t>Xoá sản phẩm khỏi giỏ hàng</w:t>
      </w:r>
      <w:commentRangeEnd w:id="7553"/>
      <w:r w:rsidR="00CE686F" w:rsidRPr="00476848">
        <w:rPr>
          <w:rStyle w:val="CommentReference"/>
          <w:rFonts w:ascii="Times New Roman" w:hAnsi="Times New Roman" w:cs="Times New Roman"/>
          <w:b/>
          <w:sz w:val="24"/>
          <w:szCs w:val="24"/>
          <w:rPrChange w:id="7556" w:author="Kiên Lê Trung" w:date="2024-12-25T13:56:00Z" w16du:dateUtc="2024-12-25T06:56:00Z">
            <w:rPr>
              <w:rStyle w:val="CommentReference"/>
              <w:rFonts w:ascii="Times New Roman" w:hAnsi="Times New Roman" w:cs="Times New Roman"/>
              <w:b/>
              <w:sz w:val="26"/>
              <w:szCs w:val="26"/>
            </w:rPr>
          </w:rPrChange>
        </w:rPr>
        <w:commentReference w:id="7553"/>
      </w:r>
      <w:commentRangeEnd w:id="7554"/>
      <w:r w:rsidR="00CE686F" w:rsidRPr="00476848">
        <w:rPr>
          <w:rStyle w:val="CommentReference"/>
          <w:rFonts w:ascii="Times New Roman" w:hAnsi="Times New Roman" w:cs="Times New Roman"/>
          <w:b/>
          <w:sz w:val="24"/>
          <w:szCs w:val="24"/>
          <w:rPrChange w:id="7557" w:author="Kiên Lê Trung" w:date="2024-12-25T13:56:00Z" w16du:dateUtc="2024-12-25T06:56:00Z">
            <w:rPr>
              <w:rStyle w:val="CommentReference"/>
              <w:rFonts w:ascii="Times New Roman" w:hAnsi="Times New Roman" w:cs="Times New Roman"/>
              <w:b/>
              <w:sz w:val="26"/>
              <w:szCs w:val="26"/>
            </w:rPr>
          </w:rPrChange>
        </w:rPr>
        <w:commentReference w:id="7554"/>
      </w:r>
      <w:r w:rsidRPr="00476848">
        <w:rPr>
          <w:rFonts w:ascii="Times New Roman" w:hAnsi="Times New Roman" w:cs="Times New Roman"/>
          <w:sz w:val="24"/>
          <w:szCs w:val="24"/>
          <w:lang w:val="vi-VN"/>
          <w:rPrChange w:id="7558" w:author="Kiên Lê Trung" w:date="2024-12-25T13:56:00Z" w16du:dateUtc="2024-12-25T06:56:00Z">
            <w:rPr>
              <w:rFonts w:ascii="Times New Roman" w:hAnsi="Times New Roman" w:cs="Times New Roman"/>
              <w:sz w:val="26"/>
              <w:szCs w:val="26"/>
              <w:lang w:val="vi-VN"/>
            </w:rPr>
          </w:rPrChange>
        </w:rPr>
        <w:t>”</w:t>
      </w:r>
      <w:r w:rsidR="00CE686F" w:rsidRPr="00476848">
        <w:rPr>
          <w:sz w:val="24"/>
          <w:szCs w:val="24"/>
          <w:rPrChange w:id="7559" w:author="Kiên Lê Trung" w:date="2024-12-25T13:56:00Z" w16du:dateUtc="2024-12-25T06:56:00Z">
            <w:rPr/>
          </w:rPrChange>
        </w:rPr>
        <w:br/>
      </w:r>
      <w:ins w:id="7560" w:author="Việt Lương" w:date="2024-12-25T16:22:00Z" w16du:dateUtc="2024-12-25T09:22:00Z">
        <w:r w:rsidR="000B2ED3" w:rsidRPr="000B2ED3">
          <w:rPr>
            <w:rFonts w:ascii="Times New Roman" w:hAnsi="Times New Roman" w:cs="Times New Roman"/>
            <w:sz w:val="24"/>
            <w:szCs w:val="24"/>
            <w:lang w:val="vi-VN"/>
          </w:rPr>
          <w:drawing>
            <wp:inline distT="0" distB="0" distL="0" distR="0" wp14:anchorId="5D2315CB" wp14:editId="5241CA70">
              <wp:extent cx="5733415" cy="3667125"/>
              <wp:effectExtent l="0" t="0" r="635" b="9525"/>
              <wp:docPr id="8868534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53454" name="Picture 1" descr="A diagram of a diagram&#10;&#10;Description automatically generated"/>
                      <pic:cNvPicPr/>
                    </pic:nvPicPr>
                    <pic:blipFill>
                      <a:blip r:embed="rId90"/>
                      <a:stretch>
                        <a:fillRect/>
                      </a:stretch>
                    </pic:blipFill>
                    <pic:spPr>
                      <a:xfrm>
                        <a:off x="0" y="0"/>
                        <a:ext cx="5733415" cy="3667125"/>
                      </a:xfrm>
                      <a:prstGeom prst="rect">
                        <a:avLst/>
                      </a:prstGeom>
                    </pic:spPr>
                  </pic:pic>
                </a:graphicData>
              </a:graphic>
            </wp:inline>
          </w:drawing>
        </w:r>
      </w:ins>
      <w:del w:id="7561" w:author="Kiên Lê Trung" w:date="2024-12-25T13:13:00Z" w16du:dateUtc="2024-12-25T06:13:00Z">
        <w:r w:rsidR="6A7FBFC6" w:rsidRPr="00476848" w:rsidDel="00FB15AE">
          <w:rPr>
            <w:noProof/>
            <w:sz w:val="24"/>
            <w:szCs w:val="24"/>
            <w:rPrChange w:id="7562" w:author="Kiên Lê Trung" w:date="2024-12-25T13:56:00Z" w16du:dateUtc="2024-12-25T06:56:00Z">
              <w:rPr>
                <w:noProof/>
              </w:rPr>
            </w:rPrChange>
          </w:rPr>
          <w:drawing>
            <wp:inline distT="0" distB="0" distL="0" distR="0" wp14:anchorId="57F817B5" wp14:editId="13981801">
              <wp:extent cx="5724524" cy="3867150"/>
              <wp:effectExtent l="0" t="0" r="0" b="0"/>
              <wp:docPr id="1206805894" name="Picture 1206805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724524" cy="3867150"/>
                      </a:xfrm>
                      <a:prstGeom prst="rect">
                        <a:avLst/>
                      </a:prstGeom>
                    </pic:spPr>
                  </pic:pic>
                </a:graphicData>
              </a:graphic>
            </wp:inline>
          </w:drawing>
        </w:r>
      </w:del>
    </w:p>
    <w:p w14:paraId="629E9219" w14:textId="77777777" w:rsidR="001304A5" w:rsidRPr="001304A5" w:rsidRDefault="001304A5" w:rsidP="001304A5">
      <w:pPr>
        <w:rPr>
          <w:ins w:id="7563" w:author="Kiên Lê Trung" w:date="2024-12-25T13:13:00Z" w16du:dateUtc="2024-12-25T06:13:00Z"/>
          <w:sz w:val="24"/>
          <w:szCs w:val="24"/>
          <w:lang w:val="en-US"/>
          <w:rPrChange w:id="7564" w:author="Việt Lương" w:date="2024-12-25T16:22:00Z" w16du:dateUtc="2024-12-25T09:22:00Z">
            <w:rPr>
              <w:ins w:id="7565" w:author="Kiên Lê Trung" w:date="2024-12-25T13:13:00Z" w16du:dateUtc="2024-12-25T06:13:00Z"/>
              <w:rFonts w:ascii="Times New Roman" w:hAnsi="Times New Roman" w:cs="Times New Roman"/>
              <w:sz w:val="26"/>
              <w:szCs w:val="26"/>
              <w:lang w:val="en-US"/>
            </w:rPr>
          </w:rPrChange>
        </w:rPr>
        <w:pPrChange w:id="7566" w:author="Việt Lương" w:date="2024-12-25T16:22:00Z" w16du:dateUtc="2024-12-25T09:22:00Z">
          <w:pPr>
            <w:pStyle w:val="ListParagraph"/>
            <w:numPr>
              <w:numId w:val="202"/>
            </w:numPr>
            <w:ind w:left="284" w:hanging="360"/>
          </w:pPr>
        </w:pPrChange>
      </w:pPr>
    </w:p>
    <w:p w14:paraId="75141FA1" w14:textId="5F0AE909" w:rsidR="00FB15AE" w:rsidRPr="00476848" w:rsidRDefault="00FB15AE" w:rsidP="00FB15AE">
      <w:pPr>
        <w:pStyle w:val="Caption"/>
        <w:rPr>
          <w:szCs w:val="24"/>
          <w:lang w:val="en-US"/>
        </w:rPr>
        <w:pPrChange w:id="7567" w:author="Kiên Lê Trung" w:date="2024-12-25T13:13:00Z" w16du:dateUtc="2024-12-25T06:13:00Z">
          <w:pPr>
            <w:pStyle w:val="ListParagraph"/>
            <w:numPr>
              <w:numId w:val="202"/>
            </w:numPr>
            <w:ind w:left="567" w:hanging="360"/>
          </w:pPr>
        </w:pPrChange>
      </w:pPr>
      <w:bookmarkStart w:id="7568" w:name="_Toc186027556"/>
      <w:bookmarkStart w:id="7569" w:name="_Toc186027715"/>
      <w:bookmarkStart w:id="7570" w:name="_Toc186028071"/>
      <w:ins w:id="7571" w:author="Kiên Lê Trung" w:date="2024-12-25T13:13:00Z" w16du:dateUtc="2024-12-25T06:13:00Z">
        <w:r w:rsidRPr="00476848">
          <w:rPr>
            <w:szCs w:val="24"/>
          </w:rPr>
          <w:t xml:space="preserve">Hình </w:t>
        </w:r>
      </w:ins>
      <w:ins w:id="7572" w:author="Kiên Lê Trung" w:date="2024-12-25T20:11:00Z" w16du:dateUtc="2024-12-25T13:11:00Z">
        <w:r w:rsidR="00A151F2">
          <w:rPr>
            <w:szCs w:val="24"/>
          </w:rPr>
          <w:fldChar w:fldCharType="begin"/>
        </w:r>
        <w:r w:rsidR="00A151F2">
          <w:rPr>
            <w:szCs w:val="24"/>
          </w:rPr>
          <w:instrText xml:space="preserve"> STYLEREF 1 \s </w:instrText>
        </w:r>
      </w:ins>
      <w:r w:rsidR="00A151F2">
        <w:rPr>
          <w:szCs w:val="24"/>
        </w:rPr>
        <w:fldChar w:fldCharType="separate"/>
      </w:r>
      <w:r w:rsidR="00A151F2">
        <w:rPr>
          <w:noProof/>
          <w:szCs w:val="24"/>
        </w:rPr>
        <w:t>2</w:t>
      </w:r>
      <w:ins w:id="7573" w:author="Kiên Lê Trung" w:date="2024-12-25T20:11:00Z" w16du:dateUtc="2024-12-25T13:11:00Z">
        <w:r w:rsidR="00A151F2">
          <w:rPr>
            <w:szCs w:val="24"/>
          </w:rPr>
          <w:fldChar w:fldCharType="end"/>
        </w:r>
        <w:r w:rsidR="00A151F2">
          <w:rPr>
            <w:szCs w:val="24"/>
          </w:rPr>
          <w:t>.</w:t>
        </w:r>
        <w:r w:rsidR="00A151F2">
          <w:rPr>
            <w:szCs w:val="24"/>
          </w:rPr>
          <w:fldChar w:fldCharType="begin"/>
        </w:r>
        <w:r w:rsidR="00A151F2">
          <w:rPr>
            <w:szCs w:val="24"/>
          </w:rPr>
          <w:instrText xml:space="preserve"> SEQ Hình \* ARABIC \s 1 </w:instrText>
        </w:r>
      </w:ins>
      <w:r w:rsidR="00A151F2">
        <w:rPr>
          <w:szCs w:val="24"/>
        </w:rPr>
        <w:fldChar w:fldCharType="separate"/>
      </w:r>
      <w:ins w:id="7574" w:author="Kiên Lê Trung" w:date="2024-12-25T20:11:00Z" w16du:dateUtc="2024-12-25T13:11:00Z">
        <w:r w:rsidR="00A151F2">
          <w:rPr>
            <w:noProof/>
            <w:szCs w:val="24"/>
          </w:rPr>
          <w:t>34</w:t>
        </w:r>
        <w:r w:rsidR="00A151F2">
          <w:rPr>
            <w:szCs w:val="24"/>
          </w:rPr>
          <w:fldChar w:fldCharType="end"/>
        </w:r>
      </w:ins>
      <w:ins w:id="7575" w:author="Kiên Lê Trung" w:date="2024-12-25T13:13:00Z" w16du:dateUtc="2024-12-25T06:13:00Z">
        <w:r w:rsidRPr="00476848">
          <w:rPr>
            <w:szCs w:val="24"/>
            <w:lang w:val="en-US"/>
          </w:rPr>
          <w:t xml:space="preserve"> Biểu đồ tuần tự khá</w:t>
        </w:r>
      </w:ins>
      <w:ins w:id="7576" w:author="Kiên Lê Trung" w:date="2024-12-25T13:14:00Z" w16du:dateUtc="2024-12-25T06:14:00Z">
        <w:r w:rsidRPr="00476848">
          <w:rPr>
            <w:szCs w:val="24"/>
            <w:lang w:val="en-US"/>
          </w:rPr>
          <w:t>ch hàng xóa sản phẩm khỏi giỏ hàng</w:t>
        </w:r>
      </w:ins>
      <w:bookmarkEnd w:id="7568"/>
      <w:bookmarkEnd w:id="7569"/>
      <w:bookmarkEnd w:id="7570"/>
    </w:p>
    <w:p w14:paraId="1A249173" w14:textId="4B130DC0" w:rsidR="005B396B" w:rsidDel="00F240A5" w:rsidRDefault="00810DCA" w:rsidP="00810DCA">
      <w:pPr>
        <w:pStyle w:val="ListParagraph"/>
        <w:numPr>
          <w:ilvl w:val="0"/>
          <w:numId w:val="202"/>
        </w:numPr>
        <w:ind w:left="426"/>
        <w:rPr>
          <w:del w:id="7577" w:author="Kiên Lê Trung" w:date="2024-12-25T13:14:00Z" w16du:dateUtc="2024-12-25T06:14:00Z"/>
          <w:rFonts w:ascii="Times New Roman" w:hAnsi="Times New Roman" w:cs="Times New Roman"/>
          <w:sz w:val="24"/>
          <w:szCs w:val="24"/>
          <w:lang w:val="en-US"/>
        </w:rPr>
        <w:pPrChange w:id="7578" w:author="Kiên Lê Trung" w:date="2024-12-26T02:35:00Z" w16du:dateUtc="2024-12-25T19:35:00Z">
          <w:pPr>
            <w:spacing w:after="160" w:line="259" w:lineRule="auto"/>
          </w:pPr>
        </w:pPrChange>
      </w:pPr>
      <w:ins w:id="7579" w:author="Kiên Lê Trung" w:date="2024-12-26T02:34:00Z" w16du:dateUtc="2024-12-25T19:34:00Z">
        <w:r w:rsidRPr="00810DCA">
          <w:rPr>
            <w:rFonts w:ascii="Times New Roman" w:hAnsi="Times New Roman" w:cs="Times New Roman"/>
            <w:sz w:val="24"/>
            <w:szCs w:val="24"/>
            <w:lang w:val="en-US"/>
            <w:rPrChange w:id="7580" w:author="Kiên Lê Trung" w:date="2024-12-26T02:34:00Z" w16du:dateUtc="2024-12-25T19:34:00Z">
              <w:rPr>
                <w:b/>
                <w:bCs/>
                <w:sz w:val="24"/>
                <w:szCs w:val="24"/>
                <w:lang w:val="en-US"/>
              </w:rPr>
            </w:rPrChange>
          </w:rPr>
          <w:t xml:space="preserve">Biểu đồ tuần tự chức năng “ </w:t>
        </w:r>
        <w:r w:rsidRPr="00810DCA">
          <w:rPr>
            <w:rFonts w:ascii="Times New Roman" w:hAnsi="Times New Roman" w:cs="Times New Roman"/>
            <w:b/>
            <w:bCs/>
            <w:sz w:val="24"/>
            <w:szCs w:val="24"/>
            <w:lang w:val="en-US"/>
            <w:rPrChange w:id="7581" w:author="Kiên Lê Trung" w:date="2024-12-26T02:34:00Z" w16du:dateUtc="2024-12-25T19:34:00Z">
              <w:rPr>
                <w:b/>
                <w:bCs/>
                <w:sz w:val="24"/>
                <w:szCs w:val="24"/>
                <w:lang w:val="en-US"/>
              </w:rPr>
            </w:rPrChange>
          </w:rPr>
          <w:t>Đặt hàng</w:t>
        </w:r>
        <w:r w:rsidRPr="00810DCA">
          <w:rPr>
            <w:rFonts w:ascii="Times New Roman" w:hAnsi="Times New Roman" w:cs="Times New Roman"/>
            <w:sz w:val="24"/>
            <w:szCs w:val="24"/>
            <w:lang w:val="en-US"/>
            <w:rPrChange w:id="7582" w:author="Kiên Lê Trung" w:date="2024-12-26T02:34:00Z" w16du:dateUtc="2024-12-25T19:34:00Z">
              <w:rPr>
                <w:b/>
                <w:bCs/>
                <w:sz w:val="24"/>
                <w:szCs w:val="24"/>
                <w:lang w:val="en-US"/>
              </w:rPr>
            </w:rPrChange>
          </w:rPr>
          <w:t>”</w:t>
        </w:r>
      </w:ins>
    </w:p>
    <w:p w14:paraId="26F4B797" w14:textId="77777777" w:rsidR="00810DCA" w:rsidRPr="00810DCA" w:rsidRDefault="00810DCA" w:rsidP="00810DCA">
      <w:pPr>
        <w:pStyle w:val="ListParagraph"/>
        <w:numPr>
          <w:ilvl w:val="0"/>
          <w:numId w:val="202"/>
        </w:numPr>
        <w:ind w:left="426"/>
        <w:rPr>
          <w:ins w:id="7583" w:author="Kiên Lê Trung" w:date="2024-12-26T02:34:00Z" w16du:dateUtc="2024-12-25T19:34:00Z"/>
          <w:rFonts w:ascii="Times New Roman" w:hAnsi="Times New Roman" w:cs="Times New Roman"/>
          <w:sz w:val="24"/>
          <w:szCs w:val="24"/>
          <w:lang w:val="en-US"/>
          <w:rPrChange w:id="7584" w:author="Kiên Lê Trung" w:date="2024-12-26T02:34:00Z" w16du:dateUtc="2024-12-25T19:34:00Z">
            <w:rPr>
              <w:ins w:id="7585" w:author="Kiên Lê Trung" w:date="2024-12-26T02:34:00Z" w16du:dateUtc="2024-12-25T19:34:00Z"/>
              <w:b/>
              <w:bCs/>
              <w:lang w:val="en-US"/>
            </w:rPr>
          </w:rPrChange>
        </w:rPr>
        <w:pPrChange w:id="7586" w:author="Kiên Lê Trung" w:date="2024-12-26T02:34:00Z" w16du:dateUtc="2024-12-25T19:34:00Z">
          <w:pPr>
            <w:spacing w:after="160" w:line="259" w:lineRule="auto"/>
          </w:pPr>
        </w:pPrChange>
      </w:pPr>
    </w:p>
    <w:p w14:paraId="7957FCDB" w14:textId="222DB559" w:rsidR="005B396B" w:rsidDel="00F240A5" w:rsidRDefault="00810DCA" w:rsidP="00810DCA">
      <w:pPr>
        <w:pStyle w:val="ListParagraph"/>
        <w:ind w:left="426"/>
        <w:rPr>
          <w:del w:id="7587" w:author="Kiên Lê Trung" w:date="2024-12-25T13:14:00Z" w16du:dateUtc="2024-12-25T06:14:00Z"/>
          <w:rFonts w:ascii="Times New Roman" w:hAnsi="Times New Roman" w:cs="Times New Roman"/>
          <w:lang w:val="en-US"/>
        </w:rPr>
        <w:pPrChange w:id="7588" w:author="Kiên Lê Trung" w:date="2024-12-25T13:14:00Z" w16du:dateUtc="2024-12-25T06:14:00Z">
          <w:pPr>
            <w:pStyle w:val="ListParagraph"/>
            <w:numPr>
              <w:numId w:val="203"/>
            </w:numPr>
            <w:ind w:left="567" w:hanging="360"/>
          </w:pPr>
        </w:pPrChange>
      </w:pPr>
      <w:ins w:id="7589" w:author="Kiên Lê Trung" w:date="2024-12-26T02:34:00Z" w16du:dateUtc="2024-12-25T19:34:00Z">
        <w:r>
          <w:rPr>
            <w:noProof/>
          </w:rPr>
          <w:drawing>
            <wp:inline distT="0" distB="0" distL="0" distR="0" wp14:anchorId="4E92E495" wp14:editId="3EE12A9F">
              <wp:extent cx="5733415" cy="3444875"/>
              <wp:effectExtent l="0" t="0" r="635" b="3175"/>
              <wp:docPr id="209657146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71464" name="Picture 1" descr="A diagram of a diagram&#10;&#10;Description automatically generated"/>
                      <pic:cNvPicPr/>
                    </pic:nvPicPr>
                    <pic:blipFill>
                      <a:blip r:embed="rId92"/>
                      <a:stretch>
                        <a:fillRect/>
                      </a:stretch>
                    </pic:blipFill>
                    <pic:spPr>
                      <a:xfrm>
                        <a:off x="0" y="0"/>
                        <a:ext cx="5733415" cy="3444875"/>
                      </a:xfrm>
                      <a:prstGeom prst="rect">
                        <a:avLst/>
                      </a:prstGeom>
                    </pic:spPr>
                  </pic:pic>
                </a:graphicData>
              </a:graphic>
            </wp:inline>
          </w:drawing>
        </w:r>
      </w:ins>
      <w:del w:id="7590" w:author="Kiên Lê Trung" w:date="2024-12-25T13:14:00Z" w16du:dateUtc="2024-12-25T06:14:00Z">
        <w:r w:rsidR="002C3FD0" w:rsidRPr="00476848" w:rsidDel="00F240A5">
          <w:rPr>
            <w:rFonts w:ascii="Times New Roman" w:hAnsi="Times New Roman" w:cs="Times New Roman"/>
            <w:rPrChange w:id="7591" w:author="Kiên Lê Trung" w:date="2024-12-25T13:56:00Z" w16du:dateUtc="2024-12-25T06:56:00Z">
              <w:rPr>
                <w:rFonts w:ascii="Times New Roman" w:hAnsi="Times New Roman" w:cs="Times New Roman"/>
                <w:sz w:val="26"/>
                <w:szCs w:val="26"/>
              </w:rPr>
            </w:rPrChange>
          </w:rPr>
          <w:delText>Biểu</w:delText>
        </w:r>
        <w:r w:rsidR="002C3FD0" w:rsidRPr="00476848" w:rsidDel="00F240A5">
          <w:rPr>
            <w:rFonts w:ascii="Times New Roman" w:hAnsi="Times New Roman" w:cs="Times New Roman"/>
            <w:lang w:val="vi-VN"/>
            <w:rPrChange w:id="7592" w:author="Kiên Lê Trung" w:date="2024-12-25T13:56:00Z" w16du:dateUtc="2024-12-25T06:56:00Z">
              <w:rPr>
                <w:rFonts w:ascii="Times New Roman" w:hAnsi="Times New Roman" w:cs="Times New Roman"/>
                <w:sz w:val="26"/>
                <w:szCs w:val="26"/>
                <w:lang w:val="vi-VN"/>
              </w:rPr>
            </w:rPrChange>
          </w:rPr>
          <w:delText xml:space="preserve"> đồ tuần tự chức năng ” </w:delText>
        </w:r>
        <w:r w:rsidR="005B396B" w:rsidRPr="00476848" w:rsidDel="00F240A5">
          <w:rPr>
            <w:rFonts w:ascii="Times New Roman" w:hAnsi="Times New Roman" w:cs="Times New Roman"/>
            <w:rPrChange w:id="7593" w:author="Kiên Lê Trung" w:date="2024-12-25T13:56:00Z" w16du:dateUtc="2024-12-25T06:56:00Z">
              <w:rPr>
                <w:rFonts w:ascii="Times New Roman" w:hAnsi="Times New Roman" w:cs="Times New Roman"/>
                <w:b/>
                <w:sz w:val="26"/>
                <w:szCs w:val="26"/>
              </w:rPr>
            </w:rPrChange>
          </w:rPr>
          <w:delText>Quản lý mã khuyến mãi</w:delText>
        </w:r>
        <w:r w:rsidR="002C3FD0" w:rsidRPr="00476848" w:rsidDel="00F240A5">
          <w:rPr>
            <w:rFonts w:ascii="Times New Roman" w:hAnsi="Times New Roman" w:cs="Times New Roman"/>
            <w:lang w:val="vi-VN"/>
            <w:rPrChange w:id="7594" w:author="Kiên Lê Trung" w:date="2024-12-25T13:56:00Z" w16du:dateUtc="2024-12-25T06:56:00Z">
              <w:rPr>
                <w:rFonts w:ascii="Times New Roman" w:hAnsi="Times New Roman" w:cs="Times New Roman"/>
                <w:sz w:val="26"/>
                <w:szCs w:val="26"/>
                <w:lang w:val="vi-VN"/>
              </w:rPr>
            </w:rPrChange>
          </w:rPr>
          <w:delText>”</w:delText>
        </w:r>
      </w:del>
    </w:p>
    <w:p w14:paraId="29FFF1FC" w14:textId="77777777" w:rsidR="00810DCA" w:rsidRPr="00476848" w:rsidRDefault="00810DCA" w:rsidP="00810DCA">
      <w:pPr>
        <w:pStyle w:val="ListParagraph"/>
        <w:ind w:left="426"/>
        <w:rPr>
          <w:ins w:id="7595" w:author="Kiên Lê Trung" w:date="2024-12-26T02:35:00Z" w16du:dateUtc="2024-12-25T19:35:00Z"/>
          <w:rFonts w:ascii="Times New Roman" w:hAnsi="Times New Roman" w:cs="Times New Roman"/>
          <w:lang w:val="vi-VN"/>
          <w:rPrChange w:id="7596" w:author="Kiên Lê Trung" w:date="2024-12-25T13:56:00Z" w16du:dateUtc="2024-12-25T06:56:00Z">
            <w:rPr>
              <w:ins w:id="7597" w:author="Kiên Lê Trung" w:date="2024-12-26T02:35:00Z" w16du:dateUtc="2024-12-25T19:35:00Z"/>
              <w:rFonts w:ascii="Times New Roman" w:hAnsi="Times New Roman" w:cs="Times New Roman"/>
              <w:sz w:val="26"/>
              <w:szCs w:val="26"/>
              <w:lang w:val="vi-VN"/>
            </w:rPr>
          </w:rPrChange>
        </w:rPr>
        <w:pPrChange w:id="7598" w:author="Kiên Lê Trung" w:date="2024-12-26T02:34:00Z" w16du:dateUtc="2024-12-25T19:34:00Z">
          <w:pPr>
            <w:pStyle w:val="ListParagraph"/>
            <w:numPr>
              <w:numId w:val="203"/>
            </w:numPr>
            <w:ind w:left="567" w:hanging="360"/>
          </w:pPr>
        </w:pPrChange>
      </w:pPr>
    </w:p>
    <w:p w14:paraId="665A1408" w14:textId="77777777" w:rsidR="007569A2" w:rsidDel="00F240A5" w:rsidRDefault="007569A2" w:rsidP="00810DCA">
      <w:pPr>
        <w:pStyle w:val="ListParagraph"/>
        <w:ind w:left="426"/>
        <w:rPr>
          <w:del w:id="7599" w:author="Kiên Lê Trung" w:date="2024-12-25T13:14:00Z" w16du:dateUtc="2024-12-25T06:14:00Z"/>
          <w:lang w:val="en-US"/>
        </w:rPr>
        <w:pPrChange w:id="7600" w:author="Kiên Lê Trung" w:date="2024-12-26T02:35:00Z" w16du:dateUtc="2024-12-25T19:35:00Z">
          <w:pPr/>
        </w:pPrChange>
      </w:pPr>
    </w:p>
    <w:p w14:paraId="671FCF31" w14:textId="0C1CD434" w:rsidR="00810DCA" w:rsidRPr="00810DCA" w:rsidRDefault="00810DCA" w:rsidP="00810DCA">
      <w:pPr>
        <w:pStyle w:val="Caption"/>
        <w:rPr>
          <w:ins w:id="7601" w:author="Kiên Lê Trung" w:date="2024-12-26T02:35:00Z" w16du:dateUtc="2024-12-25T19:35:00Z"/>
          <w:lang w:val="en-US"/>
          <w:rPrChange w:id="7602" w:author="Kiên Lê Trung" w:date="2024-12-26T02:35:00Z" w16du:dateUtc="2024-12-25T19:35:00Z">
            <w:rPr>
              <w:ins w:id="7603" w:author="Kiên Lê Trung" w:date="2024-12-26T02:35:00Z" w16du:dateUtc="2024-12-25T19:35:00Z"/>
            </w:rPr>
          </w:rPrChange>
        </w:rPr>
        <w:pPrChange w:id="7604" w:author="Kiên Lê Trung" w:date="2024-12-26T02:35:00Z" w16du:dateUtc="2024-12-25T19:35:00Z">
          <w:pPr/>
        </w:pPrChange>
      </w:pPr>
      <w:ins w:id="7605" w:author="Kiên Lê Trung" w:date="2024-12-26T02:35:00Z" w16du:dateUtc="2024-12-25T19:35:00Z">
        <w:r>
          <w:t xml:space="preserve">Hình </w:t>
        </w:r>
        <w:r>
          <w:fldChar w:fldCharType="begin"/>
        </w:r>
        <w:r>
          <w:instrText xml:space="preserve"> STYLEREF 1 \s </w:instrText>
        </w:r>
      </w:ins>
      <w:r>
        <w:fldChar w:fldCharType="separate"/>
      </w:r>
      <w:r>
        <w:rPr>
          <w:noProof/>
        </w:rPr>
        <w:t>2</w:t>
      </w:r>
      <w:ins w:id="7606" w:author="Kiên Lê Trung" w:date="2024-12-26T02:35:00Z" w16du:dateUtc="2024-12-25T19:35:00Z">
        <w:r>
          <w:fldChar w:fldCharType="end"/>
        </w:r>
        <w:r>
          <w:t>.</w:t>
        </w:r>
        <w:r>
          <w:fldChar w:fldCharType="begin"/>
        </w:r>
        <w:r>
          <w:instrText xml:space="preserve"> SEQ Hình \* ARABIC \s 1 </w:instrText>
        </w:r>
      </w:ins>
      <w:r>
        <w:fldChar w:fldCharType="separate"/>
      </w:r>
      <w:ins w:id="7607" w:author="Kiên Lê Trung" w:date="2024-12-26T02:35:00Z" w16du:dateUtc="2024-12-25T19:35:00Z">
        <w:r>
          <w:rPr>
            <w:noProof/>
          </w:rPr>
          <w:t>35</w:t>
        </w:r>
        <w:r>
          <w:fldChar w:fldCharType="end"/>
        </w:r>
        <w:r>
          <w:rPr>
            <w:lang w:val="en-US"/>
          </w:rPr>
          <w:t xml:space="preserve"> Biểu đồ tuần tự chức năng</w:t>
        </w:r>
        <w:r w:rsidR="005C5BFC">
          <w:rPr>
            <w:lang w:val="en-US"/>
          </w:rPr>
          <w:t xml:space="preserve"> đặt hàng</w:t>
        </w:r>
      </w:ins>
    </w:p>
    <w:p w14:paraId="71049383" w14:textId="77777777" w:rsidR="007569A2" w:rsidRPr="00476848" w:rsidDel="00F240A5" w:rsidRDefault="00CE686F" w:rsidP="00810DCA">
      <w:pPr>
        <w:pStyle w:val="ListParagraph"/>
        <w:ind w:left="426"/>
        <w:rPr>
          <w:del w:id="7608" w:author="Kiên Lê Trung" w:date="2024-12-25T13:14:00Z" w16du:dateUtc="2024-12-25T06:14:00Z"/>
          <w:rPrChange w:id="7609" w:author="Kiên Lê Trung" w:date="2024-12-25T13:56:00Z" w16du:dateUtc="2024-12-25T06:56:00Z">
            <w:rPr>
              <w:del w:id="7610" w:author="Kiên Lê Trung" w:date="2024-12-25T13:14:00Z" w16du:dateUtc="2024-12-25T06:14:00Z"/>
              <w:b/>
              <w:bCs/>
              <w:sz w:val="26"/>
              <w:szCs w:val="26"/>
            </w:rPr>
          </w:rPrChange>
        </w:rPr>
        <w:pPrChange w:id="7611" w:author="Kiên Lê Trung" w:date="2024-12-26T02:35:00Z" w16du:dateUtc="2024-12-25T19:35:00Z">
          <w:pPr>
            <w:spacing w:before="80"/>
            <w:ind w:left="720"/>
          </w:pPr>
        </w:pPrChange>
      </w:pPr>
      <w:del w:id="7612" w:author="Kiên Lê Trung" w:date="2024-12-25T13:14:00Z" w16du:dateUtc="2024-12-25T06:14:00Z">
        <w:r w:rsidRPr="00476848" w:rsidDel="00F240A5">
          <w:rPr>
            <w:rPrChange w:id="7613" w:author="Kiên Lê Trung" w:date="2024-12-25T13:56:00Z" w16du:dateUtc="2024-12-25T06:56:00Z">
              <w:rPr>
                <w:b/>
                <w:noProof/>
                <w:sz w:val="26"/>
                <w:szCs w:val="26"/>
              </w:rPr>
            </w:rPrChange>
          </w:rPr>
          <w:drawing>
            <wp:inline distT="114300" distB="114300" distL="114300" distR="114300" wp14:anchorId="4138E265" wp14:editId="36B4DB10">
              <wp:extent cx="5731200" cy="2984500"/>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3"/>
                      <a:srcRect/>
                      <a:stretch>
                        <a:fillRect/>
                      </a:stretch>
                    </pic:blipFill>
                    <pic:spPr>
                      <a:xfrm>
                        <a:off x="0" y="0"/>
                        <a:ext cx="5731200" cy="2984500"/>
                      </a:xfrm>
                      <a:prstGeom prst="rect">
                        <a:avLst/>
                      </a:prstGeom>
                      <a:ln/>
                    </pic:spPr>
                  </pic:pic>
                </a:graphicData>
              </a:graphic>
            </wp:inline>
          </w:drawing>
        </w:r>
      </w:del>
    </w:p>
    <w:p w14:paraId="4D16AC41" w14:textId="77777777" w:rsidR="007569A2" w:rsidRPr="00810DCA" w:rsidDel="00F240A5" w:rsidRDefault="00CE686F" w:rsidP="00810DCA">
      <w:pPr>
        <w:pStyle w:val="ListParagraph"/>
        <w:ind w:left="426"/>
        <w:rPr>
          <w:del w:id="7614" w:author="Kiên Lê Trung" w:date="2024-12-25T13:14:00Z" w16du:dateUtc="2024-12-25T06:14:00Z"/>
        </w:rPr>
        <w:pPrChange w:id="7615" w:author="Kiên Lê Trung" w:date="2024-12-26T02:35:00Z" w16du:dateUtc="2024-12-25T19:35:00Z">
          <w:pPr/>
        </w:pPrChange>
      </w:pPr>
      <w:del w:id="7616" w:author="Kiên Lê Trung" w:date="2024-12-25T13:14:00Z" w16du:dateUtc="2024-12-25T06:14:00Z">
        <w:r w:rsidRPr="00810DCA" w:rsidDel="00F240A5">
          <w:drawing>
            <wp:inline distT="114300" distB="114300" distL="114300" distR="114300" wp14:anchorId="127FDF19" wp14:editId="410038F4">
              <wp:extent cx="5731200" cy="38354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4"/>
                      <a:srcRect/>
                      <a:stretch>
                        <a:fillRect/>
                      </a:stretch>
                    </pic:blipFill>
                    <pic:spPr>
                      <a:xfrm>
                        <a:off x="0" y="0"/>
                        <a:ext cx="5731200" cy="3835400"/>
                      </a:xfrm>
                      <a:prstGeom prst="rect">
                        <a:avLst/>
                      </a:prstGeom>
                      <a:ln/>
                    </pic:spPr>
                  </pic:pic>
                </a:graphicData>
              </a:graphic>
            </wp:inline>
          </w:drawing>
        </w:r>
      </w:del>
    </w:p>
    <w:p w14:paraId="12A4EA11" w14:textId="77777777" w:rsidR="007569A2" w:rsidRPr="00810DCA" w:rsidDel="00F240A5" w:rsidRDefault="007569A2" w:rsidP="00810DCA">
      <w:pPr>
        <w:pStyle w:val="ListParagraph"/>
        <w:ind w:left="426"/>
        <w:rPr>
          <w:del w:id="7617" w:author="Kiên Lê Trung" w:date="2024-12-25T13:14:00Z" w16du:dateUtc="2024-12-25T06:14:00Z"/>
        </w:rPr>
        <w:pPrChange w:id="7618" w:author="Kiên Lê Trung" w:date="2024-12-26T02:35:00Z" w16du:dateUtc="2024-12-25T19:35:00Z">
          <w:pPr/>
        </w:pPrChange>
      </w:pPr>
    </w:p>
    <w:p w14:paraId="364F495C" w14:textId="765DCE8C" w:rsidR="007569A2" w:rsidRPr="00810DCA" w:rsidDel="00F240A5" w:rsidRDefault="007569A2" w:rsidP="00810DCA">
      <w:pPr>
        <w:pStyle w:val="ListParagraph"/>
        <w:ind w:left="426"/>
        <w:rPr>
          <w:del w:id="7619" w:author="Kiên Lê Trung" w:date="2024-12-25T13:14:00Z" w16du:dateUtc="2024-12-25T06:14:00Z"/>
        </w:rPr>
        <w:pPrChange w:id="7620" w:author="Kiên Lê Trung" w:date="2024-12-26T02:35:00Z" w16du:dateUtc="2024-12-25T19:35:00Z">
          <w:pPr>
            <w:pStyle w:val="ListParagraph"/>
          </w:pPr>
        </w:pPrChange>
      </w:pPr>
    </w:p>
    <w:p w14:paraId="5A1EA135" w14:textId="77777777" w:rsidR="007569A2" w:rsidRPr="00476848" w:rsidRDefault="00CE686F" w:rsidP="00810DCA">
      <w:pPr>
        <w:pStyle w:val="ListParagraph"/>
        <w:ind w:left="426"/>
        <w:rPr>
          <w:rPrChange w:id="7621" w:author="Kiên Lê Trung" w:date="2024-12-25T13:56:00Z" w16du:dateUtc="2024-12-25T06:56:00Z">
            <w:rPr>
              <w:sz w:val="26"/>
              <w:szCs w:val="26"/>
            </w:rPr>
          </w:rPrChange>
        </w:rPr>
        <w:pPrChange w:id="7622" w:author="Kiên Lê Trung" w:date="2024-12-25T13:14:00Z" w16du:dateUtc="2024-12-25T06:14:00Z">
          <w:pPr>
            <w:spacing w:before="80"/>
          </w:pPr>
        </w:pPrChange>
      </w:pPr>
      <w:del w:id="7623" w:author="Kiên Lê Trung" w:date="2024-12-25T13:14:00Z" w16du:dateUtc="2024-12-25T06:14:00Z">
        <w:r w:rsidRPr="00476848" w:rsidDel="00F240A5">
          <w:rPr>
            <w:rPrChange w:id="7624" w:author="Kiên Lê Trung" w:date="2024-12-25T13:56:00Z" w16du:dateUtc="2024-12-25T06:56:00Z">
              <w:rPr>
                <w:noProof/>
                <w:sz w:val="26"/>
                <w:szCs w:val="26"/>
              </w:rPr>
            </w:rPrChange>
          </w:rPr>
          <w:drawing>
            <wp:inline distT="114300" distB="114300" distL="114300" distR="114300" wp14:anchorId="6632BB09" wp14:editId="486E41FC">
              <wp:extent cx="5731200" cy="4254500"/>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5"/>
                      <a:srcRect/>
                      <a:stretch>
                        <a:fillRect/>
                      </a:stretch>
                    </pic:blipFill>
                    <pic:spPr>
                      <a:xfrm>
                        <a:off x="0" y="0"/>
                        <a:ext cx="5731200" cy="4254500"/>
                      </a:xfrm>
                      <a:prstGeom prst="rect">
                        <a:avLst/>
                      </a:prstGeom>
                      <a:ln/>
                    </pic:spPr>
                  </pic:pic>
                </a:graphicData>
              </a:graphic>
            </wp:inline>
          </w:drawing>
        </w:r>
      </w:del>
    </w:p>
    <w:p w14:paraId="0202C5B9" w14:textId="76592573" w:rsidR="002C3FD0" w:rsidRPr="00476848" w:rsidRDefault="002C3FD0" w:rsidP="00C60A20">
      <w:pPr>
        <w:pStyle w:val="ListParagraph"/>
        <w:numPr>
          <w:ilvl w:val="0"/>
          <w:numId w:val="204"/>
        </w:numPr>
        <w:ind w:left="426"/>
        <w:rPr>
          <w:rFonts w:cs="Times New Roman"/>
          <w:sz w:val="24"/>
          <w:szCs w:val="24"/>
          <w:rPrChange w:id="7625" w:author="Kiên Lê Trung" w:date="2024-12-25T13:56:00Z" w16du:dateUtc="2024-12-25T06:56:00Z">
            <w:rPr>
              <w:rFonts w:cs="Times New Roman"/>
              <w:sz w:val="26"/>
              <w:szCs w:val="26"/>
            </w:rPr>
          </w:rPrChange>
        </w:rPr>
      </w:pPr>
      <w:r w:rsidRPr="00476848">
        <w:rPr>
          <w:rFonts w:ascii="Times New Roman" w:hAnsi="Times New Roman" w:cs="Times New Roman"/>
          <w:sz w:val="24"/>
          <w:szCs w:val="24"/>
          <w:rPrChange w:id="7626" w:author="Kiên Lê Trung" w:date="2024-12-25T13:56:00Z" w16du:dateUtc="2024-12-25T06:56:00Z">
            <w:rPr>
              <w:rFonts w:ascii="Times New Roman" w:hAnsi="Times New Roman" w:cs="Times New Roman"/>
              <w:sz w:val="26"/>
              <w:szCs w:val="26"/>
            </w:rPr>
          </w:rPrChange>
        </w:rPr>
        <w:t>Biểu</w:t>
      </w:r>
      <w:r w:rsidRPr="00476848">
        <w:rPr>
          <w:rFonts w:ascii="Times New Roman" w:hAnsi="Times New Roman" w:cs="Times New Roman"/>
          <w:sz w:val="24"/>
          <w:szCs w:val="24"/>
          <w:lang w:val="vi-VN"/>
          <w:rPrChange w:id="7627" w:author="Kiên Lê Trung" w:date="2024-12-25T13:56:00Z" w16du:dateUtc="2024-12-25T06:56:00Z">
            <w:rPr>
              <w:rFonts w:ascii="Times New Roman" w:hAnsi="Times New Roman" w:cs="Times New Roman"/>
              <w:sz w:val="26"/>
              <w:szCs w:val="26"/>
              <w:lang w:val="vi-VN"/>
            </w:rPr>
          </w:rPrChange>
        </w:rPr>
        <w:t xml:space="preserve"> đồ tuần tự chức năng ” </w:t>
      </w:r>
      <w:r w:rsidRPr="00476848">
        <w:rPr>
          <w:rFonts w:ascii="Times New Roman" w:hAnsi="Times New Roman" w:cs="Times New Roman"/>
          <w:b/>
          <w:sz w:val="24"/>
          <w:szCs w:val="24"/>
          <w:rPrChange w:id="7628" w:author="Kiên Lê Trung" w:date="2024-12-25T13:56:00Z" w16du:dateUtc="2024-12-25T06:56:00Z">
            <w:rPr>
              <w:rFonts w:ascii="Times New Roman" w:hAnsi="Times New Roman" w:cs="Times New Roman"/>
              <w:b/>
              <w:sz w:val="26"/>
              <w:szCs w:val="26"/>
            </w:rPr>
          </w:rPrChange>
        </w:rPr>
        <w:t xml:space="preserve">Thêm sản phẩm </w:t>
      </w:r>
      <w:r w:rsidRPr="00476848" w:rsidDel="002C3FD0">
        <w:rPr>
          <w:rFonts w:ascii="Times New Roman" w:hAnsi="Times New Roman" w:cs="Times New Roman"/>
          <w:b/>
          <w:sz w:val="24"/>
          <w:szCs w:val="24"/>
          <w:rPrChange w:id="7629" w:author="Kiên Lê Trung" w:date="2024-12-25T13:56:00Z" w16du:dateUtc="2024-12-25T06:56:00Z">
            <w:rPr>
              <w:rFonts w:ascii="Times New Roman" w:hAnsi="Times New Roman" w:cs="Times New Roman"/>
              <w:b/>
              <w:sz w:val="26"/>
              <w:szCs w:val="26"/>
            </w:rPr>
          </w:rPrChange>
        </w:rPr>
        <w:t>mới</w:t>
      </w:r>
      <w:r w:rsidRPr="00476848">
        <w:rPr>
          <w:rFonts w:ascii="Times New Roman" w:hAnsi="Times New Roman" w:cs="Times New Roman"/>
          <w:sz w:val="24"/>
          <w:szCs w:val="24"/>
          <w:lang w:val="vi-VN"/>
          <w:rPrChange w:id="7630" w:author="Kiên Lê Trung" w:date="2024-12-25T13:56:00Z" w16du:dateUtc="2024-12-25T06:56:00Z">
            <w:rPr>
              <w:rFonts w:ascii="Times New Roman" w:hAnsi="Times New Roman" w:cs="Times New Roman"/>
              <w:sz w:val="26"/>
              <w:szCs w:val="26"/>
              <w:lang w:val="vi-VN"/>
            </w:rPr>
          </w:rPrChange>
        </w:rPr>
        <w:t>”</w:t>
      </w:r>
    </w:p>
    <w:p w14:paraId="58717D39" w14:textId="532291FE" w:rsidR="007569A2" w:rsidRDefault="003D0DFB" w:rsidP="5A64F9FC">
      <w:pPr>
        <w:spacing w:before="60"/>
        <w:ind w:left="600"/>
        <w:rPr>
          <w:ins w:id="7631" w:author="Kiên Lê Trung" w:date="2024-12-25T13:15:00Z" w16du:dateUtc="2024-12-25T06:15:00Z"/>
          <w:b/>
          <w:bCs/>
          <w:sz w:val="26"/>
          <w:szCs w:val="26"/>
          <w:lang w:val="en-US"/>
        </w:rPr>
      </w:pPr>
      <w:ins w:id="7632" w:author="Kiên Lê Trung" w:date="2024-12-26T02:36:00Z" w16du:dateUtc="2024-12-25T19:36:00Z">
        <w:r>
          <w:rPr>
            <w:noProof/>
          </w:rPr>
          <w:drawing>
            <wp:inline distT="0" distB="0" distL="0" distR="0" wp14:anchorId="7047AA11" wp14:editId="16507119">
              <wp:extent cx="5733415" cy="2461895"/>
              <wp:effectExtent l="0" t="0" r="635" b="0"/>
              <wp:docPr id="37165825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58258" name="Picture 1" descr="A diagram of a diagram&#10;&#10;Description automatically generated"/>
                      <pic:cNvPicPr/>
                    </pic:nvPicPr>
                    <pic:blipFill>
                      <a:blip r:embed="rId96"/>
                      <a:stretch>
                        <a:fillRect/>
                      </a:stretch>
                    </pic:blipFill>
                    <pic:spPr>
                      <a:xfrm>
                        <a:off x="0" y="0"/>
                        <a:ext cx="5733415" cy="2461895"/>
                      </a:xfrm>
                      <a:prstGeom prst="rect">
                        <a:avLst/>
                      </a:prstGeom>
                    </pic:spPr>
                  </pic:pic>
                </a:graphicData>
              </a:graphic>
            </wp:inline>
          </w:drawing>
        </w:r>
      </w:ins>
      <w:del w:id="7633" w:author="Kiên Lê Trung" w:date="2024-12-26T02:36:00Z" w16du:dateUtc="2024-12-25T19:36:00Z">
        <w:r w:rsidR="72F719AF">
          <w:rPr>
            <w:noProof/>
          </w:rPr>
          <w:drawing>
            <wp:inline distT="0" distB="0" distL="0" distR="0" wp14:anchorId="3658CA8B" wp14:editId="0FB193DF">
              <wp:extent cx="5724524" cy="3810000"/>
              <wp:effectExtent l="0" t="0" r="0" b="0"/>
              <wp:docPr id="637652311" name="Picture 63765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724524" cy="3810000"/>
                      </a:xfrm>
                      <a:prstGeom prst="rect">
                        <a:avLst/>
                      </a:prstGeom>
                    </pic:spPr>
                  </pic:pic>
                </a:graphicData>
              </a:graphic>
            </wp:inline>
          </w:drawing>
        </w:r>
      </w:del>
      <w:del w:id="7634" w:author="Kiên Lê Trung" w:date="2024-12-25T13:15:00Z" w16du:dateUtc="2024-12-25T06:15:00Z">
        <w:r w:rsidR="00CE686F" w:rsidDel="00F240A5">
          <w:rPr>
            <w:b/>
            <w:noProof/>
            <w:sz w:val="26"/>
            <w:szCs w:val="26"/>
          </w:rPr>
          <w:drawing>
            <wp:inline distT="114300" distB="114300" distL="114300" distR="114300" wp14:anchorId="2589B0F7" wp14:editId="63492B72">
              <wp:extent cx="5731200" cy="33782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8"/>
                      <a:srcRect/>
                      <a:stretch>
                        <a:fillRect/>
                      </a:stretch>
                    </pic:blipFill>
                    <pic:spPr>
                      <a:xfrm>
                        <a:off x="0" y="0"/>
                        <a:ext cx="5731200" cy="3378200"/>
                      </a:xfrm>
                      <a:prstGeom prst="rect">
                        <a:avLst/>
                      </a:prstGeom>
                      <a:ln/>
                    </pic:spPr>
                  </pic:pic>
                </a:graphicData>
              </a:graphic>
            </wp:inline>
          </w:drawing>
        </w:r>
      </w:del>
    </w:p>
    <w:p w14:paraId="20F3562F" w14:textId="70A1D349" w:rsidR="00F240A5" w:rsidRPr="00F240A5" w:rsidRDefault="00F240A5" w:rsidP="00146533">
      <w:pPr>
        <w:pStyle w:val="Caption"/>
        <w:spacing w:before="240"/>
        <w:rPr>
          <w:b/>
          <w:bCs/>
          <w:sz w:val="26"/>
          <w:szCs w:val="26"/>
          <w:lang w:val="en-US"/>
          <w:rPrChange w:id="7635" w:author="Kiên Lê Trung" w:date="2024-12-25T13:15:00Z" w16du:dateUtc="2024-12-25T06:15:00Z">
            <w:rPr>
              <w:b/>
              <w:bCs/>
              <w:sz w:val="26"/>
              <w:szCs w:val="26"/>
            </w:rPr>
          </w:rPrChange>
        </w:rPr>
        <w:pPrChange w:id="7636" w:author="Kiên Lê Trung" w:date="2024-12-25T14:51:00Z" w16du:dateUtc="2024-12-25T07:51:00Z">
          <w:pPr>
            <w:spacing w:before="60"/>
            <w:ind w:left="600"/>
          </w:pPr>
        </w:pPrChange>
      </w:pPr>
      <w:bookmarkStart w:id="7637" w:name="_Toc186027557"/>
      <w:bookmarkStart w:id="7638" w:name="_Toc186027716"/>
      <w:bookmarkStart w:id="7639" w:name="_Toc186028072"/>
      <w:ins w:id="7640" w:author="Kiên Lê Trung" w:date="2024-12-25T13:15:00Z" w16du:dateUtc="2024-12-25T06:15:00Z">
        <w:r>
          <w:t xml:space="preserve">Hình </w:t>
        </w:r>
      </w:ins>
      <w:ins w:id="7641"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7642"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7643" w:author="Kiên Lê Trung" w:date="2024-12-26T02:35:00Z" w16du:dateUtc="2024-12-25T19:35:00Z">
        <w:r w:rsidR="00810DCA">
          <w:rPr>
            <w:noProof/>
          </w:rPr>
          <w:t>36</w:t>
        </w:r>
      </w:ins>
      <w:ins w:id="7644" w:author="Kiên Lê Trung" w:date="2024-12-25T20:11:00Z" w16du:dateUtc="2024-12-25T13:11:00Z">
        <w:r w:rsidR="00A151F2">
          <w:fldChar w:fldCharType="end"/>
        </w:r>
      </w:ins>
      <w:ins w:id="7645" w:author="Kiên Lê Trung" w:date="2024-12-25T13:15:00Z" w16du:dateUtc="2024-12-25T06:15:00Z">
        <w:r>
          <w:rPr>
            <w:lang w:val="en-US"/>
          </w:rPr>
          <w:t xml:space="preserve"> Biểu đồ tuần tự người bán thêm sản phẩm mới</w:t>
        </w:r>
      </w:ins>
      <w:bookmarkEnd w:id="7637"/>
      <w:bookmarkEnd w:id="7638"/>
      <w:bookmarkEnd w:id="7639"/>
    </w:p>
    <w:p w14:paraId="189C5BD8" w14:textId="624C5C51" w:rsidR="007569A2" w:rsidRPr="00476848" w:rsidRDefault="002C3FD0" w:rsidP="00C60A20">
      <w:pPr>
        <w:pStyle w:val="ListParagraph"/>
        <w:numPr>
          <w:ilvl w:val="0"/>
          <w:numId w:val="205"/>
        </w:numPr>
        <w:ind w:left="709"/>
        <w:rPr>
          <w:rFonts w:cs="Times New Roman"/>
          <w:sz w:val="24"/>
          <w:szCs w:val="24"/>
          <w:rPrChange w:id="7646" w:author="Kiên Lê Trung" w:date="2024-12-25T13:56:00Z" w16du:dateUtc="2024-12-25T06:56:00Z">
            <w:rPr>
              <w:rFonts w:cs="Times New Roman"/>
              <w:sz w:val="26"/>
              <w:szCs w:val="26"/>
            </w:rPr>
          </w:rPrChange>
        </w:rPr>
      </w:pPr>
      <w:r w:rsidRPr="00476848">
        <w:rPr>
          <w:rFonts w:ascii="Times New Roman" w:hAnsi="Times New Roman" w:cs="Times New Roman"/>
          <w:sz w:val="24"/>
          <w:szCs w:val="24"/>
          <w:rPrChange w:id="7647" w:author="Kiên Lê Trung" w:date="2024-12-25T13:56:00Z" w16du:dateUtc="2024-12-25T06:56:00Z">
            <w:rPr>
              <w:rFonts w:ascii="Times New Roman" w:hAnsi="Times New Roman" w:cs="Times New Roman"/>
              <w:sz w:val="26"/>
              <w:szCs w:val="26"/>
            </w:rPr>
          </w:rPrChange>
        </w:rPr>
        <w:t>Biểu</w:t>
      </w:r>
      <w:r w:rsidRPr="00476848">
        <w:rPr>
          <w:rFonts w:ascii="Times New Roman" w:hAnsi="Times New Roman" w:cs="Times New Roman"/>
          <w:sz w:val="24"/>
          <w:szCs w:val="24"/>
          <w:lang w:val="vi-VN"/>
          <w:rPrChange w:id="7648" w:author="Kiên Lê Trung" w:date="2024-12-25T13:56:00Z" w16du:dateUtc="2024-12-25T06:56:00Z">
            <w:rPr>
              <w:rFonts w:ascii="Times New Roman" w:hAnsi="Times New Roman" w:cs="Times New Roman"/>
              <w:sz w:val="26"/>
              <w:szCs w:val="26"/>
              <w:lang w:val="vi-VN"/>
            </w:rPr>
          </w:rPrChange>
        </w:rPr>
        <w:t xml:space="preserve"> đồ tuần tự chức năng ” </w:t>
      </w:r>
      <w:r w:rsidR="630CF71F" w:rsidRPr="00476848">
        <w:rPr>
          <w:rFonts w:ascii="Times New Roman" w:hAnsi="Times New Roman" w:cs="Times New Roman"/>
          <w:b/>
          <w:sz w:val="24"/>
          <w:szCs w:val="24"/>
          <w:rPrChange w:id="7649" w:author="Kiên Lê Trung" w:date="2024-12-25T13:56:00Z" w16du:dateUtc="2024-12-25T06:56:00Z">
            <w:rPr>
              <w:rFonts w:ascii="Times New Roman" w:hAnsi="Times New Roman" w:cs="Times New Roman"/>
              <w:b/>
              <w:sz w:val="26"/>
              <w:szCs w:val="26"/>
            </w:rPr>
          </w:rPrChange>
        </w:rPr>
        <w:t>C</w:t>
      </w:r>
      <w:ins w:id="7650" w:author="Kiên Lê Trung" w:date="2024-12-25T13:28:00Z" w16du:dateUtc="2024-12-25T06:28:00Z">
        <w:r w:rsidR="00D16C92" w:rsidRPr="00476848">
          <w:rPr>
            <w:rFonts w:ascii="Times New Roman" w:hAnsi="Times New Roman" w:cs="Times New Roman"/>
            <w:b/>
            <w:sz w:val="24"/>
            <w:szCs w:val="24"/>
            <w:lang w:val="en-US"/>
            <w:rPrChange w:id="7651" w:author="Kiên Lê Trung" w:date="2024-12-25T13:56:00Z" w16du:dateUtc="2024-12-25T06:56:00Z">
              <w:rPr>
                <w:rFonts w:ascii="Times New Roman" w:hAnsi="Times New Roman" w:cs="Times New Roman"/>
                <w:b/>
                <w:sz w:val="26"/>
                <w:szCs w:val="26"/>
                <w:lang w:val="en-US"/>
              </w:rPr>
            </w:rPrChange>
          </w:rPr>
          <w:t>hỉnh sửa</w:t>
        </w:r>
      </w:ins>
      <w:del w:id="7652" w:author="Kiên Lê Trung" w:date="2024-12-25T13:28:00Z" w16du:dateUtc="2024-12-25T06:28:00Z">
        <w:r w:rsidR="630CF71F" w:rsidRPr="00476848" w:rsidDel="00D16C92">
          <w:rPr>
            <w:rFonts w:ascii="Times New Roman" w:hAnsi="Times New Roman" w:cs="Times New Roman"/>
            <w:b/>
            <w:sz w:val="24"/>
            <w:szCs w:val="24"/>
            <w:rPrChange w:id="7653" w:author="Kiên Lê Trung" w:date="2024-12-25T13:56:00Z" w16du:dateUtc="2024-12-25T06:56:00Z">
              <w:rPr>
                <w:rFonts w:ascii="Times New Roman" w:hAnsi="Times New Roman" w:cs="Times New Roman"/>
                <w:b/>
                <w:sz w:val="26"/>
                <w:szCs w:val="26"/>
              </w:rPr>
            </w:rPrChange>
          </w:rPr>
          <w:delText>ập nhật</w:delText>
        </w:r>
      </w:del>
      <w:r w:rsidR="630CF71F" w:rsidRPr="00476848">
        <w:rPr>
          <w:rFonts w:ascii="Times New Roman" w:hAnsi="Times New Roman" w:cs="Times New Roman"/>
          <w:b/>
          <w:sz w:val="24"/>
          <w:szCs w:val="24"/>
          <w:rPrChange w:id="7654" w:author="Kiên Lê Trung" w:date="2024-12-25T13:56:00Z" w16du:dateUtc="2024-12-25T06:56:00Z">
            <w:rPr>
              <w:rFonts w:ascii="Times New Roman" w:hAnsi="Times New Roman" w:cs="Times New Roman"/>
              <w:b/>
              <w:sz w:val="26"/>
              <w:szCs w:val="26"/>
            </w:rPr>
          </w:rPrChange>
        </w:rPr>
        <w:t xml:space="preserve"> sản phẩm</w:t>
      </w:r>
      <w:r w:rsidRPr="00476848">
        <w:rPr>
          <w:rFonts w:ascii="Times New Roman" w:hAnsi="Times New Roman" w:cs="Times New Roman"/>
          <w:sz w:val="24"/>
          <w:szCs w:val="24"/>
          <w:lang w:val="vi-VN"/>
          <w:rPrChange w:id="7655" w:author="Kiên Lê Trung" w:date="2024-12-25T13:56:00Z" w16du:dateUtc="2024-12-25T06:56:00Z">
            <w:rPr>
              <w:rFonts w:ascii="Times New Roman" w:hAnsi="Times New Roman" w:cs="Times New Roman"/>
              <w:sz w:val="26"/>
              <w:szCs w:val="26"/>
              <w:lang w:val="vi-VN"/>
            </w:rPr>
          </w:rPrChange>
        </w:rPr>
        <w:t xml:space="preserve"> “</w:t>
      </w:r>
    </w:p>
    <w:p w14:paraId="7A96319F" w14:textId="11200B8D" w:rsidR="00AD36A4" w:rsidRDefault="2876012A" w:rsidP="00AD36A4">
      <w:pPr>
        <w:rPr>
          <w:ins w:id="7656" w:author="Kiên Lê Trung" w:date="2024-12-25T14:04:00Z" w16du:dateUtc="2024-12-25T07:04:00Z"/>
          <w:lang w:val="en-US"/>
        </w:rPr>
        <w:pPrChange w:id="7657" w:author="Kiên Lê Trung" w:date="2024-12-25T14:04:00Z" w16du:dateUtc="2024-12-25T07:04:00Z">
          <w:pPr>
            <w:pStyle w:val="Caption"/>
          </w:pPr>
        </w:pPrChange>
      </w:pPr>
      <w:bookmarkStart w:id="7658" w:name="_Toc186027558"/>
      <w:bookmarkStart w:id="7659" w:name="_Toc186027717"/>
      <w:del w:id="7660" w:author="Kiên Lê Trung" w:date="2024-12-26T02:36:00Z" w16du:dateUtc="2024-12-25T19:36:00Z">
        <w:r>
          <w:rPr>
            <w:noProof/>
          </w:rPr>
          <w:drawing>
            <wp:inline distT="0" distB="0" distL="0" distR="0" wp14:anchorId="3A8D73DD" wp14:editId="027EE69F">
              <wp:extent cx="5724524" cy="3648075"/>
              <wp:effectExtent l="0" t="0" r="0" b="0"/>
              <wp:docPr id="148815179" name="Picture 148815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724524" cy="3648075"/>
                      </a:xfrm>
                      <a:prstGeom prst="rect">
                        <a:avLst/>
                      </a:prstGeom>
                    </pic:spPr>
                  </pic:pic>
                </a:graphicData>
              </a:graphic>
            </wp:inline>
          </w:drawing>
        </w:r>
      </w:del>
      <w:ins w:id="7661" w:author="Kiên Lê Trung" w:date="2024-12-26T02:36:00Z" w16du:dateUtc="2024-12-25T19:36:00Z">
        <w:r w:rsidR="004171C4" w:rsidRPr="004171C4">
          <w:rPr>
            <w:noProof/>
          </w:rPr>
          <w:t xml:space="preserve"> </w:t>
        </w:r>
        <w:r w:rsidR="004171C4">
          <w:rPr>
            <w:noProof/>
          </w:rPr>
          <w:drawing>
            <wp:inline distT="0" distB="0" distL="0" distR="0" wp14:anchorId="63892FE8" wp14:editId="270F8268">
              <wp:extent cx="5733415" cy="3142615"/>
              <wp:effectExtent l="0" t="0" r="635" b="635"/>
              <wp:docPr id="833714056"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14056" name="Picture 1" descr="A diagram of a machine&#10;&#10;Description automatically generated"/>
                      <pic:cNvPicPr/>
                    </pic:nvPicPr>
                    <pic:blipFill>
                      <a:blip r:embed="rId100"/>
                      <a:stretch>
                        <a:fillRect/>
                      </a:stretch>
                    </pic:blipFill>
                    <pic:spPr>
                      <a:xfrm>
                        <a:off x="0" y="0"/>
                        <a:ext cx="5733415" cy="3142615"/>
                      </a:xfrm>
                      <a:prstGeom prst="rect">
                        <a:avLst/>
                      </a:prstGeom>
                    </pic:spPr>
                  </pic:pic>
                </a:graphicData>
              </a:graphic>
            </wp:inline>
          </w:drawing>
        </w:r>
      </w:ins>
    </w:p>
    <w:p w14:paraId="5338A720" w14:textId="1D7FC9BA" w:rsidR="007569A2" w:rsidRPr="009E1F98" w:rsidRDefault="00D16C92" w:rsidP="009E1F98">
      <w:pPr>
        <w:pStyle w:val="Caption"/>
        <w:spacing w:before="240"/>
        <w:rPr>
          <w:rFonts w:eastAsia="Times New Roman" w:cs="Times New Roman"/>
          <w:sz w:val="26"/>
          <w:szCs w:val="26"/>
          <w:lang w:val="en-US"/>
          <w:rPrChange w:id="7662" w:author="Kiên Lê Trung" w:date="2024-12-26T02:39:00Z" w16du:dateUtc="2024-12-25T19:39:00Z">
            <w:rPr>
              <w:rFonts w:ascii="Times New Roman" w:eastAsia="Times New Roman" w:hAnsi="Times New Roman" w:cs="Times New Roman"/>
              <w:sz w:val="26"/>
              <w:szCs w:val="26"/>
            </w:rPr>
          </w:rPrChange>
        </w:rPr>
        <w:pPrChange w:id="7663" w:author="Kiên Lê Trung" w:date="2024-12-26T02:38:00Z" w16du:dateUtc="2024-12-25T19:38:00Z">
          <w:pPr/>
        </w:pPrChange>
      </w:pPr>
      <w:bookmarkStart w:id="7664" w:name="_Toc186028073"/>
      <w:ins w:id="7665" w:author="Kiên Lê Trung" w:date="2024-12-25T13:28:00Z" w16du:dateUtc="2024-12-25T06:28:00Z">
        <w:r>
          <w:t xml:space="preserve">Hình </w:t>
        </w:r>
      </w:ins>
      <w:ins w:id="7666"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7667"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7668" w:author="Kiên Lê Trung" w:date="2024-12-26T02:35:00Z" w16du:dateUtc="2024-12-25T19:35:00Z">
        <w:r w:rsidR="00810DCA">
          <w:rPr>
            <w:noProof/>
          </w:rPr>
          <w:t>37</w:t>
        </w:r>
      </w:ins>
      <w:ins w:id="7669" w:author="Kiên Lê Trung" w:date="2024-12-25T20:11:00Z" w16du:dateUtc="2024-12-25T13:11:00Z">
        <w:r w:rsidR="00A151F2">
          <w:fldChar w:fldCharType="end"/>
        </w:r>
      </w:ins>
      <w:ins w:id="7670" w:author="Kiên Lê Trung" w:date="2024-12-25T13:28:00Z" w16du:dateUtc="2024-12-25T06:28:00Z">
        <w:r>
          <w:rPr>
            <w:lang w:val="en-US"/>
          </w:rPr>
          <w:t xml:space="preserve"> Biểu đồ tuần tự người bán chỉnh sửa sản phẩm</w:t>
        </w:r>
      </w:ins>
      <w:bookmarkEnd w:id="7658"/>
      <w:bookmarkEnd w:id="7659"/>
      <w:bookmarkEnd w:id="7664"/>
      <w:del w:id="7671" w:author="Kiên Lê Trung" w:date="2024-12-25T13:28:00Z" w16du:dateUtc="2024-12-25T06:28:00Z">
        <w:r w:rsidR="00CE686F" w:rsidDel="00D16C92">
          <w:rPr>
            <w:rFonts w:eastAsia="Times New Roman" w:cs="Times New Roman"/>
            <w:sz w:val="26"/>
            <w:szCs w:val="26"/>
          </w:rPr>
          <w:drawing>
            <wp:inline distT="114300" distB="114300" distL="114300" distR="114300" wp14:anchorId="0C494FD8" wp14:editId="2868B54F">
              <wp:extent cx="5731200" cy="422910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1"/>
                      <a:srcRect/>
                      <a:stretch>
                        <a:fillRect/>
                      </a:stretch>
                    </pic:blipFill>
                    <pic:spPr>
                      <a:xfrm>
                        <a:off x="0" y="0"/>
                        <a:ext cx="5731200" cy="4229100"/>
                      </a:xfrm>
                      <a:prstGeom prst="rect">
                        <a:avLst/>
                      </a:prstGeom>
                      <a:ln/>
                    </pic:spPr>
                  </pic:pic>
                </a:graphicData>
              </a:graphic>
            </wp:inline>
          </w:drawing>
        </w:r>
      </w:del>
    </w:p>
    <w:p w14:paraId="156A6281" w14:textId="77777777" w:rsidR="007569A2" w:rsidRDefault="00CE686F">
      <w:pPr>
        <w:spacing w:after="240"/>
        <w:rPr>
          <w:b/>
          <w:sz w:val="5"/>
          <w:szCs w:val="5"/>
        </w:rPr>
      </w:pPr>
      <w:r>
        <w:rPr>
          <w:b/>
          <w:sz w:val="5"/>
          <w:szCs w:val="5"/>
        </w:rPr>
        <w:t xml:space="preserve"> </w:t>
      </w:r>
    </w:p>
    <w:p w14:paraId="1FB37F22" w14:textId="4A5260B3" w:rsidR="002C3FD0" w:rsidRPr="00476848" w:rsidRDefault="002C3FD0" w:rsidP="00C60A20">
      <w:pPr>
        <w:pStyle w:val="ListParagraph"/>
        <w:numPr>
          <w:ilvl w:val="0"/>
          <w:numId w:val="206"/>
        </w:numPr>
        <w:ind w:left="709"/>
        <w:rPr>
          <w:rFonts w:cs="Times New Roman"/>
          <w:sz w:val="24"/>
          <w:szCs w:val="24"/>
          <w:lang w:val="vi-VN"/>
          <w:rPrChange w:id="7672" w:author="Kiên Lê Trung" w:date="2024-12-25T13:56:00Z" w16du:dateUtc="2024-12-25T06:56:00Z">
            <w:rPr>
              <w:rFonts w:cs="Times New Roman"/>
              <w:sz w:val="26"/>
              <w:szCs w:val="26"/>
              <w:lang w:val="vi-VN"/>
            </w:rPr>
          </w:rPrChange>
        </w:rPr>
      </w:pPr>
      <w:r w:rsidRPr="00476848">
        <w:rPr>
          <w:rFonts w:ascii="Times New Roman" w:hAnsi="Times New Roman" w:cs="Times New Roman"/>
          <w:sz w:val="24"/>
          <w:szCs w:val="24"/>
          <w:rPrChange w:id="7673" w:author="Kiên Lê Trung" w:date="2024-12-25T13:56:00Z" w16du:dateUtc="2024-12-25T06:56:00Z">
            <w:rPr>
              <w:rFonts w:ascii="Times New Roman" w:hAnsi="Times New Roman" w:cs="Times New Roman"/>
              <w:sz w:val="26"/>
              <w:szCs w:val="26"/>
            </w:rPr>
          </w:rPrChange>
        </w:rPr>
        <w:t>Biểu</w:t>
      </w:r>
      <w:r w:rsidRPr="00476848">
        <w:rPr>
          <w:rFonts w:ascii="Times New Roman" w:hAnsi="Times New Roman" w:cs="Times New Roman"/>
          <w:sz w:val="24"/>
          <w:szCs w:val="24"/>
          <w:lang w:val="vi-VN"/>
          <w:rPrChange w:id="7674" w:author="Kiên Lê Trung" w:date="2024-12-25T13:56:00Z" w16du:dateUtc="2024-12-25T06:56:00Z">
            <w:rPr>
              <w:rFonts w:ascii="Times New Roman" w:hAnsi="Times New Roman" w:cs="Times New Roman"/>
              <w:sz w:val="26"/>
              <w:szCs w:val="26"/>
              <w:lang w:val="vi-VN"/>
            </w:rPr>
          </w:rPrChange>
        </w:rPr>
        <w:t xml:space="preserve"> đồ tuần tự chức năng ” </w:t>
      </w:r>
      <w:r w:rsidRPr="00476848">
        <w:rPr>
          <w:rFonts w:ascii="Times New Roman" w:hAnsi="Times New Roman" w:cs="Times New Roman"/>
          <w:b/>
          <w:sz w:val="24"/>
          <w:szCs w:val="24"/>
          <w:rPrChange w:id="7675" w:author="Kiên Lê Trung" w:date="2024-12-25T13:56:00Z" w16du:dateUtc="2024-12-25T06:56:00Z">
            <w:rPr>
              <w:rFonts w:ascii="Times New Roman" w:hAnsi="Times New Roman" w:cs="Times New Roman"/>
              <w:b/>
              <w:sz w:val="26"/>
              <w:szCs w:val="26"/>
            </w:rPr>
          </w:rPrChange>
        </w:rPr>
        <w:t xml:space="preserve">Xoá sản </w:t>
      </w:r>
      <w:r w:rsidRPr="00476848" w:rsidDel="002C3FD0">
        <w:rPr>
          <w:rFonts w:ascii="Times New Roman" w:hAnsi="Times New Roman" w:cs="Times New Roman"/>
          <w:b/>
          <w:sz w:val="24"/>
          <w:szCs w:val="24"/>
          <w:rPrChange w:id="7676" w:author="Kiên Lê Trung" w:date="2024-12-25T13:56:00Z" w16du:dateUtc="2024-12-25T06:56:00Z">
            <w:rPr>
              <w:rFonts w:ascii="Times New Roman" w:hAnsi="Times New Roman" w:cs="Times New Roman"/>
              <w:b/>
              <w:sz w:val="26"/>
              <w:szCs w:val="26"/>
            </w:rPr>
          </w:rPrChange>
        </w:rPr>
        <w:t>phẩm</w:t>
      </w:r>
      <w:r w:rsidRPr="00476848">
        <w:rPr>
          <w:rFonts w:ascii="Times New Roman" w:hAnsi="Times New Roman" w:cs="Times New Roman"/>
          <w:sz w:val="24"/>
          <w:szCs w:val="24"/>
          <w:lang w:val="vi-VN"/>
          <w:rPrChange w:id="7677" w:author="Kiên Lê Trung" w:date="2024-12-25T13:56:00Z" w16du:dateUtc="2024-12-25T06:56:00Z">
            <w:rPr>
              <w:rFonts w:ascii="Times New Roman" w:hAnsi="Times New Roman" w:cs="Times New Roman"/>
              <w:sz w:val="26"/>
              <w:szCs w:val="26"/>
              <w:lang w:val="vi-VN"/>
            </w:rPr>
          </w:rPrChange>
        </w:rPr>
        <w:t xml:space="preserve"> “</w:t>
      </w:r>
    </w:p>
    <w:p w14:paraId="61DAA4D5" w14:textId="44FFC3EA" w:rsidR="007569A2" w:rsidRPr="00476848" w:rsidRDefault="009E1F98">
      <w:pPr>
        <w:spacing w:before="100"/>
        <w:ind w:left="600"/>
        <w:rPr>
          <w:b/>
          <w:sz w:val="24"/>
          <w:szCs w:val="24"/>
          <w:rPrChange w:id="7678" w:author="Kiên Lê Trung" w:date="2024-12-25T13:56:00Z" w16du:dateUtc="2024-12-25T06:56:00Z">
            <w:rPr>
              <w:b/>
              <w:sz w:val="26"/>
              <w:szCs w:val="26"/>
            </w:rPr>
          </w:rPrChange>
        </w:rPr>
      </w:pPr>
      <w:ins w:id="7679" w:author="Kiên Lê Trung" w:date="2024-12-26T02:37:00Z" w16du:dateUtc="2024-12-25T19:37:00Z">
        <w:r>
          <w:rPr>
            <w:noProof/>
          </w:rPr>
          <w:drawing>
            <wp:inline distT="0" distB="0" distL="0" distR="0" wp14:anchorId="230BC213" wp14:editId="7F39DC61">
              <wp:extent cx="5733415" cy="2785110"/>
              <wp:effectExtent l="0" t="0" r="635" b="0"/>
              <wp:docPr id="54698778"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8778" name="Picture 1" descr="A diagram of a machine&#10;&#10;Description automatically generated"/>
                      <pic:cNvPicPr/>
                    </pic:nvPicPr>
                    <pic:blipFill>
                      <a:blip r:embed="rId102"/>
                      <a:stretch>
                        <a:fillRect/>
                      </a:stretch>
                    </pic:blipFill>
                    <pic:spPr>
                      <a:xfrm>
                        <a:off x="0" y="0"/>
                        <a:ext cx="5733415" cy="2785110"/>
                      </a:xfrm>
                      <a:prstGeom prst="rect">
                        <a:avLst/>
                      </a:prstGeom>
                    </pic:spPr>
                  </pic:pic>
                </a:graphicData>
              </a:graphic>
            </wp:inline>
          </w:drawing>
        </w:r>
      </w:ins>
    </w:p>
    <w:p w14:paraId="2AEAF47F" w14:textId="780670D0" w:rsidR="007569A2" w:rsidRDefault="00CE686F" w:rsidP="00D16C92">
      <w:pPr>
        <w:pStyle w:val="Caption"/>
        <w:rPr>
          <w:ins w:id="7680" w:author="Kiên Lê Trung" w:date="2024-12-26T02:37:00Z" w16du:dateUtc="2024-12-25T19:37:00Z"/>
          <w:szCs w:val="24"/>
          <w:lang w:val="en-US"/>
        </w:rPr>
        <w:pPrChange w:id="7681" w:author="Kiên Lê Trung" w:date="2024-12-25T13:28:00Z" w16du:dateUtc="2024-12-25T06:28:00Z">
          <w:pPr>
            <w:spacing w:before="100"/>
            <w:ind w:left="600"/>
          </w:pPr>
        </w:pPrChange>
      </w:pPr>
      <w:del w:id="7682" w:author="Kiên Lê Trung" w:date="2024-12-25T13:28:00Z" w16du:dateUtc="2024-12-25T06:28:00Z">
        <w:r w:rsidRPr="00476848" w:rsidDel="00D16C92">
          <w:rPr>
            <w:b/>
            <w:noProof/>
            <w:szCs w:val="24"/>
            <w:rPrChange w:id="7683" w:author="Kiên Lê Trung" w:date="2024-12-25T13:56:00Z" w16du:dateUtc="2024-12-25T06:56:00Z">
              <w:rPr>
                <w:b/>
                <w:noProof/>
                <w:sz w:val="26"/>
                <w:szCs w:val="26"/>
              </w:rPr>
            </w:rPrChange>
          </w:rPr>
          <w:drawing>
            <wp:inline distT="114300" distB="114300" distL="114300" distR="114300" wp14:anchorId="16F4D7BE" wp14:editId="0C760E14">
              <wp:extent cx="5731200" cy="369570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3"/>
                      <a:srcRect/>
                      <a:stretch>
                        <a:fillRect/>
                      </a:stretch>
                    </pic:blipFill>
                    <pic:spPr>
                      <a:xfrm>
                        <a:off x="0" y="0"/>
                        <a:ext cx="5731200" cy="3695700"/>
                      </a:xfrm>
                      <a:prstGeom prst="rect">
                        <a:avLst/>
                      </a:prstGeom>
                      <a:ln/>
                    </pic:spPr>
                  </pic:pic>
                </a:graphicData>
              </a:graphic>
            </wp:inline>
          </w:drawing>
        </w:r>
      </w:del>
      <w:bookmarkStart w:id="7684" w:name="_Toc186027559"/>
      <w:bookmarkStart w:id="7685" w:name="_Toc186027718"/>
      <w:bookmarkStart w:id="7686" w:name="_Toc186028074"/>
      <w:ins w:id="7687" w:author="Kiên Lê Trung" w:date="2024-12-25T13:28:00Z" w16du:dateUtc="2024-12-25T06:28:00Z">
        <w:r w:rsidR="00D16C92" w:rsidRPr="00476848">
          <w:rPr>
            <w:szCs w:val="24"/>
          </w:rPr>
          <w:t xml:space="preserve">Hình </w:t>
        </w:r>
      </w:ins>
      <w:ins w:id="7688" w:author="Kiên Lê Trung" w:date="2024-12-25T20:11:00Z" w16du:dateUtc="2024-12-25T13:11:00Z">
        <w:r w:rsidR="00A151F2">
          <w:rPr>
            <w:szCs w:val="24"/>
          </w:rPr>
          <w:fldChar w:fldCharType="begin"/>
        </w:r>
        <w:r w:rsidR="00A151F2">
          <w:rPr>
            <w:szCs w:val="24"/>
          </w:rPr>
          <w:instrText xml:space="preserve"> STYLEREF 1 \s </w:instrText>
        </w:r>
      </w:ins>
      <w:r w:rsidR="00A151F2">
        <w:rPr>
          <w:szCs w:val="24"/>
        </w:rPr>
        <w:fldChar w:fldCharType="separate"/>
      </w:r>
      <w:r w:rsidR="00A151F2">
        <w:rPr>
          <w:noProof/>
          <w:szCs w:val="24"/>
        </w:rPr>
        <w:t>2</w:t>
      </w:r>
      <w:ins w:id="7689" w:author="Kiên Lê Trung" w:date="2024-12-25T20:11:00Z" w16du:dateUtc="2024-12-25T13:11:00Z">
        <w:r w:rsidR="00A151F2">
          <w:rPr>
            <w:szCs w:val="24"/>
          </w:rPr>
          <w:fldChar w:fldCharType="end"/>
        </w:r>
        <w:r w:rsidR="00A151F2">
          <w:rPr>
            <w:szCs w:val="24"/>
          </w:rPr>
          <w:t>.</w:t>
        </w:r>
        <w:r w:rsidR="00A151F2">
          <w:rPr>
            <w:szCs w:val="24"/>
          </w:rPr>
          <w:fldChar w:fldCharType="begin"/>
        </w:r>
        <w:r w:rsidR="00A151F2">
          <w:rPr>
            <w:szCs w:val="24"/>
          </w:rPr>
          <w:instrText xml:space="preserve"> SEQ Hình \* ARABIC \s 1 </w:instrText>
        </w:r>
      </w:ins>
      <w:r w:rsidR="00A151F2">
        <w:rPr>
          <w:szCs w:val="24"/>
        </w:rPr>
        <w:fldChar w:fldCharType="separate"/>
      </w:r>
      <w:ins w:id="7690" w:author="Kiên Lê Trung" w:date="2024-12-26T02:35:00Z" w16du:dateUtc="2024-12-25T19:35:00Z">
        <w:r w:rsidR="00810DCA">
          <w:rPr>
            <w:noProof/>
            <w:szCs w:val="24"/>
          </w:rPr>
          <w:t>38</w:t>
        </w:r>
      </w:ins>
      <w:ins w:id="7691" w:author="Kiên Lê Trung" w:date="2024-12-25T20:11:00Z" w16du:dateUtc="2024-12-25T13:11:00Z">
        <w:r w:rsidR="00A151F2">
          <w:rPr>
            <w:szCs w:val="24"/>
          </w:rPr>
          <w:fldChar w:fldCharType="end"/>
        </w:r>
      </w:ins>
      <w:ins w:id="7692" w:author="Kiên Lê Trung" w:date="2024-12-25T13:28:00Z" w16du:dateUtc="2024-12-25T06:28:00Z">
        <w:r w:rsidR="00D16C92" w:rsidRPr="00476848">
          <w:rPr>
            <w:szCs w:val="24"/>
            <w:lang w:val="en-US"/>
          </w:rPr>
          <w:t xml:space="preserve"> Biểu đồ tuần tự chức năng ng</w:t>
        </w:r>
      </w:ins>
      <w:ins w:id="7693" w:author="Kiên Lê Trung" w:date="2024-12-25T13:29:00Z" w16du:dateUtc="2024-12-25T06:29:00Z">
        <w:r w:rsidR="00D16C92" w:rsidRPr="00476848">
          <w:rPr>
            <w:szCs w:val="24"/>
            <w:lang w:val="en-US"/>
          </w:rPr>
          <w:t>ười bán xóa sản phẩm</w:t>
        </w:r>
      </w:ins>
      <w:bookmarkEnd w:id="7684"/>
      <w:bookmarkEnd w:id="7685"/>
      <w:bookmarkEnd w:id="7686"/>
    </w:p>
    <w:p w14:paraId="42920A0A" w14:textId="6AAC9E5D" w:rsidR="009E1F98" w:rsidRDefault="009E1F98" w:rsidP="009E1F98">
      <w:pPr>
        <w:pStyle w:val="ListParagraph"/>
        <w:numPr>
          <w:ilvl w:val="0"/>
          <w:numId w:val="207"/>
        </w:numPr>
        <w:ind w:left="709"/>
        <w:rPr>
          <w:ins w:id="7694" w:author="Kiên Lê Trung" w:date="2024-12-26T02:38:00Z" w16du:dateUtc="2024-12-25T19:38:00Z"/>
          <w:rFonts w:ascii="Times New Roman" w:hAnsi="Times New Roman" w:cs="Times New Roman"/>
          <w:sz w:val="24"/>
          <w:szCs w:val="24"/>
          <w:lang w:val="en-US"/>
        </w:rPr>
      </w:pPr>
      <w:ins w:id="7695" w:author="Kiên Lê Trung" w:date="2024-12-26T02:37:00Z" w16du:dateUtc="2024-12-25T19:37:00Z">
        <w:r w:rsidRPr="009E1F98">
          <w:rPr>
            <w:rFonts w:ascii="Times New Roman" w:hAnsi="Times New Roman" w:cs="Times New Roman"/>
            <w:sz w:val="24"/>
            <w:szCs w:val="24"/>
            <w:lang w:val="en-US"/>
            <w:rPrChange w:id="7696" w:author="Kiên Lê Trung" w:date="2024-12-26T02:38:00Z" w16du:dateUtc="2024-12-25T19:38:00Z">
              <w:rPr>
                <w:lang w:val="en-US"/>
              </w:rPr>
            </w:rPrChange>
          </w:rPr>
          <w:t>Biểu đồ tuần tự chức năng “ Thêm item cho sản phẩm”</w:t>
        </w:r>
      </w:ins>
    </w:p>
    <w:p w14:paraId="53B730EF" w14:textId="2BC66D14" w:rsidR="009E1F98" w:rsidRDefault="00582B8E" w:rsidP="009E1F98">
      <w:pPr>
        <w:pStyle w:val="ListParagraph"/>
        <w:ind w:left="709"/>
        <w:rPr>
          <w:ins w:id="7697" w:author="Kiên Lê Trung" w:date="2024-12-26T02:37:00Z" w16du:dateUtc="2024-12-25T19:37:00Z"/>
          <w:rFonts w:ascii="Times New Roman" w:hAnsi="Times New Roman" w:cs="Times New Roman"/>
          <w:sz w:val="24"/>
          <w:szCs w:val="24"/>
          <w:lang w:val="en-US"/>
        </w:rPr>
        <w:pPrChange w:id="7698" w:author="Kiên Lê Trung" w:date="2024-12-26T02:38:00Z" w16du:dateUtc="2024-12-25T19:38:00Z">
          <w:pPr>
            <w:pStyle w:val="ListParagraph"/>
            <w:numPr>
              <w:numId w:val="207"/>
            </w:numPr>
            <w:ind w:left="1440" w:hanging="360"/>
          </w:pPr>
        </w:pPrChange>
      </w:pPr>
      <w:ins w:id="7699" w:author="Kiên Lê Trung" w:date="2024-12-26T02:38:00Z" w16du:dateUtc="2024-12-25T19:38:00Z">
        <w:r>
          <w:rPr>
            <w:noProof/>
          </w:rPr>
          <w:drawing>
            <wp:inline distT="0" distB="0" distL="0" distR="0" wp14:anchorId="765370E7" wp14:editId="3BD8F953">
              <wp:extent cx="5733415" cy="3245485"/>
              <wp:effectExtent l="0" t="0" r="635" b="0"/>
              <wp:docPr id="40662433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24335" name="Picture 1" descr="A diagram of a diagram&#10;&#10;Description automatically generated"/>
                      <pic:cNvPicPr/>
                    </pic:nvPicPr>
                    <pic:blipFill>
                      <a:blip r:embed="rId104"/>
                      <a:stretch>
                        <a:fillRect/>
                      </a:stretch>
                    </pic:blipFill>
                    <pic:spPr>
                      <a:xfrm>
                        <a:off x="0" y="0"/>
                        <a:ext cx="5733415" cy="3245485"/>
                      </a:xfrm>
                      <a:prstGeom prst="rect">
                        <a:avLst/>
                      </a:prstGeom>
                    </pic:spPr>
                  </pic:pic>
                </a:graphicData>
              </a:graphic>
            </wp:inline>
          </w:drawing>
        </w:r>
      </w:ins>
    </w:p>
    <w:p w14:paraId="2FAC05B3" w14:textId="5C7A3BD9" w:rsidR="00FF6F99" w:rsidRPr="00E96B13" w:rsidRDefault="00FF6F99" w:rsidP="00FF6F99">
      <w:pPr>
        <w:pStyle w:val="Caption"/>
        <w:rPr>
          <w:ins w:id="7700" w:author="Kiên Lê Trung" w:date="2024-12-26T02:37:00Z" w16du:dateUtc="2024-12-25T19:37:00Z"/>
          <w:rFonts w:cs="Times New Roman"/>
          <w:szCs w:val="24"/>
          <w:lang w:val="en-US"/>
        </w:rPr>
        <w:pPrChange w:id="7701" w:author="Kiên Lê Trung" w:date="2024-12-26T02:39:00Z" w16du:dateUtc="2024-12-25T19:39:00Z">
          <w:pPr>
            <w:pStyle w:val="ListParagraph"/>
            <w:numPr>
              <w:numId w:val="207"/>
            </w:numPr>
            <w:ind w:left="1440" w:hanging="360"/>
          </w:pPr>
        </w:pPrChange>
      </w:pPr>
      <w:ins w:id="7702" w:author="Kiên Lê Trung" w:date="2024-12-26T02:39:00Z" w16du:dateUtc="2024-12-25T19:39:00Z">
        <w:r>
          <w:t xml:space="preserve">Hình </w:t>
        </w:r>
      </w:ins>
      <w:ins w:id="7703" w:author="Kiên Lê Trung" w:date="2024-12-26T02:40:00Z" w16du:dateUtc="2024-12-25T19:40:00Z">
        <w:r>
          <w:fldChar w:fldCharType="begin"/>
        </w:r>
        <w:r>
          <w:instrText xml:space="preserve"> STYLEREF 1 \s </w:instrText>
        </w:r>
      </w:ins>
      <w:r>
        <w:fldChar w:fldCharType="separate"/>
      </w:r>
      <w:r>
        <w:rPr>
          <w:noProof/>
        </w:rPr>
        <w:t>2</w:t>
      </w:r>
      <w:ins w:id="7704" w:author="Kiên Lê Trung" w:date="2024-12-26T02:40:00Z" w16du:dateUtc="2024-12-25T19:40:00Z">
        <w:r>
          <w:fldChar w:fldCharType="end"/>
        </w:r>
        <w:r>
          <w:t>.</w:t>
        </w:r>
        <w:r>
          <w:fldChar w:fldCharType="begin"/>
        </w:r>
        <w:r>
          <w:instrText xml:space="preserve"> SEQ Hình \* ARABIC \s 1 </w:instrText>
        </w:r>
      </w:ins>
      <w:r>
        <w:fldChar w:fldCharType="separate"/>
      </w:r>
      <w:ins w:id="7705" w:author="Kiên Lê Trung" w:date="2024-12-26T02:40:00Z" w16du:dateUtc="2024-12-25T19:40:00Z">
        <w:r>
          <w:rPr>
            <w:noProof/>
          </w:rPr>
          <w:t>39</w:t>
        </w:r>
        <w:r>
          <w:fldChar w:fldCharType="end"/>
        </w:r>
      </w:ins>
      <w:ins w:id="7706" w:author="Kiên Lê Trung" w:date="2024-12-26T02:39:00Z" w16du:dateUtc="2024-12-25T19:39:00Z">
        <w:r>
          <w:rPr>
            <w:lang w:val="en-US"/>
          </w:rPr>
          <w:t xml:space="preserve"> Biểu đồ tuần tự chức năng thêm item cho sản phẩm</w:t>
        </w:r>
      </w:ins>
    </w:p>
    <w:p w14:paraId="09C56704" w14:textId="33252C92" w:rsidR="009E1F98" w:rsidRDefault="009E1F98" w:rsidP="009E1F98">
      <w:pPr>
        <w:pStyle w:val="ListParagraph"/>
        <w:numPr>
          <w:ilvl w:val="0"/>
          <w:numId w:val="207"/>
        </w:numPr>
        <w:ind w:left="709"/>
        <w:rPr>
          <w:ins w:id="7707" w:author="Kiên Lê Trung" w:date="2024-12-26T02:38:00Z" w16du:dateUtc="2024-12-25T19:38:00Z"/>
          <w:rFonts w:ascii="Times New Roman" w:hAnsi="Times New Roman" w:cs="Times New Roman"/>
          <w:sz w:val="24"/>
          <w:szCs w:val="24"/>
          <w:lang w:val="en-US"/>
        </w:rPr>
      </w:pPr>
      <w:ins w:id="7708" w:author="Kiên Lê Trung" w:date="2024-12-26T02:37:00Z" w16du:dateUtc="2024-12-25T19:37:00Z">
        <w:r w:rsidRPr="009E1F98">
          <w:rPr>
            <w:rFonts w:ascii="Times New Roman" w:hAnsi="Times New Roman" w:cs="Times New Roman"/>
            <w:sz w:val="24"/>
            <w:szCs w:val="24"/>
            <w:lang w:val="en-US"/>
            <w:rPrChange w:id="7709" w:author="Kiên Lê Trung" w:date="2024-12-26T02:38:00Z" w16du:dateUtc="2024-12-25T19:38:00Z">
              <w:rPr>
                <w:lang w:val="en-US"/>
              </w:rPr>
            </w:rPrChange>
          </w:rPr>
          <w:t>Biểu đồ tuần tự chức năng ” Chỉnh sửa item cho sản phẩm”</w:t>
        </w:r>
      </w:ins>
    </w:p>
    <w:p w14:paraId="6678F354" w14:textId="15B76301" w:rsidR="009E1F98" w:rsidRDefault="00B050DB" w:rsidP="009E1F98">
      <w:pPr>
        <w:rPr>
          <w:ins w:id="7710" w:author="Kiên Lê Trung" w:date="2024-12-26T02:37:00Z" w16du:dateUtc="2024-12-25T19:37:00Z"/>
          <w:rFonts w:ascii="Times New Roman" w:hAnsi="Times New Roman" w:cs="Times New Roman"/>
          <w:sz w:val="24"/>
          <w:szCs w:val="24"/>
          <w:lang w:val="en-US"/>
        </w:rPr>
        <w:pPrChange w:id="7711" w:author="Kiên Lê Trung" w:date="2024-12-26T02:38:00Z" w16du:dateUtc="2024-12-25T19:38:00Z">
          <w:pPr>
            <w:pStyle w:val="ListParagraph"/>
            <w:numPr>
              <w:numId w:val="207"/>
            </w:numPr>
            <w:ind w:left="1440" w:hanging="360"/>
          </w:pPr>
        </w:pPrChange>
      </w:pPr>
      <w:ins w:id="7712" w:author="Kiên Lê Trung" w:date="2024-12-26T02:38:00Z" w16du:dateUtc="2024-12-25T19:38:00Z">
        <w:r>
          <w:rPr>
            <w:noProof/>
          </w:rPr>
          <w:drawing>
            <wp:inline distT="0" distB="0" distL="0" distR="0" wp14:anchorId="375DD93B" wp14:editId="275DBA7A">
              <wp:extent cx="5733415" cy="3811905"/>
              <wp:effectExtent l="0" t="0" r="635" b="0"/>
              <wp:docPr id="105656659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66598" name="Picture 1" descr="A diagram of a project&#10;&#10;Description automatically generated"/>
                      <pic:cNvPicPr/>
                    </pic:nvPicPr>
                    <pic:blipFill>
                      <a:blip r:embed="rId105"/>
                      <a:stretch>
                        <a:fillRect/>
                      </a:stretch>
                    </pic:blipFill>
                    <pic:spPr>
                      <a:xfrm>
                        <a:off x="0" y="0"/>
                        <a:ext cx="5733415" cy="3811905"/>
                      </a:xfrm>
                      <a:prstGeom prst="rect">
                        <a:avLst/>
                      </a:prstGeom>
                    </pic:spPr>
                  </pic:pic>
                </a:graphicData>
              </a:graphic>
            </wp:inline>
          </w:drawing>
        </w:r>
      </w:ins>
    </w:p>
    <w:p w14:paraId="33473AED" w14:textId="1021EADB" w:rsidR="00FF6F99" w:rsidRPr="00E96B13" w:rsidRDefault="00FF6F99" w:rsidP="00FF6F99">
      <w:pPr>
        <w:pStyle w:val="Caption"/>
        <w:rPr>
          <w:ins w:id="7713" w:author="Kiên Lê Trung" w:date="2024-12-26T02:37:00Z" w16du:dateUtc="2024-12-25T19:37:00Z"/>
          <w:rFonts w:cs="Times New Roman"/>
          <w:szCs w:val="24"/>
          <w:lang w:val="en-US"/>
        </w:rPr>
        <w:pPrChange w:id="7714" w:author="Kiên Lê Trung" w:date="2024-12-26T02:39:00Z" w16du:dateUtc="2024-12-25T19:39:00Z">
          <w:pPr>
            <w:pStyle w:val="ListParagraph"/>
            <w:numPr>
              <w:numId w:val="207"/>
            </w:numPr>
            <w:ind w:left="1440" w:hanging="360"/>
          </w:pPr>
        </w:pPrChange>
      </w:pPr>
      <w:ins w:id="7715" w:author="Kiên Lê Trung" w:date="2024-12-26T02:39:00Z" w16du:dateUtc="2024-12-25T19:39:00Z">
        <w:r>
          <w:t xml:space="preserve">Hình </w:t>
        </w:r>
      </w:ins>
      <w:ins w:id="7716" w:author="Kiên Lê Trung" w:date="2024-12-26T02:40:00Z" w16du:dateUtc="2024-12-25T19:40:00Z">
        <w:r>
          <w:fldChar w:fldCharType="begin"/>
        </w:r>
        <w:r>
          <w:instrText xml:space="preserve"> STYLEREF 1 \s </w:instrText>
        </w:r>
      </w:ins>
      <w:r>
        <w:fldChar w:fldCharType="separate"/>
      </w:r>
      <w:r>
        <w:rPr>
          <w:noProof/>
        </w:rPr>
        <w:t>2</w:t>
      </w:r>
      <w:ins w:id="7717" w:author="Kiên Lê Trung" w:date="2024-12-26T02:40:00Z" w16du:dateUtc="2024-12-25T19:40:00Z">
        <w:r>
          <w:fldChar w:fldCharType="end"/>
        </w:r>
        <w:r>
          <w:t>.</w:t>
        </w:r>
        <w:r>
          <w:fldChar w:fldCharType="begin"/>
        </w:r>
        <w:r>
          <w:instrText xml:space="preserve"> SEQ Hình \* ARABIC \s 1 </w:instrText>
        </w:r>
      </w:ins>
      <w:r>
        <w:fldChar w:fldCharType="separate"/>
      </w:r>
      <w:ins w:id="7718" w:author="Kiên Lê Trung" w:date="2024-12-26T02:40:00Z" w16du:dateUtc="2024-12-25T19:40:00Z">
        <w:r>
          <w:rPr>
            <w:noProof/>
          </w:rPr>
          <w:t>40</w:t>
        </w:r>
        <w:r>
          <w:fldChar w:fldCharType="end"/>
        </w:r>
      </w:ins>
      <w:ins w:id="7719" w:author="Kiên Lê Trung" w:date="2024-12-26T02:39:00Z" w16du:dateUtc="2024-12-25T19:39:00Z">
        <w:r>
          <w:rPr>
            <w:lang w:val="en-US"/>
          </w:rPr>
          <w:t xml:space="preserve"> Biểu đồ tuần tự chức năng sửa item cho sản phẩm</w:t>
        </w:r>
      </w:ins>
    </w:p>
    <w:p w14:paraId="6E98E6EC" w14:textId="46F9A002" w:rsidR="009E1F98" w:rsidRDefault="009E1F98" w:rsidP="009E1F98">
      <w:pPr>
        <w:pStyle w:val="ListParagraph"/>
        <w:numPr>
          <w:ilvl w:val="0"/>
          <w:numId w:val="207"/>
        </w:numPr>
        <w:ind w:left="709"/>
        <w:rPr>
          <w:ins w:id="7720" w:author="Kiên Lê Trung" w:date="2024-12-26T02:38:00Z" w16du:dateUtc="2024-12-25T19:38:00Z"/>
          <w:rFonts w:ascii="Times New Roman" w:hAnsi="Times New Roman" w:cs="Times New Roman"/>
          <w:sz w:val="24"/>
          <w:szCs w:val="24"/>
          <w:lang w:val="en-US"/>
        </w:rPr>
        <w:pPrChange w:id="7721" w:author="Kiên Lê Trung" w:date="2024-12-26T02:38:00Z" w16du:dateUtc="2024-12-25T19:38:00Z">
          <w:pPr>
            <w:spacing w:before="100"/>
            <w:ind w:left="600"/>
          </w:pPr>
        </w:pPrChange>
      </w:pPr>
      <w:ins w:id="7722" w:author="Kiên Lê Trung" w:date="2024-12-26T02:37:00Z" w16du:dateUtc="2024-12-25T19:37:00Z">
        <w:r w:rsidRPr="009E1F98">
          <w:rPr>
            <w:rFonts w:ascii="Times New Roman" w:hAnsi="Times New Roman" w:cs="Times New Roman"/>
            <w:sz w:val="24"/>
            <w:szCs w:val="24"/>
            <w:lang w:val="en-US"/>
            <w:rPrChange w:id="7723" w:author="Kiên Lê Trung" w:date="2024-12-26T02:38:00Z" w16du:dateUtc="2024-12-25T19:38:00Z">
              <w:rPr>
                <w:lang w:val="en-US"/>
              </w:rPr>
            </w:rPrChange>
          </w:rPr>
          <w:t>Biểu đồ tu</w:t>
        </w:r>
      </w:ins>
      <w:ins w:id="7724" w:author="Kiên Lê Trung" w:date="2024-12-26T02:38:00Z" w16du:dateUtc="2024-12-25T19:38:00Z">
        <w:r w:rsidRPr="009E1F98">
          <w:rPr>
            <w:rFonts w:ascii="Times New Roman" w:hAnsi="Times New Roman" w:cs="Times New Roman"/>
            <w:sz w:val="24"/>
            <w:szCs w:val="24"/>
            <w:lang w:val="en-US"/>
            <w:rPrChange w:id="7725" w:author="Kiên Lê Trung" w:date="2024-12-26T02:38:00Z" w16du:dateUtc="2024-12-25T19:38:00Z">
              <w:rPr>
                <w:lang w:val="en-US"/>
              </w:rPr>
            </w:rPrChange>
          </w:rPr>
          <w:t>ần tự chức năng “ Xóa item cho sản phẩm”</w:t>
        </w:r>
      </w:ins>
    </w:p>
    <w:p w14:paraId="22D1C439" w14:textId="1D1E5DA0" w:rsidR="00B050DB" w:rsidRDefault="00FF6F99" w:rsidP="00B050DB">
      <w:pPr>
        <w:pStyle w:val="ListParagraph"/>
        <w:ind w:left="709"/>
        <w:rPr>
          <w:ins w:id="7726" w:author="Kiên Lê Trung" w:date="2024-12-26T02:39:00Z" w16du:dateUtc="2024-12-25T19:39:00Z"/>
          <w:rFonts w:ascii="Times New Roman" w:hAnsi="Times New Roman" w:cs="Times New Roman"/>
          <w:sz w:val="24"/>
          <w:szCs w:val="24"/>
          <w:lang w:val="en-US"/>
        </w:rPr>
        <w:pPrChange w:id="7727" w:author="Kiên Lê Trung" w:date="2024-12-26T02:38:00Z" w16du:dateUtc="2024-12-25T19:38:00Z">
          <w:pPr>
            <w:spacing w:before="100"/>
            <w:ind w:left="600"/>
          </w:pPr>
        </w:pPrChange>
      </w:pPr>
      <w:ins w:id="7728" w:author="Kiên Lê Trung" w:date="2024-12-26T02:39:00Z" w16du:dateUtc="2024-12-25T19:39:00Z">
        <w:r>
          <w:rPr>
            <w:noProof/>
          </w:rPr>
          <w:drawing>
            <wp:inline distT="0" distB="0" distL="0" distR="0" wp14:anchorId="30FA8596" wp14:editId="7E3E0715">
              <wp:extent cx="5733415" cy="2785110"/>
              <wp:effectExtent l="0" t="0" r="635" b="0"/>
              <wp:docPr id="545546493"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46493" name="Picture 1" descr="A diagram of a machine&#10;&#10;Description automatically generated"/>
                      <pic:cNvPicPr/>
                    </pic:nvPicPr>
                    <pic:blipFill>
                      <a:blip r:embed="rId102"/>
                      <a:stretch>
                        <a:fillRect/>
                      </a:stretch>
                    </pic:blipFill>
                    <pic:spPr>
                      <a:xfrm>
                        <a:off x="0" y="0"/>
                        <a:ext cx="5733415" cy="2785110"/>
                      </a:xfrm>
                      <a:prstGeom prst="rect">
                        <a:avLst/>
                      </a:prstGeom>
                    </pic:spPr>
                  </pic:pic>
                </a:graphicData>
              </a:graphic>
            </wp:inline>
          </w:drawing>
        </w:r>
      </w:ins>
    </w:p>
    <w:p w14:paraId="3EE32616" w14:textId="107C8854" w:rsidR="00FF6F99" w:rsidRPr="00FF6F99" w:rsidRDefault="00FF6F99" w:rsidP="00FF6F99">
      <w:pPr>
        <w:pStyle w:val="Caption"/>
        <w:rPr>
          <w:rFonts w:cs="Times New Roman"/>
          <w:szCs w:val="24"/>
          <w:lang w:val="en-US"/>
          <w:rPrChange w:id="7729" w:author="Kiên Lê Trung" w:date="2024-12-26T02:40:00Z" w16du:dateUtc="2024-12-25T19:40:00Z">
            <w:rPr>
              <w:b/>
              <w:sz w:val="26"/>
              <w:szCs w:val="26"/>
            </w:rPr>
          </w:rPrChange>
        </w:rPr>
        <w:pPrChange w:id="7730" w:author="Kiên Lê Trung" w:date="2024-12-26T02:40:00Z" w16du:dateUtc="2024-12-25T19:40:00Z">
          <w:pPr>
            <w:spacing w:before="100"/>
            <w:ind w:left="600"/>
          </w:pPr>
        </w:pPrChange>
      </w:pPr>
      <w:ins w:id="7731" w:author="Kiên Lê Trung" w:date="2024-12-26T02:40:00Z" w16du:dateUtc="2024-12-25T19:40:00Z">
        <w:r>
          <w:t xml:space="preserve">Hình </w:t>
        </w:r>
        <w:r>
          <w:fldChar w:fldCharType="begin"/>
        </w:r>
        <w:r>
          <w:instrText xml:space="preserve"> STYLEREF 1 \s </w:instrText>
        </w:r>
      </w:ins>
      <w:r>
        <w:fldChar w:fldCharType="separate"/>
      </w:r>
      <w:r>
        <w:rPr>
          <w:noProof/>
        </w:rPr>
        <w:t>2</w:t>
      </w:r>
      <w:ins w:id="7732" w:author="Kiên Lê Trung" w:date="2024-12-26T02:40:00Z" w16du:dateUtc="2024-12-25T19:40:00Z">
        <w:r>
          <w:fldChar w:fldCharType="end"/>
        </w:r>
        <w:r>
          <w:t>.</w:t>
        </w:r>
        <w:r>
          <w:fldChar w:fldCharType="begin"/>
        </w:r>
        <w:r>
          <w:instrText xml:space="preserve"> SEQ Hình \* ARABIC \s 1 </w:instrText>
        </w:r>
      </w:ins>
      <w:r>
        <w:fldChar w:fldCharType="separate"/>
      </w:r>
      <w:ins w:id="7733" w:author="Kiên Lê Trung" w:date="2024-12-26T02:40:00Z" w16du:dateUtc="2024-12-25T19:40:00Z">
        <w:r>
          <w:rPr>
            <w:noProof/>
          </w:rPr>
          <w:t>41</w:t>
        </w:r>
        <w:r>
          <w:fldChar w:fldCharType="end"/>
        </w:r>
        <w:r>
          <w:rPr>
            <w:lang w:val="en-US"/>
          </w:rPr>
          <w:t xml:space="preserve"> Biểu đồ tuần tự chức năng </w:t>
        </w:r>
        <w:r w:rsidR="005E0911">
          <w:rPr>
            <w:lang w:val="en-US"/>
          </w:rPr>
          <w:t>xóa item cho sản phẩm</w:t>
        </w:r>
      </w:ins>
    </w:p>
    <w:p w14:paraId="3C806F0D" w14:textId="55548539" w:rsidR="002C3FD0" w:rsidRPr="00476848" w:rsidRDefault="002C3FD0" w:rsidP="00C60A20">
      <w:pPr>
        <w:pStyle w:val="ListParagraph"/>
        <w:numPr>
          <w:ilvl w:val="0"/>
          <w:numId w:val="207"/>
        </w:numPr>
        <w:ind w:left="709"/>
        <w:rPr>
          <w:rFonts w:cs="Times New Roman"/>
          <w:sz w:val="24"/>
          <w:szCs w:val="24"/>
          <w:lang w:val="vi-VN"/>
          <w:rPrChange w:id="7734" w:author="Kiên Lê Trung" w:date="2024-12-25T13:56:00Z" w16du:dateUtc="2024-12-25T06:56:00Z">
            <w:rPr>
              <w:rFonts w:cs="Times New Roman"/>
              <w:sz w:val="26"/>
              <w:szCs w:val="26"/>
              <w:lang w:val="vi-VN"/>
            </w:rPr>
          </w:rPrChange>
        </w:rPr>
      </w:pPr>
      <w:r w:rsidRPr="00476848">
        <w:rPr>
          <w:rFonts w:ascii="Times New Roman" w:hAnsi="Times New Roman" w:cs="Times New Roman"/>
          <w:sz w:val="24"/>
          <w:szCs w:val="24"/>
          <w:rPrChange w:id="7735" w:author="Kiên Lê Trung" w:date="2024-12-25T13:56:00Z" w16du:dateUtc="2024-12-25T06:56:00Z">
            <w:rPr>
              <w:rFonts w:ascii="Times New Roman" w:hAnsi="Times New Roman" w:cs="Times New Roman"/>
              <w:sz w:val="26"/>
              <w:szCs w:val="26"/>
            </w:rPr>
          </w:rPrChange>
        </w:rPr>
        <w:t>Biểu</w:t>
      </w:r>
      <w:r w:rsidRPr="00476848">
        <w:rPr>
          <w:rFonts w:ascii="Times New Roman" w:hAnsi="Times New Roman" w:cs="Times New Roman"/>
          <w:sz w:val="24"/>
          <w:szCs w:val="24"/>
          <w:lang w:val="vi-VN"/>
          <w:rPrChange w:id="7736" w:author="Kiên Lê Trung" w:date="2024-12-25T13:56:00Z" w16du:dateUtc="2024-12-25T06:56:00Z">
            <w:rPr>
              <w:rFonts w:ascii="Times New Roman" w:hAnsi="Times New Roman" w:cs="Times New Roman"/>
              <w:sz w:val="26"/>
              <w:szCs w:val="26"/>
              <w:lang w:val="vi-VN"/>
            </w:rPr>
          </w:rPrChange>
        </w:rPr>
        <w:t xml:space="preserve"> đồ tuần tự chức năng ” </w:t>
      </w:r>
      <w:r w:rsidRPr="00476848">
        <w:rPr>
          <w:rFonts w:ascii="Times New Roman" w:hAnsi="Times New Roman" w:cs="Times New Roman"/>
          <w:b/>
          <w:sz w:val="24"/>
          <w:szCs w:val="24"/>
          <w:rPrChange w:id="7737" w:author="Kiên Lê Trung" w:date="2024-12-25T13:56:00Z" w16du:dateUtc="2024-12-25T06:56:00Z">
            <w:rPr>
              <w:rFonts w:ascii="Times New Roman" w:hAnsi="Times New Roman" w:cs="Times New Roman"/>
              <w:b/>
              <w:sz w:val="26"/>
              <w:szCs w:val="26"/>
            </w:rPr>
          </w:rPrChange>
        </w:rPr>
        <w:t xml:space="preserve">Nhập hàng tồn </w:t>
      </w:r>
      <w:r w:rsidRPr="00476848" w:rsidDel="002C3FD0">
        <w:rPr>
          <w:rFonts w:ascii="Times New Roman" w:hAnsi="Times New Roman" w:cs="Times New Roman"/>
          <w:b/>
          <w:sz w:val="24"/>
          <w:szCs w:val="24"/>
          <w:rPrChange w:id="7738" w:author="Kiên Lê Trung" w:date="2024-12-25T13:56:00Z" w16du:dateUtc="2024-12-25T06:56:00Z">
            <w:rPr>
              <w:rFonts w:ascii="Times New Roman" w:hAnsi="Times New Roman" w:cs="Times New Roman"/>
              <w:b/>
              <w:sz w:val="26"/>
              <w:szCs w:val="26"/>
            </w:rPr>
          </w:rPrChange>
        </w:rPr>
        <w:t>kho</w:t>
      </w:r>
      <w:r w:rsidRPr="00476848">
        <w:rPr>
          <w:rFonts w:ascii="Times New Roman" w:hAnsi="Times New Roman" w:cs="Times New Roman"/>
          <w:sz w:val="24"/>
          <w:szCs w:val="24"/>
          <w:lang w:val="vi-VN"/>
          <w:rPrChange w:id="7739" w:author="Kiên Lê Trung" w:date="2024-12-25T13:56:00Z" w16du:dateUtc="2024-12-25T06:56:00Z">
            <w:rPr>
              <w:rFonts w:ascii="Times New Roman" w:hAnsi="Times New Roman" w:cs="Times New Roman"/>
              <w:sz w:val="26"/>
              <w:szCs w:val="26"/>
              <w:lang w:val="vi-VN"/>
            </w:rPr>
          </w:rPrChange>
        </w:rPr>
        <w:t>”</w:t>
      </w:r>
    </w:p>
    <w:p w14:paraId="281B37BA" w14:textId="51D5F26B" w:rsidR="007569A2" w:rsidRDefault="002A60AD">
      <w:pPr>
        <w:ind w:left="720"/>
        <w:rPr>
          <w:ins w:id="7740" w:author="Việt Lương" w:date="2024-12-25T16:23:00Z" w16du:dateUtc="2024-12-25T09:23:00Z"/>
          <w:rFonts w:ascii="Times New Roman" w:eastAsia="Times New Roman" w:hAnsi="Times New Roman" w:cs="Times New Roman"/>
          <w:sz w:val="24"/>
          <w:szCs w:val="24"/>
          <w:lang w:val="en-US"/>
        </w:rPr>
      </w:pPr>
      <w:ins w:id="7741" w:author="Việt Lương" w:date="2024-12-25T16:23:00Z" w16du:dateUtc="2024-12-25T09:23:00Z">
        <w:r w:rsidRPr="002A60AD">
          <w:rPr>
            <w:rFonts w:ascii="Times New Roman" w:eastAsia="Times New Roman" w:hAnsi="Times New Roman" w:cs="Times New Roman"/>
            <w:sz w:val="24"/>
            <w:szCs w:val="24"/>
            <w:lang w:val="en-US"/>
          </w:rPr>
          <w:drawing>
            <wp:inline distT="0" distB="0" distL="0" distR="0" wp14:anchorId="17C1E42A" wp14:editId="480253CB">
              <wp:extent cx="5733415" cy="4942840"/>
              <wp:effectExtent l="0" t="0" r="635" b="0"/>
              <wp:docPr id="564163334"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63334" name="Picture 1" descr="A diagram of a project&#10;&#10;Description automatically generated"/>
                      <pic:cNvPicPr/>
                    </pic:nvPicPr>
                    <pic:blipFill>
                      <a:blip r:embed="rId106"/>
                      <a:stretch>
                        <a:fillRect/>
                      </a:stretch>
                    </pic:blipFill>
                    <pic:spPr>
                      <a:xfrm>
                        <a:off x="0" y="0"/>
                        <a:ext cx="5733415" cy="4942840"/>
                      </a:xfrm>
                      <a:prstGeom prst="rect">
                        <a:avLst/>
                      </a:prstGeom>
                    </pic:spPr>
                  </pic:pic>
                </a:graphicData>
              </a:graphic>
            </wp:inline>
          </w:drawing>
        </w:r>
      </w:ins>
    </w:p>
    <w:p w14:paraId="76F104F0" w14:textId="77777777" w:rsidR="00690B6C" w:rsidRPr="00690B6C" w:rsidRDefault="00690B6C">
      <w:pPr>
        <w:ind w:left="720"/>
        <w:rPr>
          <w:rFonts w:ascii="Times New Roman" w:eastAsia="Times New Roman" w:hAnsi="Times New Roman" w:cs="Times New Roman"/>
          <w:sz w:val="24"/>
          <w:szCs w:val="24"/>
          <w:lang w:val="en-US"/>
          <w:rPrChange w:id="7742" w:author="Việt Lương" w:date="2024-12-25T16:23:00Z" w16du:dateUtc="2024-12-25T09:23:00Z">
            <w:rPr>
              <w:rFonts w:ascii="Times New Roman" w:eastAsia="Times New Roman" w:hAnsi="Times New Roman" w:cs="Times New Roman"/>
              <w:sz w:val="26"/>
              <w:szCs w:val="26"/>
            </w:rPr>
          </w:rPrChange>
        </w:rPr>
      </w:pPr>
    </w:p>
    <w:p w14:paraId="20876B09" w14:textId="5284A339" w:rsidR="007569A2" w:rsidRPr="00476848" w:rsidRDefault="00CE686F" w:rsidP="00D16C92">
      <w:pPr>
        <w:pStyle w:val="Caption"/>
        <w:rPr>
          <w:b/>
          <w:szCs w:val="24"/>
          <w:lang w:val="en-US"/>
          <w:rPrChange w:id="7743" w:author="Kiên Lê Trung" w:date="2024-12-25T13:56:00Z" w16du:dateUtc="2024-12-25T06:56:00Z">
            <w:rPr>
              <w:b/>
              <w:sz w:val="8"/>
              <w:szCs w:val="8"/>
            </w:rPr>
          </w:rPrChange>
        </w:rPr>
        <w:pPrChange w:id="7744" w:author="Kiên Lê Trung" w:date="2024-12-25T13:29:00Z" w16du:dateUtc="2024-12-25T06:29:00Z">
          <w:pPr>
            <w:spacing w:after="240"/>
          </w:pPr>
        </w:pPrChange>
      </w:pPr>
      <w:r w:rsidRPr="00476848">
        <w:rPr>
          <w:b/>
          <w:szCs w:val="24"/>
          <w:rPrChange w:id="7745" w:author="Kiên Lê Trung" w:date="2024-12-25T13:56:00Z" w16du:dateUtc="2024-12-25T06:56:00Z">
            <w:rPr>
              <w:b/>
              <w:sz w:val="8"/>
              <w:szCs w:val="8"/>
            </w:rPr>
          </w:rPrChange>
        </w:rPr>
        <w:t xml:space="preserve"> </w:t>
      </w:r>
      <w:del w:id="7746" w:author="Kiên Lê Trung" w:date="2024-12-25T13:29:00Z" w16du:dateUtc="2024-12-25T06:29:00Z">
        <w:r w:rsidRPr="00476848" w:rsidDel="00D16C92">
          <w:rPr>
            <w:b/>
            <w:noProof/>
            <w:szCs w:val="24"/>
            <w:rPrChange w:id="7747" w:author="Kiên Lê Trung" w:date="2024-12-25T13:56:00Z" w16du:dateUtc="2024-12-25T06:56:00Z">
              <w:rPr>
                <w:b/>
                <w:noProof/>
                <w:sz w:val="8"/>
                <w:szCs w:val="8"/>
              </w:rPr>
            </w:rPrChange>
          </w:rPr>
          <w:drawing>
            <wp:inline distT="114300" distB="114300" distL="114300" distR="114300" wp14:anchorId="1C613D46" wp14:editId="03FC6868">
              <wp:extent cx="5731200" cy="3022600"/>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7"/>
                      <a:srcRect/>
                      <a:stretch>
                        <a:fillRect/>
                      </a:stretch>
                    </pic:blipFill>
                    <pic:spPr>
                      <a:xfrm>
                        <a:off x="0" y="0"/>
                        <a:ext cx="5731200" cy="3022600"/>
                      </a:xfrm>
                      <a:prstGeom prst="rect">
                        <a:avLst/>
                      </a:prstGeom>
                      <a:ln/>
                    </pic:spPr>
                  </pic:pic>
                </a:graphicData>
              </a:graphic>
            </wp:inline>
          </w:drawing>
        </w:r>
      </w:del>
      <w:bookmarkStart w:id="7748" w:name="_Toc186027560"/>
      <w:bookmarkStart w:id="7749" w:name="_Toc186027719"/>
      <w:bookmarkStart w:id="7750" w:name="_Toc186028075"/>
      <w:ins w:id="7751" w:author="Kiên Lê Trung" w:date="2024-12-25T13:29:00Z" w16du:dateUtc="2024-12-25T06:29:00Z">
        <w:r w:rsidR="00D16C92" w:rsidRPr="00476848">
          <w:rPr>
            <w:szCs w:val="24"/>
          </w:rPr>
          <w:t xml:space="preserve">Hình </w:t>
        </w:r>
      </w:ins>
      <w:ins w:id="7752" w:author="Kiên Lê Trung" w:date="2024-12-25T20:11:00Z" w16du:dateUtc="2024-12-25T13:11:00Z">
        <w:r w:rsidR="00A151F2">
          <w:rPr>
            <w:szCs w:val="24"/>
          </w:rPr>
          <w:fldChar w:fldCharType="begin"/>
        </w:r>
        <w:r w:rsidR="00A151F2">
          <w:rPr>
            <w:szCs w:val="24"/>
          </w:rPr>
          <w:instrText xml:space="preserve"> STYLEREF 1 \s </w:instrText>
        </w:r>
      </w:ins>
      <w:r w:rsidR="00A151F2">
        <w:rPr>
          <w:szCs w:val="24"/>
        </w:rPr>
        <w:fldChar w:fldCharType="separate"/>
      </w:r>
      <w:r w:rsidR="00A151F2">
        <w:rPr>
          <w:noProof/>
          <w:szCs w:val="24"/>
        </w:rPr>
        <w:t>2</w:t>
      </w:r>
      <w:ins w:id="7753" w:author="Kiên Lê Trung" w:date="2024-12-25T20:11:00Z" w16du:dateUtc="2024-12-25T13:11:00Z">
        <w:r w:rsidR="00A151F2">
          <w:rPr>
            <w:szCs w:val="24"/>
          </w:rPr>
          <w:fldChar w:fldCharType="end"/>
        </w:r>
        <w:r w:rsidR="00A151F2">
          <w:rPr>
            <w:szCs w:val="24"/>
          </w:rPr>
          <w:t>.</w:t>
        </w:r>
        <w:r w:rsidR="00A151F2">
          <w:rPr>
            <w:szCs w:val="24"/>
          </w:rPr>
          <w:fldChar w:fldCharType="begin"/>
        </w:r>
        <w:r w:rsidR="00A151F2">
          <w:rPr>
            <w:szCs w:val="24"/>
          </w:rPr>
          <w:instrText xml:space="preserve"> SEQ Hình \* ARABIC \s 1 </w:instrText>
        </w:r>
      </w:ins>
      <w:r w:rsidR="00A151F2">
        <w:rPr>
          <w:szCs w:val="24"/>
        </w:rPr>
        <w:fldChar w:fldCharType="separate"/>
      </w:r>
      <w:ins w:id="7754" w:author="Kiên Lê Trung" w:date="2024-12-26T02:40:00Z" w16du:dateUtc="2024-12-25T19:40:00Z">
        <w:r w:rsidR="00FF6F99">
          <w:rPr>
            <w:noProof/>
            <w:szCs w:val="24"/>
          </w:rPr>
          <w:t>42</w:t>
        </w:r>
      </w:ins>
      <w:ins w:id="7755" w:author="Kiên Lê Trung" w:date="2024-12-25T20:11:00Z" w16du:dateUtc="2024-12-25T13:11:00Z">
        <w:r w:rsidR="00A151F2">
          <w:rPr>
            <w:szCs w:val="24"/>
          </w:rPr>
          <w:fldChar w:fldCharType="end"/>
        </w:r>
      </w:ins>
      <w:ins w:id="7756" w:author="Kiên Lê Trung" w:date="2024-12-25T13:29:00Z" w16du:dateUtc="2024-12-25T06:29:00Z">
        <w:r w:rsidR="00D16C92" w:rsidRPr="00476848">
          <w:rPr>
            <w:szCs w:val="24"/>
            <w:lang w:val="en-US"/>
          </w:rPr>
          <w:t xml:space="preserve"> Biểu đồ tuần tự chức năng người bán nhập hàng tồn kho</w:t>
        </w:r>
        <w:bookmarkEnd w:id="7748"/>
        <w:bookmarkEnd w:id="7749"/>
        <w:bookmarkEnd w:id="7750"/>
        <w:r w:rsidR="00D16C92" w:rsidRPr="00476848">
          <w:rPr>
            <w:szCs w:val="24"/>
            <w:lang w:val="en-US"/>
          </w:rPr>
          <w:t xml:space="preserve"> </w:t>
        </w:r>
      </w:ins>
    </w:p>
    <w:p w14:paraId="2E500C74" w14:textId="77777777" w:rsidR="007569A2" w:rsidRDefault="007569A2"/>
    <w:p w14:paraId="74CD1D1F" w14:textId="77777777" w:rsidR="007569A2" w:rsidRDefault="007569A2"/>
    <w:p w14:paraId="1C5BEDD8" w14:textId="77777777" w:rsidR="007569A2" w:rsidRDefault="007569A2"/>
    <w:p w14:paraId="02915484" w14:textId="77777777" w:rsidR="007569A2" w:rsidRDefault="007569A2"/>
    <w:p w14:paraId="03B94F49" w14:textId="77777777" w:rsidR="007569A2" w:rsidRDefault="007569A2"/>
    <w:p w14:paraId="0C7F6A34" w14:textId="77777777" w:rsidR="007569A2" w:rsidRDefault="00CE686F">
      <w:pPr>
        <w:pStyle w:val="Heading3"/>
      </w:pPr>
      <w:bookmarkStart w:id="7757" w:name="_Toc185954686"/>
      <w:bookmarkStart w:id="7758" w:name="_Toc185955160"/>
      <w:bookmarkStart w:id="7759" w:name="_Toc186021586"/>
      <w:r>
        <w:t>2.2.2 Biểu đồ lớp thiết kế</w:t>
      </w:r>
      <w:bookmarkEnd w:id="7757"/>
      <w:bookmarkEnd w:id="7758"/>
      <w:bookmarkEnd w:id="7759"/>
      <w:r>
        <w:t xml:space="preserve"> </w:t>
      </w:r>
    </w:p>
    <w:p w14:paraId="6D846F5D" w14:textId="77777777" w:rsidR="007569A2" w:rsidRDefault="007569A2">
      <w:pPr>
        <w:rPr>
          <w:rFonts w:ascii="Times New Roman" w:eastAsia="Times New Roman" w:hAnsi="Times New Roman" w:cs="Times New Roman"/>
          <w:sz w:val="24"/>
          <w:szCs w:val="24"/>
        </w:rPr>
      </w:pPr>
    </w:p>
    <w:p w14:paraId="62F015AF" w14:textId="77777777" w:rsidR="007569A2" w:rsidRDefault="007569A2">
      <w:pPr>
        <w:rPr>
          <w:rFonts w:ascii="Times New Roman" w:eastAsia="Times New Roman" w:hAnsi="Times New Roman" w:cs="Times New Roman"/>
          <w:sz w:val="24"/>
          <w:szCs w:val="24"/>
        </w:rPr>
      </w:pPr>
    </w:p>
    <w:p w14:paraId="1B15DD1D" w14:textId="0C1C96F1" w:rsidR="007569A2" w:rsidRDefault="00FA558A">
      <w:pPr>
        <w:rPr>
          <w:ins w:id="7760" w:author="Kiên Lê Trung" w:date="2024-12-25T13:29:00Z" w16du:dateUtc="2024-12-25T06:29:00Z"/>
          <w:rFonts w:ascii="Times New Roman" w:eastAsia="Times New Roman" w:hAnsi="Times New Roman" w:cs="Times New Roman"/>
          <w:sz w:val="24"/>
          <w:szCs w:val="24"/>
          <w:lang w:val="en-US"/>
        </w:rPr>
      </w:pPr>
      <w:del w:id="7761" w:author="Việt Lương" w:date="2024-12-25T16:25:00Z" w16du:dateUtc="2024-12-25T09:25:00Z">
        <w:r w:rsidRPr="00FA558A">
          <w:rPr>
            <w:rFonts w:ascii="Times New Roman" w:eastAsia="Times New Roman" w:hAnsi="Times New Roman" w:cs="Times New Roman"/>
            <w:noProof/>
            <w:sz w:val="24"/>
            <w:szCs w:val="24"/>
          </w:rPr>
          <w:drawing>
            <wp:inline distT="0" distB="0" distL="0" distR="0" wp14:anchorId="557DC26B" wp14:editId="62C2C91D">
              <wp:extent cx="5733415" cy="3702685"/>
              <wp:effectExtent l="0" t="0" r="635" b="0"/>
              <wp:docPr id="492768964" name="Picture 1" descr="A computer screen 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68964" name="Picture 1" descr="A computer screen shot of a computer flowchart&#10;&#10;Description automatically generated"/>
                      <pic:cNvPicPr/>
                    </pic:nvPicPr>
                    <pic:blipFill>
                      <a:blip r:embed="rId108"/>
                      <a:stretch>
                        <a:fillRect/>
                      </a:stretch>
                    </pic:blipFill>
                    <pic:spPr>
                      <a:xfrm>
                        <a:off x="0" y="0"/>
                        <a:ext cx="5733415" cy="3702685"/>
                      </a:xfrm>
                      <a:prstGeom prst="rect">
                        <a:avLst/>
                      </a:prstGeom>
                    </pic:spPr>
                  </pic:pic>
                </a:graphicData>
              </a:graphic>
            </wp:inline>
          </w:drawing>
        </w:r>
      </w:del>
      <w:ins w:id="7762" w:author="Việt Lương" w:date="2024-12-25T16:25:00Z" w16du:dateUtc="2024-12-25T09:25:00Z">
        <w:r w:rsidR="00F11340" w:rsidRPr="00F11340">
          <w:rPr>
            <w:noProof/>
          </w:rPr>
          <w:t xml:space="preserve"> </w:t>
        </w:r>
        <w:r w:rsidR="00F11340" w:rsidRPr="00F11340">
          <w:rPr>
            <w:rFonts w:ascii="Times New Roman" w:eastAsia="Times New Roman" w:hAnsi="Times New Roman" w:cs="Times New Roman"/>
            <w:sz w:val="24"/>
            <w:szCs w:val="24"/>
            <w:lang w:val="en-US"/>
          </w:rPr>
          <w:drawing>
            <wp:inline distT="0" distB="0" distL="0" distR="0" wp14:anchorId="68D6ECCE" wp14:editId="1077AE4A">
              <wp:extent cx="5733415" cy="4339590"/>
              <wp:effectExtent l="0" t="0" r="635" b="3810"/>
              <wp:docPr id="2008179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79756" name=""/>
                      <pic:cNvPicPr/>
                    </pic:nvPicPr>
                    <pic:blipFill>
                      <a:blip r:embed="rId109"/>
                      <a:stretch>
                        <a:fillRect/>
                      </a:stretch>
                    </pic:blipFill>
                    <pic:spPr>
                      <a:xfrm>
                        <a:off x="0" y="0"/>
                        <a:ext cx="5733415" cy="4339590"/>
                      </a:xfrm>
                      <a:prstGeom prst="rect">
                        <a:avLst/>
                      </a:prstGeom>
                    </pic:spPr>
                  </pic:pic>
                </a:graphicData>
              </a:graphic>
            </wp:inline>
          </w:drawing>
        </w:r>
      </w:ins>
    </w:p>
    <w:p w14:paraId="17412EAE" w14:textId="580A5873" w:rsidR="00D16C92" w:rsidRPr="00D16C92" w:rsidRDefault="00D16C92" w:rsidP="00146533">
      <w:pPr>
        <w:pStyle w:val="Caption"/>
        <w:spacing w:before="240"/>
        <w:rPr>
          <w:rFonts w:eastAsia="Times New Roman" w:cs="Times New Roman"/>
          <w:szCs w:val="24"/>
          <w:lang w:val="en-US"/>
          <w:rPrChange w:id="7763" w:author="Kiên Lê Trung" w:date="2024-12-25T13:29:00Z" w16du:dateUtc="2024-12-25T06:29:00Z">
            <w:rPr>
              <w:rFonts w:ascii="Times New Roman" w:eastAsia="Times New Roman" w:hAnsi="Times New Roman" w:cs="Times New Roman"/>
              <w:sz w:val="24"/>
              <w:szCs w:val="24"/>
            </w:rPr>
          </w:rPrChange>
        </w:rPr>
        <w:pPrChange w:id="7764" w:author="Kiên Lê Trung" w:date="2024-12-25T14:51:00Z" w16du:dateUtc="2024-12-25T07:51:00Z">
          <w:pPr/>
        </w:pPrChange>
      </w:pPr>
      <w:bookmarkStart w:id="7765" w:name="_Toc186027561"/>
      <w:bookmarkStart w:id="7766" w:name="_Toc186027720"/>
      <w:bookmarkStart w:id="7767" w:name="_Toc186028076"/>
      <w:ins w:id="7768" w:author="Kiên Lê Trung" w:date="2024-12-25T13:29:00Z" w16du:dateUtc="2024-12-25T06:29:00Z">
        <w:r>
          <w:t xml:space="preserve">Hình </w:t>
        </w:r>
      </w:ins>
      <w:ins w:id="7769"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7770"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7771" w:author="Kiên Lê Trung" w:date="2024-12-26T02:40:00Z" w16du:dateUtc="2024-12-25T19:40:00Z">
        <w:r w:rsidR="00FF6F99">
          <w:rPr>
            <w:noProof/>
          </w:rPr>
          <w:t>43</w:t>
        </w:r>
      </w:ins>
      <w:ins w:id="7772" w:author="Kiên Lê Trung" w:date="2024-12-25T20:11:00Z" w16du:dateUtc="2024-12-25T13:11:00Z">
        <w:r w:rsidR="00A151F2">
          <w:fldChar w:fldCharType="end"/>
        </w:r>
      </w:ins>
      <w:ins w:id="7773" w:author="Kiên Lê Trung" w:date="2024-12-25T13:29:00Z" w16du:dateUtc="2024-12-25T06:29:00Z">
        <w:r>
          <w:rPr>
            <w:lang w:val="en-US"/>
          </w:rPr>
          <w:t xml:space="preserve"> Biểu đồ lớp thiết kế</w:t>
        </w:r>
        <w:bookmarkEnd w:id="7765"/>
        <w:bookmarkEnd w:id="7766"/>
        <w:bookmarkEnd w:id="7767"/>
        <w:r>
          <w:rPr>
            <w:lang w:val="en-US"/>
          </w:rPr>
          <w:t xml:space="preserve"> </w:t>
        </w:r>
      </w:ins>
    </w:p>
    <w:p w14:paraId="6E681184" w14:textId="77777777" w:rsidR="007569A2" w:rsidRDefault="007569A2">
      <w:pPr>
        <w:rPr>
          <w:rFonts w:ascii="Times New Roman" w:eastAsia="Times New Roman" w:hAnsi="Times New Roman" w:cs="Times New Roman"/>
          <w:sz w:val="24"/>
          <w:szCs w:val="24"/>
        </w:rPr>
      </w:pPr>
    </w:p>
    <w:p w14:paraId="230165FA" w14:textId="77777777" w:rsidR="007569A2" w:rsidRDefault="007569A2">
      <w:pPr>
        <w:rPr>
          <w:rFonts w:ascii="Times New Roman" w:eastAsia="Times New Roman" w:hAnsi="Times New Roman" w:cs="Times New Roman"/>
          <w:sz w:val="24"/>
          <w:szCs w:val="24"/>
        </w:rPr>
      </w:pPr>
    </w:p>
    <w:p w14:paraId="7CB33CA5" w14:textId="77777777" w:rsidR="007569A2" w:rsidRDefault="007569A2">
      <w:pPr>
        <w:rPr>
          <w:rFonts w:ascii="Times New Roman" w:eastAsia="Times New Roman" w:hAnsi="Times New Roman" w:cs="Times New Roman"/>
          <w:sz w:val="24"/>
          <w:szCs w:val="24"/>
        </w:rPr>
      </w:pPr>
    </w:p>
    <w:p w14:paraId="56853C46" w14:textId="77777777" w:rsidR="007569A2" w:rsidRDefault="00CE686F">
      <w:pPr>
        <w:pStyle w:val="Heading3"/>
      </w:pPr>
      <w:bookmarkStart w:id="7774" w:name="_Toc185954687"/>
      <w:bookmarkStart w:id="7775" w:name="_Toc185955161"/>
      <w:bookmarkStart w:id="7776" w:name="_Toc186021587"/>
      <w:r>
        <w:t>2.2.3 Thiết kế cơ sở dữ liệu</w:t>
      </w:r>
      <w:bookmarkEnd w:id="7774"/>
      <w:bookmarkEnd w:id="7775"/>
      <w:bookmarkEnd w:id="7776"/>
      <w:r>
        <w:t xml:space="preserve"> </w:t>
      </w:r>
    </w:p>
    <w:p w14:paraId="17414610" w14:textId="1CD54FD7" w:rsidR="007569A2" w:rsidRDefault="00CE686F">
      <w:pPr>
        <w:rPr>
          <w:rFonts w:ascii="Times New Roman" w:eastAsia="Times New Roman" w:hAnsi="Times New Roman" w:cs="Times New Roman"/>
          <w:sz w:val="24"/>
          <w:szCs w:val="24"/>
        </w:rPr>
      </w:pPr>
      <w:del w:id="7777" w:author="Việt Lương" w:date="2024-12-25T22:11:00Z" w16du:dateUtc="2024-12-25T15:11:00Z">
        <w:r w:rsidDel="002870D6">
          <w:rPr>
            <w:noProof/>
            <w:sz w:val="28"/>
            <w:szCs w:val="28"/>
          </w:rPr>
          <w:drawing>
            <wp:inline distT="114300" distB="114300" distL="114300" distR="114300" wp14:anchorId="0AB21C7B" wp14:editId="1A797634">
              <wp:extent cx="5731200" cy="4025900"/>
              <wp:effectExtent l="0" t="0" r="0" b="0"/>
              <wp:docPr id="24"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10"/>
                      <a:srcRect/>
                      <a:stretch>
                        <a:fillRect/>
                      </a:stretch>
                    </pic:blipFill>
                    <pic:spPr>
                      <a:xfrm>
                        <a:off x="0" y="0"/>
                        <a:ext cx="5731200" cy="4025900"/>
                      </a:xfrm>
                      <a:prstGeom prst="rect">
                        <a:avLst/>
                      </a:prstGeom>
                      <a:ln/>
                    </pic:spPr>
                  </pic:pic>
                </a:graphicData>
              </a:graphic>
            </wp:inline>
          </w:drawing>
        </w:r>
      </w:del>
      <w:ins w:id="7778" w:author="Việt Lương" w:date="2024-12-26T03:12:00Z" w16du:dateUtc="2024-12-25T20:12:00Z">
        <w:r w:rsidR="00E96B13" w:rsidRPr="00E96B13">
          <w:rPr>
            <w:noProof/>
          </w:rPr>
          <w:t xml:space="preserve"> </w:t>
        </w:r>
        <w:r w:rsidR="00E96B13" w:rsidRPr="00E96B13">
          <w:rPr>
            <w:rFonts w:ascii="Times New Roman" w:eastAsia="Times New Roman" w:hAnsi="Times New Roman" w:cs="Times New Roman"/>
            <w:sz w:val="24"/>
            <w:szCs w:val="24"/>
          </w:rPr>
          <w:drawing>
            <wp:inline distT="0" distB="0" distL="0" distR="0" wp14:anchorId="6B5A3EA0" wp14:editId="179EC162">
              <wp:extent cx="5733415" cy="3058795"/>
              <wp:effectExtent l="0" t="0" r="635" b="8255"/>
              <wp:docPr id="110351409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14099" name="Picture 1" descr="A computer screen shot of a computer&#10;&#10;Description automatically generated"/>
                      <pic:cNvPicPr/>
                    </pic:nvPicPr>
                    <pic:blipFill>
                      <a:blip r:embed="rId111"/>
                      <a:stretch>
                        <a:fillRect/>
                      </a:stretch>
                    </pic:blipFill>
                    <pic:spPr>
                      <a:xfrm>
                        <a:off x="0" y="0"/>
                        <a:ext cx="5733415" cy="3058795"/>
                      </a:xfrm>
                      <a:prstGeom prst="rect">
                        <a:avLst/>
                      </a:prstGeom>
                    </pic:spPr>
                  </pic:pic>
                </a:graphicData>
              </a:graphic>
            </wp:inline>
          </w:drawing>
        </w:r>
      </w:ins>
    </w:p>
    <w:p w14:paraId="781DF2CB" w14:textId="20B9C84A" w:rsidR="007569A2" w:rsidRPr="00D16C92" w:rsidRDefault="00D16C92" w:rsidP="00146533">
      <w:pPr>
        <w:pStyle w:val="Caption"/>
        <w:spacing w:before="240"/>
        <w:rPr>
          <w:rFonts w:eastAsia="Times New Roman" w:cs="Times New Roman"/>
          <w:szCs w:val="24"/>
          <w:lang w:val="en-US"/>
          <w:rPrChange w:id="7779" w:author="Kiên Lê Trung" w:date="2024-12-25T13:29:00Z" w16du:dateUtc="2024-12-25T06:29:00Z">
            <w:rPr>
              <w:rFonts w:ascii="Times New Roman" w:eastAsia="Times New Roman" w:hAnsi="Times New Roman" w:cs="Times New Roman"/>
              <w:sz w:val="24"/>
              <w:szCs w:val="24"/>
            </w:rPr>
          </w:rPrChange>
        </w:rPr>
        <w:pPrChange w:id="7780" w:author="Kiên Lê Trung" w:date="2024-12-25T14:51:00Z" w16du:dateUtc="2024-12-25T07:51:00Z">
          <w:pPr/>
        </w:pPrChange>
      </w:pPr>
      <w:bookmarkStart w:id="7781" w:name="_Toc186027562"/>
      <w:bookmarkStart w:id="7782" w:name="_Toc186027721"/>
      <w:bookmarkStart w:id="7783" w:name="_Toc186028077"/>
      <w:ins w:id="7784" w:author="Kiên Lê Trung" w:date="2024-12-25T13:29:00Z" w16du:dateUtc="2024-12-25T06:29:00Z">
        <w:r>
          <w:t xml:space="preserve">Hình </w:t>
        </w:r>
      </w:ins>
      <w:ins w:id="7785"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7786"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7787" w:author="Kiên Lê Trung" w:date="2024-12-26T02:40:00Z" w16du:dateUtc="2024-12-25T19:40:00Z">
        <w:r w:rsidR="00FF6F99">
          <w:rPr>
            <w:noProof/>
          </w:rPr>
          <w:t>44</w:t>
        </w:r>
      </w:ins>
      <w:ins w:id="7788" w:author="Kiên Lê Trung" w:date="2024-12-25T20:11:00Z" w16du:dateUtc="2024-12-25T13:11:00Z">
        <w:r w:rsidR="00A151F2">
          <w:fldChar w:fldCharType="end"/>
        </w:r>
      </w:ins>
      <w:ins w:id="7789" w:author="Kiên Lê Trung" w:date="2024-12-25T13:29:00Z" w16du:dateUtc="2024-12-25T06:29:00Z">
        <w:r>
          <w:rPr>
            <w:lang w:val="en-US"/>
          </w:rPr>
          <w:t xml:space="preserve"> Biểu đồ cơ sở dữ liệu</w:t>
        </w:r>
        <w:bookmarkEnd w:id="7781"/>
        <w:bookmarkEnd w:id="7782"/>
        <w:bookmarkEnd w:id="7783"/>
        <w:r>
          <w:rPr>
            <w:lang w:val="en-US"/>
          </w:rPr>
          <w:t xml:space="preserve"> </w:t>
        </w:r>
      </w:ins>
    </w:p>
    <w:p w14:paraId="1BCFA941" w14:textId="6CB20521" w:rsidR="007569A2" w:rsidRPr="0031704D" w:rsidRDefault="00CE686F">
      <w:pPr>
        <w:pStyle w:val="Heading2"/>
        <w:rPr>
          <w:lang w:val="en-US"/>
          <w:rPrChange w:id="7790" w:author="Kiên Lê Trung" w:date="2024-12-25T21:15:00Z" w16du:dateUtc="2024-12-25T14:15:00Z">
            <w:rPr/>
          </w:rPrChange>
        </w:rPr>
      </w:pPr>
      <w:bookmarkStart w:id="7791" w:name="_Toc185954688"/>
      <w:bookmarkStart w:id="7792" w:name="_Toc185955162"/>
      <w:bookmarkStart w:id="7793" w:name="_Toc186021588"/>
      <w:r>
        <w:t>2.3 Kết luận chương</w:t>
      </w:r>
      <w:bookmarkEnd w:id="7791"/>
      <w:bookmarkEnd w:id="7792"/>
      <w:bookmarkEnd w:id="7793"/>
      <w:ins w:id="7794" w:author="Kiên Lê Trung" w:date="2024-12-25T21:14:00Z" w16du:dateUtc="2024-12-25T14:14:00Z">
        <w:r w:rsidR="0031704D">
          <w:rPr>
            <w:lang w:val="en-US"/>
          </w:rPr>
          <w:t xml:space="preserve"> </w:t>
        </w:r>
      </w:ins>
    </w:p>
    <w:p w14:paraId="16788234" w14:textId="4FA9FEAA" w:rsidR="007569A2" w:rsidRPr="00476848" w:rsidRDefault="00C87936">
      <w:pPr>
        <w:rPr>
          <w:rFonts w:ascii="Times New Roman" w:eastAsia="Times New Roman" w:hAnsi="Times New Roman" w:cs="Times New Roman"/>
          <w:sz w:val="24"/>
          <w:szCs w:val="24"/>
          <w:lang w:val="en-US"/>
          <w:rPrChange w:id="7795" w:author="Kiên Lê Trung" w:date="2024-12-25T13:56:00Z" w16du:dateUtc="2024-12-25T06:56:00Z">
            <w:rPr>
              <w:rFonts w:ascii="Times New Roman" w:eastAsia="Times New Roman" w:hAnsi="Times New Roman" w:cs="Times New Roman"/>
              <w:sz w:val="24"/>
              <w:szCs w:val="24"/>
            </w:rPr>
          </w:rPrChange>
        </w:rPr>
      </w:pPr>
      <w:ins w:id="7796" w:author="Kiên Lê Trung" w:date="2024-12-24T18:32:00Z" w16du:dateUtc="2024-12-24T11:32:00Z">
        <w:r w:rsidRPr="00476848">
          <w:rPr>
            <w:rFonts w:ascii="Times New Roman" w:eastAsia="Times New Roman" w:hAnsi="Times New Roman" w:cs="Times New Roman"/>
            <w:sz w:val="24"/>
            <w:szCs w:val="24"/>
          </w:rPr>
          <w:t>Chương 2 đã phân tích và thiết kế các chức năng có trong hệ thống theo từng bước cụ thể. Đầu tiên, việc phân tích hệ thống đã xác định được các tác nhân chính và chức năng riêng của từng tác nhân trong hệ thống. Từ đó xây dựng được các usecase, kịch bản chuẩn và ngoại lệ theo chức năng</w:t>
        </w:r>
        <w:r w:rsidRPr="00476848">
          <w:rPr>
            <w:rFonts w:ascii="Times New Roman" w:eastAsia="Times New Roman" w:hAnsi="Times New Roman" w:cs="Times New Roman"/>
            <w:sz w:val="24"/>
            <w:szCs w:val="24"/>
            <w:lang w:val="en-US"/>
            <w:rPrChange w:id="7797" w:author="Kiên Lê Trung" w:date="2024-12-25T13:56:00Z" w16du:dateUtc="2024-12-25T06:56:00Z">
              <w:rPr>
                <w:rFonts w:ascii="Times New Roman" w:eastAsia="Times New Roman" w:hAnsi="Times New Roman" w:cs="Times New Roman"/>
                <w:sz w:val="26"/>
                <w:szCs w:val="26"/>
                <w:lang w:val="en-US"/>
              </w:rPr>
            </w:rPrChange>
          </w:rPr>
          <w:t>.</w:t>
        </w:r>
      </w:ins>
    </w:p>
    <w:p w14:paraId="57A6A0F0" w14:textId="77777777" w:rsidR="007569A2" w:rsidRPr="00476848" w:rsidDel="00C87936" w:rsidRDefault="007569A2">
      <w:pPr>
        <w:rPr>
          <w:del w:id="7798" w:author="Kiên Lê Trung" w:date="2024-12-24T18:32:00Z" w16du:dateUtc="2024-12-24T11:32:00Z"/>
          <w:rFonts w:ascii="Times New Roman" w:eastAsia="Times New Roman" w:hAnsi="Times New Roman" w:cs="Times New Roman"/>
          <w:sz w:val="24"/>
          <w:szCs w:val="24"/>
        </w:rPr>
      </w:pPr>
    </w:p>
    <w:p w14:paraId="7DF0CA62" w14:textId="77777777" w:rsidR="007569A2" w:rsidDel="00AE3F8A" w:rsidRDefault="007569A2">
      <w:pPr>
        <w:rPr>
          <w:del w:id="7799" w:author="Kiên Lê Trung" w:date="2024-12-25T15:28:00Z" w16du:dateUtc="2024-12-25T08:28:00Z"/>
          <w:rFonts w:ascii="Times New Roman" w:eastAsia="Times New Roman" w:hAnsi="Times New Roman" w:cs="Times New Roman"/>
          <w:sz w:val="24"/>
          <w:szCs w:val="24"/>
          <w:lang w:val="en-US"/>
        </w:rPr>
      </w:pPr>
    </w:p>
    <w:p w14:paraId="0E53F250" w14:textId="77777777" w:rsidR="00AE3F8A" w:rsidRDefault="00AE3F8A">
      <w:pPr>
        <w:rPr>
          <w:ins w:id="7800" w:author="Kiên Lê Trung" w:date="2024-12-25T15:28:00Z" w16du:dateUtc="2024-12-25T08:28:00Z"/>
          <w:rFonts w:ascii="Times New Roman" w:eastAsia="Times New Roman" w:hAnsi="Times New Roman" w:cs="Times New Roman"/>
          <w:sz w:val="24"/>
          <w:szCs w:val="24"/>
          <w:lang w:val="en-US"/>
        </w:rPr>
      </w:pPr>
    </w:p>
    <w:p w14:paraId="7747F2D5" w14:textId="77777777" w:rsidR="00AE3F8A" w:rsidRDefault="00AE3F8A">
      <w:pPr>
        <w:rPr>
          <w:ins w:id="7801" w:author="Kiên Lê Trung" w:date="2024-12-25T15:28:00Z" w16du:dateUtc="2024-12-25T08:28:00Z"/>
          <w:rFonts w:ascii="Times New Roman" w:eastAsia="Times New Roman" w:hAnsi="Times New Roman" w:cs="Times New Roman"/>
          <w:sz w:val="24"/>
          <w:szCs w:val="24"/>
          <w:lang w:val="en-US"/>
        </w:rPr>
      </w:pPr>
    </w:p>
    <w:p w14:paraId="1048F94F" w14:textId="77777777" w:rsidR="00AE3F8A" w:rsidRDefault="00AE3F8A">
      <w:pPr>
        <w:rPr>
          <w:ins w:id="7802" w:author="Kiên Lê Trung" w:date="2024-12-25T15:28:00Z" w16du:dateUtc="2024-12-25T08:28:00Z"/>
          <w:rFonts w:ascii="Times New Roman" w:eastAsia="Times New Roman" w:hAnsi="Times New Roman" w:cs="Times New Roman"/>
          <w:sz w:val="24"/>
          <w:szCs w:val="24"/>
          <w:lang w:val="en-US"/>
        </w:rPr>
      </w:pPr>
    </w:p>
    <w:p w14:paraId="66247D87" w14:textId="77777777" w:rsidR="00AE3F8A" w:rsidRDefault="00AE3F8A">
      <w:pPr>
        <w:rPr>
          <w:ins w:id="7803" w:author="Kiên Lê Trung" w:date="2024-12-25T15:28:00Z" w16du:dateUtc="2024-12-25T08:28:00Z"/>
          <w:rFonts w:ascii="Times New Roman" w:eastAsia="Times New Roman" w:hAnsi="Times New Roman" w:cs="Times New Roman"/>
          <w:sz w:val="24"/>
          <w:szCs w:val="24"/>
          <w:lang w:val="en-US"/>
        </w:rPr>
      </w:pPr>
    </w:p>
    <w:p w14:paraId="66B6E6E1" w14:textId="77777777" w:rsidR="00AE3F8A" w:rsidRDefault="00AE3F8A">
      <w:pPr>
        <w:rPr>
          <w:ins w:id="7804" w:author="Kiên Lê Trung" w:date="2024-12-25T15:28:00Z" w16du:dateUtc="2024-12-25T08:28:00Z"/>
          <w:rFonts w:ascii="Times New Roman" w:eastAsia="Times New Roman" w:hAnsi="Times New Roman" w:cs="Times New Roman"/>
          <w:sz w:val="24"/>
          <w:szCs w:val="24"/>
          <w:lang w:val="en-US"/>
        </w:rPr>
      </w:pPr>
    </w:p>
    <w:p w14:paraId="1FBEB8A3" w14:textId="77777777" w:rsidR="00AE3F8A" w:rsidRDefault="00AE3F8A">
      <w:pPr>
        <w:rPr>
          <w:ins w:id="7805" w:author="Kiên Lê Trung" w:date="2024-12-25T15:28:00Z" w16du:dateUtc="2024-12-25T08:28:00Z"/>
          <w:rFonts w:ascii="Times New Roman" w:eastAsia="Times New Roman" w:hAnsi="Times New Roman" w:cs="Times New Roman"/>
          <w:sz w:val="24"/>
          <w:szCs w:val="24"/>
          <w:lang w:val="en-US"/>
        </w:rPr>
      </w:pPr>
    </w:p>
    <w:p w14:paraId="65EFC796" w14:textId="77777777" w:rsidR="00AE3F8A" w:rsidRDefault="00AE3F8A">
      <w:pPr>
        <w:rPr>
          <w:ins w:id="7806" w:author="Kiên Lê Trung" w:date="2024-12-25T15:28:00Z" w16du:dateUtc="2024-12-25T08:28:00Z"/>
          <w:rFonts w:ascii="Times New Roman" w:eastAsia="Times New Roman" w:hAnsi="Times New Roman" w:cs="Times New Roman"/>
          <w:sz w:val="24"/>
          <w:szCs w:val="24"/>
          <w:lang w:val="en-US"/>
        </w:rPr>
      </w:pPr>
    </w:p>
    <w:p w14:paraId="45A02260" w14:textId="77777777" w:rsidR="00AE3F8A" w:rsidRPr="00476848" w:rsidRDefault="00AE3F8A">
      <w:pPr>
        <w:rPr>
          <w:ins w:id="7807" w:author="Kiên Lê Trung" w:date="2024-12-25T15:28:00Z" w16du:dateUtc="2024-12-25T08:28:00Z"/>
          <w:rFonts w:ascii="Times New Roman" w:eastAsia="Times New Roman" w:hAnsi="Times New Roman" w:cs="Times New Roman"/>
          <w:sz w:val="24"/>
          <w:szCs w:val="24"/>
          <w:lang w:val="en-US"/>
          <w:rPrChange w:id="7808" w:author="Kiên Lê Trung" w:date="2024-12-25T13:56:00Z" w16du:dateUtc="2024-12-25T06:56:00Z">
            <w:rPr>
              <w:ins w:id="7809" w:author="Kiên Lê Trung" w:date="2024-12-25T15:28:00Z" w16du:dateUtc="2024-12-25T08:28:00Z"/>
              <w:rFonts w:ascii="Times New Roman" w:eastAsia="Times New Roman" w:hAnsi="Times New Roman" w:cs="Times New Roman"/>
              <w:sz w:val="24"/>
              <w:szCs w:val="24"/>
            </w:rPr>
          </w:rPrChange>
        </w:rPr>
      </w:pPr>
    </w:p>
    <w:p w14:paraId="44BA3426" w14:textId="77777777" w:rsidR="007569A2" w:rsidRPr="00AE3F8A" w:rsidRDefault="007569A2">
      <w:pPr>
        <w:rPr>
          <w:rFonts w:ascii="Times New Roman" w:eastAsia="Times New Roman" w:hAnsi="Times New Roman" w:cs="Times New Roman"/>
          <w:sz w:val="24"/>
          <w:szCs w:val="24"/>
          <w:lang w:val="en-US"/>
          <w:rPrChange w:id="7810" w:author="Kiên Lê Trung" w:date="2024-12-25T15:28:00Z" w16du:dateUtc="2024-12-25T08:28:00Z">
            <w:rPr>
              <w:rFonts w:ascii="Times New Roman" w:eastAsia="Times New Roman" w:hAnsi="Times New Roman" w:cs="Times New Roman"/>
              <w:sz w:val="24"/>
              <w:szCs w:val="24"/>
            </w:rPr>
          </w:rPrChange>
        </w:rPr>
      </w:pPr>
    </w:p>
    <w:p w14:paraId="38173B19" w14:textId="77777777" w:rsidR="007569A2" w:rsidRDefault="00CE686F" w:rsidP="00527465">
      <w:pPr>
        <w:pStyle w:val="Heading1"/>
        <w:numPr>
          <w:ilvl w:val="0"/>
          <w:numId w:val="213"/>
        </w:numPr>
        <w:ind w:left="0"/>
        <w:pPrChange w:id="7811" w:author="Việt Lương" w:date="2024-12-25T11:43:00Z" w16du:dateUtc="2024-12-25T04:43:00Z">
          <w:pPr>
            <w:pStyle w:val="Heading1"/>
          </w:pPr>
        </w:pPrChange>
      </w:pPr>
      <w:bookmarkStart w:id="7812" w:name="_Toc185954689"/>
      <w:bookmarkStart w:id="7813" w:name="_Toc185955163"/>
      <w:bookmarkStart w:id="7814" w:name="_Toc186021589"/>
      <w:r>
        <w:t>CHƯƠNG 3: CÀI ĐẶT VÀ THỬ NGHIỆM HỆ THỐNG</w:t>
      </w:r>
      <w:bookmarkEnd w:id="7812"/>
      <w:bookmarkEnd w:id="7813"/>
      <w:bookmarkEnd w:id="7814"/>
      <w:r>
        <w:t xml:space="preserve"> </w:t>
      </w:r>
    </w:p>
    <w:p w14:paraId="13BC3B95" w14:textId="5F21AFDB" w:rsidR="006D0AE5" w:rsidRPr="006D0AE5" w:rsidRDefault="006D0AE5">
      <w:pPr>
        <w:pStyle w:val="Heading2"/>
        <w:rPr>
          <w:ins w:id="7815" w:author="Kiên Lê Trung" w:date="2024-12-25T19:57:00Z" w16du:dateUtc="2024-12-25T12:57:00Z"/>
          <w:b w:val="0"/>
          <w:bCs/>
          <w:lang w:val="en-US"/>
          <w:rPrChange w:id="7816" w:author="Kiên Lê Trung" w:date="2024-12-25T19:57:00Z" w16du:dateUtc="2024-12-25T12:57:00Z">
            <w:rPr>
              <w:ins w:id="7817" w:author="Kiên Lê Trung" w:date="2024-12-25T19:57:00Z" w16du:dateUtc="2024-12-25T12:57:00Z"/>
              <w:lang w:val="en-US"/>
            </w:rPr>
          </w:rPrChange>
        </w:rPr>
      </w:pPr>
      <w:bookmarkStart w:id="7818" w:name="_Toc185954690"/>
      <w:bookmarkStart w:id="7819" w:name="_Toc185954698"/>
      <w:bookmarkStart w:id="7820" w:name="_Toc185955164"/>
      <w:bookmarkStart w:id="7821" w:name="_Toc186021590"/>
      <w:ins w:id="7822" w:author="Kiên Lê Trung" w:date="2024-12-25T19:57:00Z" w16du:dateUtc="2024-12-25T12:57:00Z">
        <w:r>
          <w:rPr>
            <w:b w:val="0"/>
            <w:bCs/>
            <w:lang w:val="en-US"/>
          </w:rPr>
          <w:t xml:space="preserve">Để </w:t>
        </w:r>
        <w:r w:rsidR="00F64DD3">
          <w:rPr>
            <w:b w:val="0"/>
            <w:bCs/>
            <w:lang w:val="en-US"/>
          </w:rPr>
          <w:t>thực thi dự án, cần đáp ứng các yêu cầu về hệ thống cũng như thiết bị</w:t>
        </w:r>
      </w:ins>
      <w:ins w:id="7823" w:author="Kiên Lê Trung" w:date="2024-12-25T19:58:00Z" w16du:dateUtc="2024-12-25T12:58:00Z">
        <w:r w:rsidR="00F64DD3">
          <w:rPr>
            <w:b w:val="0"/>
            <w:bCs/>
            <w:lang w:val="en-US"/>
          </w:rPr>
          <w:t>, cũng như môi trường cài đặt. Vậy nên Chương 3 sẽ tập trung xác định các yêu cầu cần và đủ để triển khai hệ thống</w:t>
        </w:r>
      </w:ins>
    </w:p>
    <w:p w14:paraId="52B55613" w14:textId="77777777" w:rsidR="0026045D" w:rsidRDefault="00CE686F">
      <w:pPr>
        <w:pStyle w:val="Heading2"/>
        <w:rPr>
          <w:ins w:id="7824" w:author="Kiên Lê Trung" w:date="2024-12-25T21:20:00Z" w16du:dateUtc="2024-12-25T14:20:00Z"/>
          <w:lang w:val="en-US"/>
        </w:rPr>
      </w:pPr>
      <w:r>
        <w:t xml:space="preserve">3.1 </w:t>
      </w:r>
      <w:del w:id="7825" w:author="Kiên Lê Trung" w:date="2024-12-25T19:56:00Z" w16du:dateUtc="2024-12-25T12:56:00Z">
        <w:r w:rsidDel="006D0F70">
          <w:delText>Kiến trúc hệ thống</w:delText>
        </w:r>
      </w:del>
      <w:bookmarkEnd w:id="7818"/>
      <w:bookmarkEnd w:id="7819"/>
      <w:bookmarkEnd w:id="7820"/>
      <w:bookmarkEnd w:id="7821"/>
      <w:ins w:id="7826" w:author="Kiên Lê Trung" w:date="2024-12-25T21:20:00Z" w16du:dateUtc="2024-12-25T14:20:00Z">
        <w:r w:rsidR="0026045D">
          <w:rPr>
            <w:lang w:val="en-US"/>
          </w:rPr>
          <w:t>Cài đặt</w:t>
        </w:r>
      </w:ins>
    </w:p>
    <w:p w14:paraId="6CFF1D1A" w14:textId="07A01521" w:rsidR="007569A2" w:rsidRPr="006D0F70" w:rsidRDefault="0026045D" w:rsidP="0026045D">
      <w:pPr>
        <w:pStyle w:val="Heading3"/>
        <w:rPr>
          <w:del w:id="7827" w:author="Kiên Lê Trung" w:date="2024-12-25T21:20:00Z" w16du:dateUtc="2024-12-25T14:20:00Z"/>
          <w:lang w:val="en-US"/>
          <w:rPrChange w:id="7828" w:author="Kiên Lê Trung" w:date="2024-12-25T19:56:00Z" w16du:dateUtc="2024-12-25T12:56:00Z">
            <w:rPr>
              <w:del w:id="7829" w:author="Kiên Lê Trung" w:date="2024-12-25T21:20:00Z" w16du:dateUtc="2024-12-25T14:20:00Z"/>
            </w:rPr>
          </w:rPrChange>
        </w:rPr>
        <w:pPrChange w:id="7830" w:author="Kiên Lê Trung" w:date="2024-12-25T21:21:00Z" w16du:dateUtc="2024-12-25T14:21:00Z">
          <w:pPr>
            <w:pStyle w:val="Heading2"/>
          </w:pPr>
        </w:pPrChange>
      </w:pPr>
      <w:ins w:id="7831" w:author="Kiên Lê Trung" w:date="2024-12-25T21:20:00Z" w16du:dateUtc="2024-12-25T14:20:00Z">
        <w:r>
          <w:rPr>
            <w:lang w:val="en-US"/>
          </w:rPr>
          <w:t xml:space="preserve">3.1.1 </w:t>
        </w:r>
      </w:ins>
      <w:del w:id="7832" w:author="Kiên Lê Trung" w:date="2024-12-25T19:56:00Z" w16du:dateUtc="2024-12-25T12:56:00Z">
        <w:r w:rsidR="00CE686F" w:rsidDel="006D0F70">
          <w:delText xml:space="preserve"> </w:delText>
        </w:r>
      </w:del>
    </w:p>
    <w:p w14:paraId="175D53C2" w14:textId="5D6E87D0" w:rsidR="007569A2" w:rsidRPr="00BA03F8" w:rsidRDefault="003119EE" w:rsidP="0026045D">
      <w:pPr>
        <w:pStyle w:val="Heading3"/>
        <w:rPr>
          <w:ins w:id="7833" w:author="Kiên Lê Trung" w:date="2024-12-25T19:59:00Z" w16du:dateUtc="2024-12-25T12:59:00Z"/>
          <w:rFonts w:eastAsia="Times New Roman" w:cs="Times New Roman"/>
          <w:sz w:val="24"/>
          <w:szCs w:val="24"/>
        </w:rPr>
      </w:pPr>
      <w:ins w:id="7834" w:author="Kiên Lê Trung" w:date="2024-12-25T19:59:00Z" w16du:dateUtc="2024-12-25T12:59:00Z">
        <w:r>
          <w:rPr>
            <w:rFonts w:eastAsia="Times New Roman" w:cs="Times New Roman"/>
            <w:sz w:val="24"/>
            <w:szCs w:val="24"/>
            <w:lang w:val="en-US"/>
          </w:rPr>
          <w:t xml:space="preserve">Yêu cầu hệ thống </w:t>
        </w:r>
      </w:ins>
    </w:p>
    <w:p w14:paraId="65A62A2F" w14:textId="71520B78" w:rsidR="003119EE" w:rsidRPr="00F64DD3" w:rsidRDefault="00A92DA0" w:rsidP="0026045D">
      <w:pPr>
        <w:pStyle w:val="ListParagraph"/>
        <w:numPr>
          <w:ilvl w:val="0"/>
          <w:numId w:val="216"/>
        </w:numPr>
        <w:rPr>
          <w:rFonts w:ascii="Times New Roman" w:eastAsia="Times New Roman" w:hAnsi="Times New Roman" w:cs="Times New Roman"/>
          <w:sz w:val="24"/>
          <w:szCs w:val="24"/>
          <w:rPrChange w:id="7835" w:author="Kiên Lê Trung" w:date="2024-12-25T19:58:00Z" w16du:dateUtc="2024-12-25T12:58:00Z">
            <w:rPr/>
          </w:rPrChange>
        </w:rPr>
        <w:pPrChange w:id="7836" w:author="Kiên Lê Trung" w:date="2024-12-25T19:59:00Z" w16du:dateUtc="2024-12-25T12:59:00Z">
          <w:pPr/>
        </w:pPrChange>
      </w:pPr>
      <w:ins w:id="7837" w:author="Kiên Lê Trung" w:date="2024-12-25T19:59:00Z" w16du:dateUtc="2024-12-25T12:59:00Z">
        <w:r>
          <w:rPr>
            <w:rFonts w:ascii="Times New Roman" w:eastAsia="Times New Roman" w:hAnsi="Times New Roman" w:cs="Times New Roman"/>
            <w:sz w:val="24"/>
            <w:szCs w:val="24"/>
            <w:lang w:val="en-US"/>
          </w:rPr>
          <w:t xml:space="preserve">Yêu cầu đối với việc phát triển </w:t>
        </w:r>
      </w:ins>
    </w:p>
    <w:p w14:paraId="7DB1D1D4" w14:textId="6F4040E8" w:rsidR="007569A2" w:rsidRDefault="0031704D">
      <w:pPr>
        <w:rPr>
          <w:ins w:id="7838" w:author="Kiên Lê Trung" w:date="2024-12-25T21:16:00Z" w16du:dateUtc="2024-12-25T14:16:00Z"/>
          <w:rFonts w:ascii="Times New Roman" w:eastAsia="Times New Roman" w:hAnsi="Times New Roman" w:cs="Times New Roman"/>
          <w:sz w:val="24"/>
          <w:szCs w:val="24"/>
          <w:lang w:val="en-US"/>
        </w:rPr>
      </w:pPr>
      <w:ins w:id="7839" w:author="Kiên Lê Trung" w:date="2024-12-25T21:14:00Z" w16du:dateUtc="2024-12-25T14:14:00Z">
        <w:r>
          <w:rPr>
            <w:rFonts w:ascii="Times New Roman" w:eastAsia="Times New Roman" w:hAnsi="Times New Roman" w:cs="Times New Roman"/>
            <w:sz w:val="24"/>
            <w:szCs w:val="24"/>
            <w:lang w:val="en-US"/>
          </w:rPr>
          <w:t xml:space="preserve">                    + </w:t>
        </w:r>
      </w:ins>
      <w:ins w:id="7840" w:author="Kiên Lê Trung" w:date="2024-12-25T21:15:00Z" w16du:dateUtc="2024-12-25T14:15:00Z">
        <w:r>
          <w:rPr>
            <w:rFonts w:ascii="Times New Roman" w:eastAsia="Times New Roman" w:hAnsi="Times New Roman" w:cs="Times New Roman"/>
            <w:sz w:val="24"/>
            <w:szCs w:val="24"/>
            <w:lang w:val="en-US"/>
          </w:rPr>
          <w:t>Hệ điều hành Win</w:t>
        </w:r>
      </w:ins>
      <w:ins w:id="7841" w:author="Kiên Lê Trung" w:date="2024-12-25T21:16:00Z" w16du:dateUtc="2024-12-25T14:16:00Z">
        <w:r w:rsidR="00A2777B">
          <w:rPr>
            <w:rFonts w:ascii="Times New Roman" w:eastAsia="Times New Roman" w:hAnsi="Times New Roman" w:cs="Times New Roman"/>
            <w:sz w:val="24"/>
            <w:szCs w:val="24"/>
            <w:lang w:val="en-US"/>
          </w:rPr>
          <w:t>dows</w:t>
        </w:r>
      </w:ins>
    </w:p>
    <w:p w14:paraId="5D2B4E19" w14:textId="56BD4159" w:rsidR="00A2777B" w:rsidRDefault="00A2777B">
      <w:pPr>
        <w:rPr>
          <w:ins w:id="7842" w:author="Kiên Lê Trung" w:date="2024-12-25T21:16:00Z" w16du:dateUtc="2024-12-25T14:16:00Z"/>
          <w:rFonts w:ascii="Times New Roman" w:eastAsia="Times New Roman" w:hAnsi="Times New Roman" w:cs="Times New Roman"/>
          <w:sz w:val="24"/>
          <w:szCs w:val="24"/>
          <w:lang w:val="en-US"/>
        </w:rPr>
      </w:pPr>
      <w:ins w:id="7843" w:author="Kiên Lê Trung" w:date="2024-12-25T21:16:00Z" w16du:dateUtc="2024-12-25T14:16:00Z">
        <w:r>
          <w:rPr>
            <w:rFonts w:ascii="Times New Roman" w:eastAsia="Times New Roman" w:hAnsi="Times New Roman" w:cs="Times New Roman"/>
            <w:sz w:val="24"/>
            <w:szCs w:val="24"/>
            <w:lang w:val="en-US"/>
          </w:rPr>
          <w:t xml:space="preserve">                    + Intellij IDE</w:t>
        </w:r>
      </w:ins>
    </w:p>
    <w:p w14:paraId="263333DB" w14:textId="4EA7556B" w:rsidR="00A2777B" w:rsidRDefault="00A2777B">
      <w:pPr>
        <w:rPr>
          <w:ins w:id="7844" w:author="Kiên Lê Trung" w:date="2024-12-25T21:17:00Z" w16du:dateUtc="2024-12-25T14:17:00Z"/>
          <w:rFonts w:ascii="Times New Roman" w:eastAsia="Times New Roman" w:hAnsi="Times New Roman" w:cs="Times New Roman"/>
          <w:sz w:val="24"/>
          <w:szCs w:val="24"/>
          <w:lang w:val="en-US"/>
        </w:rPr>
      </w:pPr>
      <w:ins w:id="7845" w:author="Kiên Lê Trung" w:date="2024-12-25T21:16:00Z" w16du:dateUtc="2024-12-25T14:16:00Z">
        <w:r>
          <w:rPr>
            <w:rFonts w:ascii="Times New Roman" w:eastAsia="Times New Roman" w:hAnsi="Times New Roman" w:cs="Times New Roman"/>
            <w:sz w:val="24"/>
            <w:szCs w:val="24"/>
            <w:lang w:val="en-US"/>
          </w:rPr>
          <w:t xml:space="preserve">                    + Cơ sở dữ </w:t>
        </w:r>
      </w:ins>
      <w:ins w:id="7846" w:author="Kiên Lê Trung" w:date="2024-12-25T21:17:00Z" w16du:dateUtc="2024-12-25T14:17:00Z">
        <w:r>
          <w:rPr>
            <w:rFonts w:ascii="Times New Roman" w:eastAsia="Times New Roman" w:hAnsi="Times New Roman" w:cs="Times New Roman"/>
            <w:sz w:val="24"/>
            <w:szCs w:val="24"/>
            <w:lang w:val="en-US"/>
          </w:rPr>
          <w:t>liệu Mysql</w:t>
        </w:r>
      </w:ins>
    </w:p>
    <w:p w14:paraId="6205D1A6" w14:textId="5E74994D" w:rsidR="00A2777B" w:rsidRDefault="00A2777B">
      <w:pPr>
        <w:rPr>
          <w:ins w:id="7847" w:author="Kiên Lê Trung" w:date="2024-12-25T21:17:00Z" w16du:dateUtc="2024-12-25T14:17:00Z"/>
          <w:rFonts w:ascii="Times New Roman" w:eastAsia="Times New Roman" w:hAnsi="Times New Roman" w:cs="Times New Roman"/>
          <w:sz w:val="24"/>
          <w:szCs w:val="24"/>
          <w:lang w:val="en-US"/>
        </w:rPr>
      </w:pPr>
      <w:ins w:id="7848" w:author="Kiên Lê Trung" w:date="2024-12-25T21:17:00Z" w16du:dateUtc="2024-12-25T14:17:00Z">
        <w:r>
          <w:rPr>
            <w:rFonts w:ascii="Times New Roman" w:eastAsia="Times New Roman" w:hAnsi="Times New Roman" w:cs="Times New Roman"/>
            <w:sz w:val="24"/>
            <w:szCs w:val="24"/>
            <w:lang w:val="en-US"/>
          </w:rPr>
          <w:t xml:space="preserve">                    + Đăng ký gmail</w:t>
        </w:r>
      </w:ins>
    </w:p>
    <w:p w14:paraId="418182F6" w14:textId="49B226C2" w:rsidR="00A2777B" w:rsidRDefault="00A2777B">
      <w:pPr>
        <w:rPr>
          <w:ins w:id="7849" w:author="Kiên Lê Trung" w:date="2024-12-25T21:17:00Z" w16du:dateUtc="2024-12-25T14:17:00Z"/>
          <w:rFonts w:ascii="Times New Roman" w:eastAsia="Times New Roman" w:hAnsi="Times New Roman" w:cs="Times New Roman"/>
          <w:sz w:val="24"/>
          <w:szCs w:val="24"/>
          <w:lang w:val="en-US"/>
        </w:rPr>
      </w:pPr>
      <w:ins w:id="7850" w:author="Kiên Lê Trung" w:date="2024-12-25T21:17:00Z" w16du:dateUtc="2024-12-25T14:17:00Z">
        <w:r>
          <w:rPr>
            <w:rFonts w:ascii="Times New Roman" w:eastAsia="Times New Roman" w:hAnsi="Times New Roman" w:cs="Times New Roman"/>
            <w:sz w:val="24"/>
            <w:szCs w:val="24"/>
            <w:lang w:val="en-US"/>
          </w:rPr>
          <w:t xml:space="preserve">                    + VNPay</w:t>
        </w:r>
      </w:ins>
    </w:p>
    <w:p w14:paraId="3EC20BE3" w14:textId="461F6C2D" w:rsidR="00A2777B" w:rsidRDefault="00A2777B" w:rsidP="00A2777B">
      <w:pPr>
        <w:pStyle w:val="ListParagraph"/>
        <w:numPr>
          <w:ilvl w:val="0"/>
          <w:numId w:val="216"/>
        </w:numPr>
        <w:rPr>
          <w:ins w:id="7851" w:author="Kiên Lê Trung" w:date="2024-12-25T21:17:00Z" w16du:dateUtc="2024-12-25T14:17:00Z"/>
          <w:rFonts w:ascii="Times New Roman" w:eastAsia="Times New Roman" w:hAnsi="Times New Roman" w:cs="Times New Roman"/>
          <w:sz w:val="24"/>
          <w:szCs w:val="24"/>
          <w:lang w:val="en-US"/>
        </w:rPr>
      </w:pPr>
      <w:ins w:id="7852" w:author="Kiên Lê Trung" w:date="2024-12-25T21:17:00Z" w16du:dateUtc="2024-12-25T14:17:00Z">
        <w:r>
          <w:rPr>
            <w:rFonts w:ascii="Times New Roman" w:eastAsia="Times New Roman" w:hAnsi="Times New Roman" w:cs="Times New Roman"/>
            <w:sz w:val="24"/>
            <w:szCs w:val="24"/>
            <w:lang w:val="en-US"/>
          </w:rPr>
          <w:t xml:space="preserve">Yêu cầu đối với thiết bị </w:t>
        </w:r>
      </w:ins>
    </w:p>
    <w:p w14:paraId="60402CD7" w14:textId="28A2007E" w:rsidR="00A2777B" w:rsidRDefault="00A2777B" w:rsidP="00A2777B">
      <w:pPr>
        <w:rPr>
          <w:ins w:id="7853" w:author="Kiên Lê Trung" w:date="2024-12-25T21:18:00Z" w16du:dateUtc="2024-12-25T14:18:00Z"/>
          <w:rFonts w:ascii="Times New Roman" w:eastAsia="Times New Roman" w:hAnsi="Times New Roman" w:cs="Times New Roman"/>
          <w:sz w:val="24"/>
          <w:szCs w:val="24"/>
          <w:lang w:val="en-US"/>
        </w:rPr>
      </w:pPr>
      <w:ins w:id="7854" w:author="Kiên Lê Trung" w:date="2024-12-25T21:17:00Z" w16du:dateUtc="2024-12-25T14:17:00Z">
        <w:r>
          <w:rPr>
            <w:rFonts w:ascii="Times New Roman" w:eastAsia="Times New Roman" w:hAnsi="Times New Roman" w:cs="Times New Roman"/>
            <w:sz w:val="24"/>
            <w:szCs w:val="24"/>
            <w:lang w:val="en-US"/>
          </w:rPr>
          <w:t xml:space="preserve">                    + </w:t>
        </w:r>
      </w:ins>
      <w:ins w:id="7855" w:author="Kiên Lê Trung" w:date="2024-12-25T21:18:00Z" w16du:dateUtc="2024-12-25T14:18:00Z">
        <w:r>
          <w:rPr>
            <w:rFonts w:ascii="Times New Roman" w:eastAsia="Times New Roman" w:hAnsi="Times New Roman" w:cs="Times New Roman"/>
            <w:sz w:val="24"/>
            <w:szCs w:val="24"/>
            <w:lang w:val="en-US"/>
          </w:rPr>
          <w:t xml:space="preserve">Máy sử dụng Windows 10 trở lên </w:t>
        </w:r>
      </w:ins>
    </w:p>
    <w:p w14:paraId="30BF77A5" w14:textId="4047D4AD" w:rsidR="00A2777B" w:rsidRPr="00A2777B" w:rsidRDefault="00A2777B" w:rsidP="00EC34BA">
      <w:pPr>
        <w:rPr>
          <w:rFonts w:ascii="Times New Roman" w:eastAsia="Times New Roman" w:hAnsi="Times New Roman" w:cs="Times New Roman"/>
          <w:sz w:val="24"/>
          <w:szCs w:val="24"/>
          <w:lang w:val="en-US"/>
          <w:rPrChange w:id="7856" w:author="Kiên Lê Trung" w:date="2024-12-25T21:17:00Z" w16du:dateUtc="2024-12-25T14:17:00Z">
            <w:rPr>
              <w:rFonts w:ascii="Times New Roman" w:eastAsia="Times New Roman" w:hAnsi="Times New Roman" w:cs="Times New Roman"/>
              <w:sz w:val="24"/>
              <w:szCs w:val="24"/>
            </w:rPr>
          </w:rPrChange>
        </w:rPr>
      </w:pPr>
      <w:ins w:id="7857" w:author="Kiên Lê Trung" w:date="2024-12-25T21:18:00Z" w16du:dateUtc="2024-12-25T14:18:00Z">
        <w:r>
          <w:rPr>
            <w:rFonts w:ascii="Times New Roman" w:eastAsia="Times New Roman" w:hAnsi="Times New Roman" w:cs="Times New Roman"/>
            <w:sz w:val="24"/>
            <w:szCs w:val="24"/>
            <w:lang w:val="en-US"/>
          </w:rPr>
          <w:t xml:space="preserve">                    + Sử dụng trình duyệt Chrome, Microsoft Edge, Cốc Cốc</w:t>
        </w:r>
      </w:ins>
    </w:p>
    <w:p w14:paraId="0841E4F5" w14:textId="69D8E1E5" w:rsidR="007569A2" w:rsidRPr="0026045D" w:rsidRDefault="0026045D" w:rsidP="0026045D">
      <w:pPr>
        <w:pStyle w:val="Heading3"/>
        <w:rPr>
          <w:lang w:val="en-US"/>
          <w:rPrChange w:id="7858" w:author="Kiên Lê Trung" w:date="2024-12-25T21:21:00Z" w16du:dateUtc="2024-12-25T14:21:00Z">
            <w:rPr>
              <w:rFonts w:ascii="Times New Roman" w:eastAsia="Times New Roman" w:hAnsi="Times New Roman" w:cs="Times New Roman"/>
              <w:sz w:val="24"/>
              <w:szCs w:val="24"/>
            </w:rPr>
          </w:rPrChange>
        </w:rPr>
        <w:pPrChange w:id="7859" w:author="Kiên Lê Trung" w:date="2024-12-25T21:21:00Z" w16du:dateUtc="2024-12-25T14:21:00Z">
          <w:pPr/>
        </w:pPrChange>
      </w:pPr>
      <w:ins w:id="7860" w:author="Kiên Lê Trung" w:date="2024-12-25T21:20:00Z" w16du:dateUtc="2024-12-25T14:20:00Z">
        <w:r>
          <w:rPr>
            <w:lang w:val="en-US"/>
          </w:rPr>
          <w:t>3.1.2 Cài đặt hệ</w:t>
        </w:r>
      </w:ins>
      <w:ins w:id="7861" w:author="Kiên Lê Trung" w:date="2024-12-25T21:21:00Z" w16du:dateUtc="2024-12-25T14:21:00Z">
        <w:r>
          <w:rPr>
            <w:lang w:val="en-US"/>
          </w:rPr>
          <w:t xml:space="preserve"> thống </w:t>
        </w:r>
      </w:ins>
    </w:p>
    <w:p w14:paraId="26411E1D" w14:textId="77777777" w:rsidR="00535FEF" w:rsidRDefault="00535FEF" w:rsidP="00834C2C">
      <w:pPr>
        <w:pStyle w:val="Heading2"/>
        <w:rPr>
          <w:ins w:id="7862" w:author="Kiên Lê Trung" w:date="2024-12-25T21:21:00Z" w16du:dateUtc="2024-12-25T14:21:00Z"/>
          <w:lang w:val="en-US"/>
        </w:rPr>
      </w:pPr>
      <w:bookmarkStart w:id="7863" w:name="_Toc185954691"/>
      <w:bookmarkStart w:id="7864" w:name="_Toc185954699"/>
      <w:bookmarkStart w:id="7865" w:name="_Toc185955165"/>
      <w:bookmarkStart w:id="7866" w:name="_Toc186021591"/>
    </w:p>
    <w:p w14:paraId="0F0E2CFB" w14:textId="4823F37F" w:rsidR="007569A2" w:rsidDel="00834C2C" w:rsidRDefault="00CE686F">
      <w:pPr>
        <w:pStyle w:val="Heading2"/>
        <w:rPr>
          <w:del w:id="7867" w:author="Kiên Lê Trung" w:date="2024-12-25T18:22:00Z" w16du:dateUtc="2024-12-25T11:22:00Z"/>
        </w:rPr>
      </w:pPr>
      <w:r>
        <w:t>3.2 Một số hình ảnh về giao diện hệ thống</w:t>
      </w:r>
      <w:bookmarkEnd w:id="7863"/>
      <w:bookmarkEnd w:id="7864"/>
      <w:bookmarkEnd w:id="7865"/>
      <w:bookmarkEnd w:id="7866"/>
      <w:r>
        <w:t xml:space="preserve"> </w:t>
      </w:r>
    </w:p>
    <w:p w14:paraId="711A9A35" w14:textId="77777777" w:rsidR="007569A2" w:rsidDel="00834C2C" w:rsidRDefault="007569A2">
      <w:pPr>
        <w:rPr>
          <w:del w:id="7868" w:author="Kiên Lê Trung" w:date="2024-12-25T18:22:00Z" w16du:dateUtc="2024-12-25T11:22:00Z"/>
          <w:rFonts w:ascii="Times New Roman" w:eastAsia="Times New Roman" w:hAnsi="Times New Roman" w:cs="Times New Roman"/>
          <w:sz w:val="24"/>
          <w:szCs w:val="24"/>
        </w:rPr>
      </w:pPr>
    </w:p>
    <w:p w14:paraId="4EE333D4" w14:textId="77777777" w:rsidR="007569A2" w:rsidDel="00834C2C" w:rsidRDefault="007569A2">
      <w:pPr>
        <w:rPr>
          <w:del w:id="7869" w:author="Kiên Lê Trung" w:date="2024-12-25T18:22:00Z" w16du:dateUtc="2024-12-25T11:22:00Z"/>
          <w:rFonts w:ascii="Times New Roman" w:eastAsia="Times New Roman" w:hAnsi="Times New Roman" w:cs="Times New Roman"/>
          <w:sz w:val="24"/>
          <w:szCs w:val="24"/>
        </w:rPr>
      </w:pPr>
    </w:p>
    <w:p w14:paraId="0D6BC734" w14:textId="77777777" w:rsidR="007569A2" w:rsidRPr="00834C2C" w:rsidRDefault="007569A2" w:rsidP="00834C2C">
      <w:pPr>
        <w:pStyle w:val="Heading2"/>
        <w:rPr>
          <w:lang w:val="en-US"/>
          <w:rPrChange w:id="7870" w:author="Kiên Lê Trung" w:date="2024-12-25T18:22:00Z" w16du:dateUtc="2024-12-25T11:22:00Z">
            <w:rPr>
              <w:rFonts w:ascii="Times New Roman" w:eastAsia="Times New Roman" w:hAnsi="Times New Roman" w:cs="Times New Roman"/>
              <w:sz w:val="24"/>
              <w:szCs w:val="24"/>
            </w:rPr>
          </w:rPrChange>
        </w:rPr>
        <w:pPrChange w:id="7871" w:author="Kiên Lê Trung" w:date="2024-12-25T18:22:00Z" w16du:dateUtc="2024-12-25T11:22:00Z">
          <w:pPr/>
        </w:pPrChange>
      </w:pPr>
    </w:p>
    <w:p w14:paraId="6215A786" w14:textId="77777777" w:rsidR="007569A2" w:rsidRDefault="00CE686F">
      <w:pPr>
        <w:pStyle w:val="Heading3"/>
      </w:pPr>
      <w:bookmarkStart w:id="7872" w:name="_Toc185954692"/>
      <w:bookmarkStart w:id="7873" w:name="_Toc185954700"/>
      <w:bookmarkStart w:id="7874" w:name="_Toc185955166"/>
      <w:bookmarkStart w:id="7875" w:name="_Toc186021592"/>
      <w:r>
        <w:t>3.2.1 Một số giao diện cho người dùng hệ thống</w:t>
      </w:r>
      <w:bookmarkEnd w:id="7872"/>
      <w:bookmarkEnd w:id="7873"/>
      <w:bookmarkEnd w:id="7874"/>
      <w:bookmarkEnd w:id="7875"/>
      <w:r>
        <w:t xml:space="preserve"> </w:t>
      </w:r>
    </w:p>
    <w:p w14:paraId="1B09E2BC" w14:textId="1C07D734" w:rsidR="00DF727A" w:rsidRDefault="00EE0481">
      <w:pPr>
        <w:rPr>
          <w:ins w:id="7876" w:author="Kiên Lê Trung" w:date="2024-12-25T10:46:00Z" w16du:dateUtc="2024-12-25T03:46:00Z"/>
          <w:rFonts w:ascii="Times New Roman" w:eastAsia="Times New Roman" w:hAnsi="Times New Roman" w:cs="Times New Roman"/>
          <w:sz w:val="24"/>
          <w:szCs w:val="24"/>
          <w:lang w:val="en-US"/>
        </w:rPr>
      </w:pPr>
      <w:ins w:id="7877" w:author="Kiên Lê Trung" w:date="2024-12-25T10:56:00Z" w16du:dateUtc="2024-12-25T03:56:00Z">
        <w:r w:rsidRPr="00EE0481">
          <w:rPr>
            <w:rFonts w:ascii="Times New Roman" w:eastAsia="Times New Roman" w:hAnsi="Times New Roman" w:cs="Times New Roman"/>
            <w:sz w:val="24"/>
            <w:szCs w:val="24"/>
            <w:lang w:val="en-US"/>
          </w:rPr>
          <w:drawing>
            <wp:inline distT="0" distB="0" distL="0" distR="0" wp14:anchorId="73D7A0DB" wp14:editId="69F1ECCC">
              <wp:extent cx="5733415" cy="2729865"/>
              <wp:effectExtent l="0" t="0" r="635" b="0"/>
              <wp:docPr id="1615488618"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88618" name="Picture 1" descr="A screenshot of a cell phone&#10;&#10;Description automatically generated"/>
                      <pic:cNvPicPr/>
                    </pic:nvPicPr>
                    <pic:blipFill>
                      <a:blip r:embed="rId112"/>
                      <a:stretch>
                        <a:fillRect/>
                      </a:stretch>
                    </pic:blipFill>
                    <pic:spPr>
                      <a:xfrm>
                        <a:off x="0" y="0"/>
                        <a:ext cx="5733415" cy="2729865"/>
                      </a:xfrm>
                      <a:prstGeom prst="rect">
                        <a:avLst/>
                      </a:prstGeom>
                    </pic:spPr>
                  </pic:pic>
                </a:graphicData>
              </a:graphic>
            </wp:inline>
          </w:drawing>
        </w:r>
      </w:ins>
    </w:p>
    <w:p w14:paraId="0FA1C1BA" w14:textId="79523D55" w:rsidR="005B478E" w:rsidRDefault="00A55C95" w:rsidP="00146533">
      <w:pPr>
        <w:pStyle w:val="Caption"/>
        <w:spacing w:before="240"/>
        <w:rPr>
          <w:ins w:id="7878" w:author="Kiên Lê Trung" w:date="2024-12-25T11:44:00Z" w16du:dateUtc="2024-12-25T04:44:00Z"/>
          <w:rFonts w:eastAsia="Times New Roman" w:cs="Times New Roman"/>
          <w:szCs w:val="24"/>
          <w:lang w:val="en-US"/>
        </w:rPr>
        <w:pPrChange w:id="7879" w:author="Kiên Lê Trung" w:date="2024-12-25T14:51:00Z" w16du:dateUtc="2024-12-25T07:51:00Z">
          <w:pPr>
            <w:keepNext/>
          </w:pPr>
        </w:pPrChange>
      </w:pPr>
      <w:bookmarkStart w:id="7880" w:name="_Toc186019728"/>
      <w:bookmarkStart w:id="7881" w:name="_Toc186027563"/>
      <w:bookmarkStart w:id="7882" w:name="_Toc186027722"/>
      <w:bookmarkStart w:id="7883" w:name="_Toc186028078"/>
      <w:ins w:id="7884" w:author="Kiên Lê Trung" w:date="2024-12-25T11:44:00Z" w16du:dateUtc="2024-12-25T04:44:00Z">
        <w:r>
          <w:t xml:space="preserve">Hình </w:t>
        </w:r>
      </w:ins>
      <w:ins w:id="7885"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3</w:t>
      </w:r>
      <w:ins w:id="7886"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7887" w:author="Kiên Lê Trung" w:date="2024-12-25T20:11:00Z" w16du:dateUtc="2024-12-25T13:11:00Z">
        <w:r w:rsidR="00A151F2">
          <w:rPr>
            <w:noProof/>
          </w:rPr>
          <w:t>1</w:t>
        </w:r>
        <w:r w:rsidR="00A151F2">
          <w:fldChar w:fldCharType="end"/>
        </w:r>
      </w:ins>
      <w:ins w:id="7888" w:author="Kiên Lê Trung" w:date="2024-12-25T11:44:00Z" w16du:dateUtc="2024-12-25T04:44:00Z">
        <w:r w:rsidR="005B478E">
          <w:rPr>
            <w:lang w:val="en-US"/>
          </w:rPr>
          <w:t xml:space="preserve"> </w:t>
        </w:r>
        <w:r w:rsidR="005B478E">
          <w:rPr>
            <w:rFonts w:eastAsia="Times New Roman" w:cs="Times New Roman"/>
            <w:szCs w:val="24"/>
            <w:lang w:val="en-US"/>
          </w:rPr>
          <w:t>Giao diện trang chủ</w:t>
        </w:r>
        <w:bookmarkEnd w:id="7880"/>
        <w:bookmarkEnd w:id="7881"/>
        <w:bookmarkEnd w:id="7882"/>
        <w:bookmarkEnd w:id="7883"/>
        <w:r w:rsidR="005B478E">
          <w:rPr>
            <w:rFonts w:eastAsia="Times New Roman" w:cs="Times New Roman"/>
            <w:szCs w:val="24"/>
            <w:lang w:val="en-US"/>
          </w:rPr>
          <w:t xml:space="preserve"> </w:t>
        </w:r>
      </w:ins>
    </w:p>
    <w:p w14:paraId="42BE9E2D" w14:textId="4B91A987" w:rsidR="00A55C95" w:rsidRPr="005B478E" w:rsidRDefault="00A55C95" w:rsidP="00A55C95">
      <w:pPr>
        <w:pStyle w:val="Caption"/>
        <w:jc w:val="left"/>
        <w:rPr>
          <w:ins w:id="7889" w:author="Kiên Lê Trung" w:date="2024-12-25T11:44:00Z" w16du:dateUtc="2024-12-25T04:44:00Z"/>
          <w:lang w:val="en-US"/>
          <w:rPrChange w:id="7890" w:author="Kiên Lê Trung" w:date="2024-12-25T11:44:00Z" w16du:dateUtc="2024-12-25T04:44:00Z">
            <w:rPr>
              <w:ins w:id="7891" w:author="Kiên Lê Trung" w:date="2024-12-25T11:44:00Z" w16du:dateUtc="2024-12-25T04:44:00Z"/>
            </w:rPr>
          </w:rPrChange>
        </w:rPr>
      </w:pPr>
    </w:p>
    <w:p w14:paraId="2A8FEF5D" w14:textId="28FC6850" w:rsidR="006A18E8" w:rsidRDefault="00226EF0">
      <w:pPr>
        <w:rPr>
          <w:ins w:id="7892" w:author="Kiên Lê Trung" w:date="2024-12-25T10:46:00Z" w16du:dateUtc="2024-12-25T03:46:00Z"/>
          <w:rFonts w:ascii="Times New Roman" w:eastAsia="Times New Roman" w:hAnsi="Times New Roman" w:cs="Times New Roman"/>
          <w:sz w:val="24"/>
          <w:szCs w:val="24"/>
          <w:lang w:val="en-US"/>
        </w:rPr>
      </w:pPr>
      <w:ins w:id="7893" w:author="Kiên Lê Trung" w:date="2024-12-25T10:56:00Z" w16du:dateUtc="2024-12-25T03:56:00Z">
        <w:r w:rsidRPr="00226EF0">
          <w:rPr>
            <w:rFonts w:ascii="Times New Roman" w:eastAsia="Times New Roman" w:hAnsi="Times New Roman" w:cs="Times New Roman"/>
            <w:sz w:val="24"/>
            <w:szCs w:val="24"/>
            <w:lang w:val="en-US"/>
          </w:rPr>
          <w:drawing>
            <wp:inline distT="0" distB="0" distL="0" distR="0" wp14:anchorId="763A9382" wp14:editId="78DEBCC9">
              <wp:extent cx="5733415" cy="2984500"/>
              <wp:effectExtent l="0" t="0" r="635" b="6350"/>
              <wp:docPr id="202801179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11798" name="Picture 1" descr="A screenshot of a login form&#10;&#10;Description automatically generated"/>
                      <pic:cNvPicPr/>
                    </pic:nvPicPr>
                    <pic:blipFill>
                      <a:blip r:embed="rId113"/>
                      <a:stretch>
                        <a:fillRect/>
                      </a:stretch>
                    </pic:blipFill>
                    <pic:spPr>
                      <a:xfrm>
                        <a:off x="0" y="0"/>
                        <a:ext cx="5733415" cy="2984500"/>
                      </a:xfrm>
                      <a:prstGeom prst="rect">
                        <a:avLst/>
                      </a:prstGeom>
                    </pic:spPr>
                  </pic:pic>
                </a:graphicData>
              </a:graphic>
            </wp:inline>
          </w:drawing>
        </w:r>
      </w:ins>
    </w:p>
    <w:p w14:paraId="35C7FD7E" w14:textId="76AA6C7B" w:rsidR="000B7BAB" w:rsidRDefault="005B478E" w:rsidP="00146533">
      <w:pPr>
        <w:pStyle w:val="Caption"/>
        <w:spacing w:before="240"/>
        <w:rPr>
          <w:ins w:id="7894" w:author="Kiên Lê Trung" w:date="2024-12-25T11:46:00Z" w16du:dateUtc="2024-12-25T04:46:00Z"/>
          <w:rFonts w:eastAsia="Times New Roman" w:cs="Times New Roman"/>
          <w:szCs w:val="24"/>
          <w:lang w:val="en-US"/>
        </w:rPr>
        <w:pPrChange w:id="7895" w:author="Kiên Lê Trung" w:date="2024-12-25T14:51:00Z" w16du:dateUtc="2024-12-25T07:51:00Z">
          <w:pPr>
            <w:keepNext/>
          </w:pPr>
        </w:pPrChange>
      </w:pPr>
      <w:bookmarkStart w:id="7896" w:name="_Toc186019729"/>
      <w:bookmarkStart w:id="7897" w:name="_Toc186027564"/>
      <w:bookmarkStart w:id="7898" w:name="_Toc186027723"/>
      <w:bookmarkStart w:id="7899" w:name="_Toc186028079"/>
      <w:ins w:id="7900" w:author="Kiên Lê Trung" w:date="2024-12-25T11:45:00Z" w16du:dateUtc="2024-12-25T04:45:00Z">
        <w:r>
          <w:t xml:space="preserve">Hình </w:t>
        </w:r>
      </w:ins>
      <w:ins w:id="7901"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3</w:t>
      </w:r>
      <w:ins w:id="7902"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7903" w:author="Kiên Lê Trung" w:date="2024-12-25T20:11:00Z" w16du:dateUtc="2024-12-25T13:11:00Z">
        <w:r w:rsidR="00A151F2">
          <w:rPr>
            <w:noProof/>
          </w:rPr>
          <w:t>2</w:t>
        </w:r>
        <w:r w:rsidR="00A151F2">
          <w:fldChar w:fldCharType="end"/>
        </w:r>
      </w:ins>
      <w:ins w:id="7904" w:author="Kiên Lê Trung" w:date="2024-12-25T11:46:00Z" w16du:dateUtc="2024-12-25T04:46:00Z">
        <w:r w:rsidR="000B7BAB">
          <w:rPr>
            <w:lang w:val="en-US"/>
          </w:rPr>
          <w:t xml:space="preserve"> </w:t>
        </w:r>
        <w:r w:rsidR="000B7BAB">
          <w:rPr>
            <w:rFonts w:eastAsia="Times New Roman" w:cs="Times New Roman"/>
            <w:szCs w:val="24"/>
            <w:lang w:val="en-US"/>
          </w:rPr>
          <w:t xml:space="preserve">Giao diện </w:t>
        </w:r>
      </w:ins>
      <w:bookmarkEnd w:id="7896"/>
      <w:ins w:id="7905" w:author="Kiên Lê Trung" w:date="2024-12-25T12:09:00Z" w16du:dateUtc="2024-12-25T05:09:00Z">
        <w:r w:rsidR="00FF4E56">
          <w:rPr>
            <w:rFonts w:eastAsia="Times New Roman" w:cs="Times New Roman"/>
            <w:szCs w:val="24"/>
            <w:lang w:val="en-US"/>
          </w:rPr>
          <w:t>đăng nhập</w:t>
        </w:r>
      </w:ins>
      <w:bookmarkEnd w:id="7897"/>
      <w:bookmarkEnd w:id="7898"/>
      <w:bookmarkEnd w:id="7899"/>
      <w:ins w:id="7906" w:author="Kiên Lê Trung" w:date="2024-12-25T11:46:00Z" w16du:dateUtc="2024-12-25T04:46:00Z">
        <w:r w:rsidR="000B7BAB">
          <w:rPr>
            <w:rFonts w:eastAsia="Times New Roman" w:cs="Times New Roman"/>
            <w:szCs w:val="24"/>
            <w:lang w:val="en-US"/>
          </w:rPr>
          <w:t xml:space="preserve"> </w:t>
        </w:r>
      </w:ins>
    </w:p>
    <w:p w14:paraId="6D972E99" w14:textId="54548CA2" w:rsidR="006A18E8" w:rsidRPr="000B7BAB" w:rsidRDefault="006A18E8" w:rsidP="005B478E">
      <w:pPr>
        <w:pStyle w:val="Caption"/>
        <w:rPr>
          <w:ins w:id="7907" w:author="Kiên Lê Trung" w:date="2024-12-25T10:46:00Z" w16du:dateUtc="2024-12-25T03:46:00Z"/>
          <w:lang w:val="en-US"/>
        </w:rPr>
        <w:pPrChange w:id="7908" w:author="Kiên Lê Trung" w:date="2024-12-25T11:45:00Z" w16du:dateUtc="2024-12-25T04:45:00Z">
          <w:pPr/>
        </w:pPrChange>
      </w:pPr>
    </w:p>
    <w:p w14:paraId="47C61A19" w14:textId="5036C02B" w:rsidR="00DF727A" w:rsidRDefault="004D29B9">
      <w:pPr>
        <w:rPr>
          <w:ins w:id="7909" w:author="Kiên Lê Trung" w:date="2024-12-25T10:46:00Z" w16du:dateUtc="2024-12-25T03:46:00Z"/>
          <w:rFonts w:ascii="Times New Roman" w:eastAsia="Times New Roman" w:hAnsi="Times New Roman" w:cs="Times New Roman"/>
          <w:sz w:val="24"/>
          <w:szCs w:val="24"/>
          <w:lang w:val="en-US"/>
        </w:rPr>
      </w:pPr>
      <w:ins w:id="7910" w:author="Kiên Lê Trung" w:date="2024-12-25T10:57:00Z" w16du:dateUtc="2024-12-25T03:57:00Z">
        <w:r w:rsidRPr="004D29B9">
          <w:rPr>
            <w:rFonts w:ascii="Times New Roman" w:eastAsia="Times New Roman" w:hAnsi="Times New Roman" w:cs="Times New Roman"/>
            <w:sz w:val="24"/>
            <w:szCs w:val="24"/>
            <w:lang w:val="en-US"/>
          </w:rPr>
          <w:drawing>
            <wp:inline distT="0" distB="0" distL="0" distR="0" wp14:anchorId="5F771B58" wp14:editId="43D27AE5">
              <wp:extent cx="5733415" cy="3378200"/>
              <wp:effectExtent l="0" t="0" r="635" b="0"/>
              <wp:docPr id="391428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28585" name="Picture 1" descr="A screenshot of a computer&#10;&#10;Description automatically generated"/>
                      <pic:cNvPicPr/>
                    </pic:nvPicPr>
                    <pic:blipFill>
                      <a:blip r:embed="rId114"/>
                      <a:stretch>
                        <a:fillRect/>
                      </a:stretch>
                    </pic:blipFill>
                    <pic:spPr>
                      <a:xfrm>
                        <a:off x="0" y="0"/>
                        <a:ext cx="5733415" cy="3378200"/>
                      </a:xfrm>
                      <a:prstGeom prst="rect">
                        <a:avLst/>
                      </a:prstGeom>
                    </pic:spPr>
                  </pic:pic>
                </a:graphicData>
              </a:graphic>
            </wp:inline>
          </w:drawing>
        </w:r>
      </w:ins>
    </w:p>
    <w:p w14:paraId="01EBC87B" w14:textId="65246BBC" w:rsidR="005A3B78" w:rsidRDefault="00C8762A" w:rsidP="00146533">
      <w:pPr>
        <w:pStyle w:val="Caption"/>
        <w:spacing w:before="240"/>
        <w:rPr>
          <w:ins w:id="7911" w:author="Kiên Lê Trung" w:date="2024-12-25T11:47:00Z" w16du:dateUtc="2024-12-25T04:47:00Z"/>
          <w:rFonts w:eastAsia="Times New Roman" w:cs="Times New Roman"/>
          <w:szCs w:val="24"/>
          <w:lang w:val="en-US"/>
        </w:rPr>
        <w:pPrChange w:id="7912" w:author="Kiên Lê Trung" w:date="2024-12-25T14:51:00Z" w16du:dateUtc="2024-12-25T07:51:00Z">
          <w:pPr/>
        </w:pPrChange>
      </w:pPr>
      <w:bookmarkStart w:id="7913" w:name="_Toc186019730"/>
      <w:bookmarkStart w:id="7914" w:name="_Toc186027565"/>
      <w:bookmarkStart w:id="7915" w:name="_Toc186027724"/>
      <w:bookmarkStart w:id="7916" w:name="_Toc186028080"/>
      <w:ins w:id="7917" w:author="Kiên Lê Trung" w:date="2024-12-25T11:47:00Z" w16du:dateUtc="2024-12-25T04:47:00Z">
        <w:r>
          <w:t xml:space="preserve">Hình </w:t>
        </w:r>
      </w:ins>
      <w:ins w:id="7918"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3</w:t>
      </w:r>
      <w:ins w:id="7919"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7920" w:author="Kiên Lê Trung" w:date="2024-12-25T20:11:00Z" w16du:dateUtc="2024-12-25T13:11:00Z">
        <w:r w:rsidR="00A151F2">
          <w:rPr>
            <w:noProof/>
          </w:rPr>
          <w:t>3</w:t>
        </w:r>
        <w:r w:rsidR="00A151F2">
          <w:fldChar w:fldCharType="end"/>
        </w:r>
      </w:ins>
      <w:ins w:id="7921" w:author="Kiên Lê Trung" w:date="2024-12-25T11:47:00Z" w16du:dateUtc="2024-12-25T04:47:00Z">
        <w:r w:rsidR="005A3B78">
          <w:rPr>
            <w:lang w:val="en-US"/>
          </w:rPr>
          <w:t xml:space="preserve"> </w:t>
        </w:r>
        <w:r w:rsidR="005A3B78">
          <w:rPr>
            <w:rFonts w:eastAsia="Times New Roman" w:cs="Times New Roman"/>
            <w:szCs w:val="24"/>
            <w:lang w:val="en-US"/>
          </w:rPr>
          <w:t>Giao</w:t>
        </w:r>
      </w:ins>
      <w:bookmarkEnd w:id="7913"/>
      <w:ins w:id="7922" w:author="Kiên Lê Trung" w:date="2024-12-25T12:09:00Z" w16du:dateUtc="2024-12-25T05:09:00Z">
        <w:r w:rsidR="00FF4E56">
          <w:rPr>
            <w:rFonts w:eastAsia="Times New Roman" w:cs="Times New Roman"/>
            <w:szCs w:val="24"/>
            <w:lang w:val="en-US"/>
          </w:rPr>
          <w:t xml:space="preserve"> diện đăng ký</w:t>
        </w:r>
      </w:ins>
      <w:bookmarkEnd w:id="7914"/>
      <w:bookmarkEnd w:id="7915"/>
      <w:bookmarkEnd w:id="7916"/>
    </w:p>
    <w:p w14:paraId="20E1BA81" w14:textId="4D76D759" w:rsidR="00C8762A" w:rsidRPr="005A3B78" w:rsidRDefault="00C8762A" w:rsidP="00C8762A">
      <w:pPr>
        <w:pStyle w:val="Caption"/>
        <w:rPr>
          <w:ins w:id="7923" w:author="Kiên Lê Trung" w:date="2024-12-25T11:47:00Z" w16du:dateUtc="2024-12-25T04:47:00Z"/>
          <w:rFonts w:eastAsia="Times New Roman" w:cs="Times New Roman"/>
          <w:szCs w:val="24"/>
          <w:lang w:val="en-US"/>
        </w:rPr>
        <w:pPrChange w:id="7924" w:author="Kiên Lê Trung" w:date="2024-12-25T11:47:00Z" w16du:dateUtc="2024-12-25T04:47:00Z">
          <w:pPr/>
        </w:pPrChange>
      </w:pPr>
    </w:p>
    <w:p w14:paraId="38F0A714" w14:textId="23A9EC52" w:rsidR="00DF727A" w:rsidRDefault="00795E83">
      <w:pPr>
        <w:rPr>
          <w:ins w:id="7925" w:author="Kiên Lê Trung" w:date="2024-12-25T12:09:00Z" w16du:dateUtc="2024-12-25T05:09:00Z"/>
          <w:rFonts w:ascii="Times New Roman" w:eastAsia="Times New Roman" w:hAnsi="Times New Roman" w:cs="Times New Roman"/>
          <w:sz w:val="24"/>
          <w:szCs w:val="24"/>
          <w:lang w:val="en-US"/>
        </w:rPr>
      </w:pPr>
      <w:ins w:id="7926" w:author="Kiên Lê Trung" w:date="2024-12-25T11:11:00Z" w16du:dateUtc="2024-12-25T04:11:00Z">
        <w:r w:rsidRPr="00795E83">
          <w:rPr>
            <w:rFonts w:ascii="Times New Roman" w:eastAsia="Times New Roman" w:hAnsi="Times New Roman" w:cs="Times New Roman"/>
            <w:sz w:val="24"/>
            <w:szCs w:val="24"/>
            <w:lang w:val="en-US"/>
          </w:rPr>
          <w:drawing>
            <wp:inline distT="0" distB="0" distL="0" distR="0" wp14:anchorId="48DBD3DD" wp14:editId="5ECB9335">
              <wp:extent cx="5733415" cy="3910330"/>
              <wp:effectExtent l="0" t="0" r="635" b="0"/>
              <wp:docPr id="76455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51677" name=""/>
                      <pic:cNvPicPr/>
                    </pic:nvPicPr>
                    <pic:blipFill>
                      <a:blip r:embed="rId115"/>
                      <a:stretch>
                        <a:fillRect/>
                      </a:stretch>
                    </pic:blipFill>
                    <pic:spPr>
                      <a:xfrm>
                        <a:off x="0" y="0"/>
                        <a:ext cx="5733415" cy="3910330"/>
                      </a:xfrm>
                      <a:prstGeom prst="rect">
                        <a:avLst/>
                      </a:prstGeom>
                    </pic:spPr>
                  </pic:pic>
                </a:graphicData>
              </a:graphic>
            </wp:inline>
          </w:drawing>
        </w:r>
      </w:ins>
    </w:p>
    <w:p w14:paraId="1CC95E0A" w14:textId="66F21D69" w:rsidR="00FF4E56" w:rsidRPr="00FF4E56" w:rsidRDefault="00FF4E56" w:rsidP="00146533">
      <w:pPr>
        <w:pStyle w:val="Caption"/>
        <w:spacing w:before="240"/>
        <w:rPr>
          <w:ins w:id="7927" w:author="Kiên Lê Trung" w:date="2024-12-25T10:46:00Z" w16du:dateUtc="2024-12-25T03:46:00Z"/>
          <w:rFonts w:eastAsia="Times New Roman" w:cs="Times New Roman"/>
          <w:szCs w:val="24"/>
          <w:lang w:val="en-US"/>
        </w:rPr>
        <w:pPrChange w:id="7928" w:author="Kiên Lê Trung" w:date="2024-12-25T14:51:00Z" w16du:dateUtc="2024-12-25T07:51:00Z">
          <w:pPr/>
        </w:pPrChange>
      </w:pPr>
      <w:bookmarkStart w:id="7929" w:name="_Toc186027566"/>
      <w:bookmarkStart w:id="7930" w:name="_Toc186027725"/>
      <w:bookmarkStart w:id="7931" w:name="_Toc186028081"/>
      <w:ins w:id="7932" w:author="Kiên Lê Trung" w:date="2024-12-25T12:10:00Z" w16du:dateUtc="2024-12-25T05:10:00Z">
        <w:r>
          <w:t xml:space="preserve">Hình </w:t>
        </w:r>
      </w:ins>
      <w:ins w:id="7933"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3</w:t>
      </w:r>
      <w:ins w:id="7934"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7935" w:author="Kiên Lê Trung" w:date="2024-12-25T20:11:00Z" w16du:dateUtc="2024-12-25T13:11:00Z">
        <w:r w:rsidR="00A151F2">
          <w:rPr>
            <w:noProof/>
          </w:rPr>
          <w:t>4</w:t>
        </w:r>
        <w:r w:rsidR="00A151F2">
          <w:fldChar w:fldCharType="end"/>
        </w:r>
      </w:ins>
      <w:ins w:id="7936" w:author="Kiên Lê Trung" w:date="2024-12-25T12:10:00Z" w16du:dateUtc="2024-12-25T05:10:00Z">
        <w:r>
          <w:rPr>
            <w:lang w:val="en-US"/>
          </w:rPr>
          <w:t xml:space="preserve"> Giao diện chi tiết sản phẩm</w:t>
        </w:r>
      </w:ins>
      <w:bookmarkEnd w:id="7929"/>
      <w:bookmarkEnd w:id="7930"/>
      <w:bookmarkEnd w:id="7931"/>
    </w:p>
    <w:p w14:paraId="20671CA8" w14:textId="5DF76689" w:rsidR="00DF727A" w:rsidRDefault="002052CF">
      <w:pPr>
        <w:rPr>
          <w:ins w:id="7937" w:author="Kiên Lê Trung" w:date="2024-12-25T12:10:00Z" w16du:dateUtc="2024-12-25T05:10:00Z"/>
          <w:rFonts w:ascii="Times New Roman" w:eastAsia="Times New Roman" w:hAnsi="Times New Roman" w:cs="Times New Roman"/>
          <w:sz w:val="24"/>
          <w:szCs w:val="24"/>
          <w:lang w:val="en-US"/>
        </w:rPr>
      </w:pPr>
      <w:ins w:id="7938" w:author="Kiên Lê Trung" w:date="2024-12-25T11:12:00Z" w16du:dateUtc="2024-12-25T04:12:00Z">
        <w:r w:rsidRPr="002052CF">
          <w:rPr>
            <w:rFonts w:ascii="Times New Roman" w:eastAsia="Times New Roman" w:hAnsi="Times New Roman" w:cs="Times New Roman"/>
            <w:sz w:val="24"/>
            <w:szCs w:val="24"/>
            <w:lang w:val="en-US"/>
          </w:rPr>
          <w:drawing>
            <wp:inline distT="0" distB="0" distL="0" distR="0" wp14:anchorId="77258B67" wp14:editId="5F1EE811">
              <wp:extent cx="5733415" cy="2897505"/>
              <wp:effectExtent l="0" t="0" r="635" b="0"/>
              <wp:docPr id="503079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79920" name="Picture 1" descr="A screenshot of a computer&#10;&#10;Description automatically generated"/>
                      <pic:cNvPicPr/>
                    </pic:nvPicPr>
                    <pic:blipFill>
                      <a:blip r:embed="rId116"/>
                      <a:stretch>
                        <a:fillRect/>
                      </a:stretch>
                    </pic:blipFill>
                    <pic:spPr>
                      <a:xfrm>
                        <a:off x="0" y="0"/>
                        <a:ext cx="5733415" cy="2897505"/>
                      </a:xfrm>
                      <a:prstGeom prst="rect">
                        <a:avLst/>
                      </a:prstGeom>
                    </pic:spPr>
                  </pic:pic>
                </a:graphicData>
              </a:graphic>
            </wp:inline>
          </w:drawing>
        </w:r>
      </w:ins>
    </w:p>
    <w:p w14:paraId="3AA91C59" w14:textId="62DF2062" w:rsidR="00FF4E56" w:rsidRPr="00FF4E56" w:rsidRDefault="00FF4E56" w:rsidP="00146533">
      <w:pPr>
        <w:pStyle w:val="Caption"/>
        <w:spacing w:before="240"/>
        <w:rPr>
          <w:ins w:id="7939" w:author="Kiên Lê Trung" w:date="2024-12-25T10:47:00Z" w16du:dateUtc="2024-12-25T03:47:00Z"/>
          <w:rFonts w:eastAsia="Times New Roman" w:cs="Times New Roman"/>
          <w:szCs w:val="24"/>
          <w:lang w:val="en-US"/>
        </w:rPr>
        <w:pPrChange w:id="7940" w:author="Kiên Lê Trung" w:date="2024-12-25T14:51:00Z" w16du:dateUtc="2024-12-25T07:51:00Z">
          <w:pPr/>
        </w:pPrChange>
      </w:pPr>
      <w:bookmarkStart w:id="7941" w:name="_Toc186027567"/>
      <w:bookmarkStart w:id="7942" w:name="_Toc186027726"/>
      <w:bookmarkStart w:id="7943" w:name="_Toc186028082"/>
      <w:ins w:id="7944" w:author="Kiên Lê Trung" w:date="2024-12-25T12:10:00Z" w16du:dateUtc="2024-12-25T05:10:00Z">
        <w:r>
          <w:t xml:space="preserve">Hình </w:t>
        </w:r>
      </w:ins>
      <w:ins w:id="7945"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3</w:t>
      </w:r>
      <w:ins w:id="7946"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7947" w:author="Kiên Lê Trung" w:date="2024-12-25T20:11:00Z" w16du:dateUtc="2024-12-25T13:11:00Z">
        <w:r w:rsidR="00A151F2">
          <w:rPr>
            <w:noProof/>
          </w:rPr>
          <w:t>5</w:t>
        </w:r>
        <w:r w:rsidR="00A151F2">
          <w:fldChar w:fldCharType="end"/>
        </w:r>
      </w:ins>
      <w:ins w:id="7948" w:author="Kiên Lê Trung" w:date="2024-12-25T12:10:00Z" w16du:dateUtc="2024-12-25T05:10:00Z">
        <w:r>
          <w:rPr>
            <w:lang w:val="en-US"/>
          </w:rPr>
          <w:t xml:space="preserve"> Giao diện giỏ hàng</w:t>
        </w:r>
      </w:ins>
      <w:bookmarkEnd w:id="7941"/>
      <w:bookmarkEnd w:id="7942"/>
      <w:bookmarkEnd w:id="7943"/>
    </w:p>
    <w:p w14:paraId="0C4CB866" w14:textId="6180C86E" w:rsidR="00DF727A" w:rsidRDefault="00394F24">
      <w:pPr>
        <w:rPr>
          <w:ins w:id="7949" w:author="Kiên Lê Trung" w:date="2024-12-25T10:47:00Z" w16du:dateUtc="2024-12-25T03:47:00Z"/>
          <w:rFonts w:ascii="Times New Roman" w:eastAsia="Times New Roman" w:hAnsi="Times New Roman" w:cs="Times New Roman"/>
          <w:sz w:val="24"/>
          <w:szCs w:val="24"/>
          <w:lang w:val="en-US"/>
        </w:rPr>
      </w:pPr>
      <w:ins w:id="7950" w:author="Kiên Lê Trung" w:date="2024-12-25T11:12:00Z" w16du:dateUtc="2024-12-25T04:12:00Z">
        <w:r w:rsidRPr="00394F24">
          <w:rPr>
            <w:rFonts w:ascii="Times New Roman" w:eastAsia="Times New Roman" w:hAnsi="Times New Roman" w:cs="Times New Roman"/>
            <w:sz w:val="24"/>
            <w:szCs w:val="24"/>
            <w:lang w:val="en-US"/>
          </w:rPr>
          <w:drawing>
            <wp:inline distT="0" distB="0" distL="0" distR="0" wp14:anchorId="249618A0" wp14:editId="66C62BD0">
              <wp:extent cx="5733415" cy="3103245"/>
              <wp:effectExtent l="0" t="0" r="635" b="1905"/>
              <wp:docPr id="637277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77611" name="Picture 1" descr="A screenshot of a computer&#10;&#10;Description automatically generated"/>
                      <pic:cNvPicPr/>
                    </pic:nvPicPr>
                    <pic:blipFill>
                      <a:blip r:embed="rId117"/>
                      <a:stretch>
                        <a:fillRect/>
                      </a:stretch>
                    </pic:blipFill>
                    <pic:spPr>
                      <a:xfrm>
                        <a:off x="0" y="0"/>
                        <a:ext cx="5733415" cy="3103245"/>
                      </a:xfrm>
                      <a:prstGeom prst="rect">
                        <a:avLst/>
                      </a:prstGeom>
                    </pic:spPr>
                  </pic:pic>
                </a:graphicData>
              </a:graphic>
            </wp:inline>
          </w:drawing>
        </w:r>
      </w:ins>
    </w:p>
    <w:p w14:paraId="6246C1F7" w14:textId="4358461E" w:rsidR="00DF727A" w:rsidRPr="00FF4E56" w:rsidRDefault="00FF4E56" w:rsidP="00146533">
      <w:pPr>
        <w:pStyle w:val="Caption"/>
        <w:spacing w:before="240"/>
        <w:rPr>
          <w:ins w:id="7951" w:author="Kiên Lê Trung" w:date="2024-12-25T10:47:00Z" w16du:dateUtc="2024-12-25T03:47:00Z"/>
          <w:rFonts w:eastAsia="Times New Roman" w:cs="Times New Roman"/>
          <w:szCs w:val="24"/>
          <w:lang w:val="en-US"/>
        </w:rPr>
        <w:pPrChange w:id="7952" w:author="Kiên Lê Trung" w:date="2024-12-25T14:51:00Z" w16du:dateUtc="2024-12-25T07:51:00Z">
          <w:pPr/>
        </w:pPrChange>
      </w:pPr>
      <w:bookmarkStart w:id="7953" w:name="_Toc186027568"/>
      <w:bookmarkStart w:id="7954" w:name="_Toc186027727"/>
      <w:bookmarkStart w:id="7955" w:name="_Toc186028083"/>
      <w:ins w:id="7956" w:author="Kiên Lê Trung" w:date="2024-12-25T12:10:00Z" w16du:dateUtc="2024-12-25T05:10:00Z">
        <w:r>
          <w:t xml:space="preserve">Hình </w:t>
        </w:r>
      </w:ins>
      <w:ins w:id="7957"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3</w:t>
      </w:r>
      <w:ins w:id="7958"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7959" w:author="Kiên Lê Trung" w:date="2024-12-25T20:11:00Z" w16du:dateUtc="2024-12-25T13:11:00Z">
        <w:r w:rsidR="00A151F2">
          <w:rPr>
            <w:noProof/>
          </w:rPr>
          <w:t>6</w:t>
        </w:r>
        <w:r w:rsidR="00A151F2">
          <w:fldChar w:fldCharType="end"/>
        </w:r>
      </w:ins>
      <w:ins w:id="7960" w:author="Kiên Lê Trung" w:date="2024-12-25T12:10:00Z" w16du:dateUtc="2024-12-25T05:10:00Z">
        <w:r>
          <w:rPr>
            <w:lang w:val="en-US"/>
          </w:rPr>
          <w:t xml:space="preserve"> Giao diện chi tiết đơn hàng</w:t>
        </w:r>
      </w:ins>
      <w:bookmarkEnd w:id="7953"/>
      <w:bookmarkEnd w:id="7954"/>
      <w:bookmarkEnd w:id="7955"/>
    </w:p>
    <w:p w14:paraId="6470CA54" w14:textId="77777777" w:rsidR="00764E43" w:rsidRDefault="00764E43">
      <w:pPr>
        <w:rPr>
          <w:ins w:id="7961" w:author="Kiên Lê Trung" w:date="2024-12-25T10:47:00Z" w16du:dateUtc="2024-12-25T03:47:00Z"/>
          <w:rFonts w:ascii="Times New Roman" w:eastAsia="Times New Roman" w:hAnsi="Times New Roman" w:cs="Times New Roman"/>
          <w:sz w:val="24"/>
          <w:szCs w:val="24"/>
          <w:lang w:val="en-US"/>
        </w:rPr>
      </w:pPr>
    </w:p>
    <w:p w14:paraId="307CCFAA" w14:textId="77777777" w:rsidR="00764E43" w:rsidRPr="006A18E8" w:rsidRDefault="00764E43">
      <w:pPr>
        <w:rPr>
          <w:rFonts w:ascii="Times New Roman" w:eastAsia="Times New Roman" w:hAnsi="Times New Roman" w:cs="Times New Roman"/>
          <w:sz w:val="24"/>
          <w:szCs w:val="24"/>
          <w:lang w:val="en-US"/>
          <w:rPrChange w:id="7962" w:author="Kiên Lê Trung" w:date="2024-12-25T10:46:00Z" w16du:dateUtc="2024-12-25T03:46:00Z">
            <w:rPr>
              <w:rFonts w:ascii="Times New Roman" w:eastAsia="Times New Roman" w:hAnsi="Times New Roman" w:cs="Times New Roman"/>
              <w:sz w:val="24"/>
              <w:szCs w:val="24"/>
            </w:rPr>
          </w:rPrChange>
        </w:rPr>
      </w:pPr>
    </w:p>
    <w:p w14:paraId="114B4F84" w14:textId="77777777" w:rsidR="007569A2" w:rsidRDefault="007569A2">
      <w:pPr>
        <w:rPr>
          <w:rFonts w:ascii="Times New Roman" w:eastAsia="Times New Roman" w:hAnsi="Times New Roman" w:cs="Times New Roman"/>
          <w:sz w:val="24"/>
          <w:szCs w:val="24"/>
        </w:rPr>
      </w:pPr>
    </w:p>
    <w:p w14:paraId="1AABDC09" w14:textId="77777777" w:rsidR="007569A2" w:rsidRDefault="007569A2">
      <w:pPr>
        <w:rPr>
          <w:rFonts w:ascii="Times New Roman" w:eastAsia="Times New Roman" w:hAnsi="Times New Roman" w:cs="Times New Roman"/>
          <w:sz w:val="24"/>
          <w:szCs w:val="24"/>
        </w:rPr>
      </w:pPr>
    </w:p>
    <w:p w14:paraId="18F7D1F2" w14:textId="47875FC4" w:rsidR="007569A2" w:rsidRPr="00533BCE" w:rsidRDefault="00CE686F">
      <w:pPr>
        <w:pStyle w:val="Heading3"/>
        <w:rPr>
          <w:lang w:val="en-US"/>
          <w:rPrChange w:id="7963" w:author="Kiên Lê Trung" w:date="2024-12-25T12:12:00Z" w16du:dateUtc="2024-12-25T05:12:00Z">
            <w:rPr/>
          </w:rPrChange>
        </w:rPr>
      </w:pPr>
      <w:bookmarkStart w:id="7964" w:name="_Toc185954693"/>
      <w:bookmarkStart w:id="7965" w:name="_Toc185954701"/>
      <w:bookmarkStart w:id="7966" w:name="_Toc185955167"/>
      <w:bookmarkStart w:id="7967" w:name="_Toc186021593"/>
      <w:r>
        <w:t xml:space="preserve">3.2.2 Một số giao diện cho người </w:t>
      </w:r>
      <w:ins w:id="7968" w:author="Kiên Lê Trung" w:date="2024-12-25T12:12:00Z" w16du:dateUtc="2024-12-25T05:12:00Z">
        <w:r w:rsidR="00533BCE">
          <w:rPr>
            <w:lang w:val="en-US"/>
          </w:rPr>
          <w:t>bán</w:t>
        </w:r>
      </w:ins>
      <w:bookmarkEnd w:id="7967"/>
      <w:del w:id="7969" w:author="Kiên Lê Trung" w:date="2024-12-25T12:12:00Z" w16du:dateUtc="2024-12-25T05:12:00Z">
        <w:r w:rsidDel="00533BCE">
          <w:delText>quản trị</w:delText>
        </w:r>
      </w:del>
      <w:bookmarkEnd w:id="7964"/>
      <w:bookmarkEnd w:id="7965"/>
      <w:bookmarkEnd w:id="7966"/>
    </w:p>
    <w:p w14:paraId="3F82752B" w14:textId="1D2FF530" w:rsidR="007569A2" w:rsidRDefault="00533BCE">
      <w:pPr>
        <w:rPr>
          <w:ins w:id="7970" w:author="Kiên Lê Trung" w:date="2024-12-25T12:11:00Z" w16du:dateUtc="2024-12-25T05:11:00Z"/>
          <w:rFonts w:ascii="Times New Roman" w:eastAsia="Times New Roman" w:hAnsi="Times New Roman" w:cs="Times New Roman"/>
          <w:sz w:val="24"/>
          <w:szCs w:val="24"/>
          <w:lang w:val="en-US"/>
        </w:rPr>
      </w:pPr>
      <w:ins w:id="7971" w:author="Kiên Lê Trung" w:date="2024-12-25T12:11:00Z" w16du:dateUtc="2024-12-25T05:11:00Z">
        <w:r w:rsidRPr="00533BCE">
          <w:rPr>
            <w:rFonts w:ascii="Times New Roman" w:eastAsia="Times New Roman" w:hAnsi="Times New Roman" w:cs="Times New Roman"/>
            <w:sz w:val="24"/>
            <w:szCs w:val="24"/>
          </w:rPr>
          <w:drawing>
            <wp:inline distT="0" distB="0" distL="0" distR="0" wp14:anchorId="53DDF5A6" wp14:editId="11FB59EE">
              <wp:extent cx="5733415" cy="2866390"/>
              <wp:effectExtent l="0" t="0" r="635" b="0"/>
              <wp:docPr id="74349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91824" name="Picture 1" descr="A screenshot of a computer&#10;&#10;Description automatically generated"/>
                      <pic:cNvPicPr/>
                    </pic:nvPicPr>
                    <pic:blipFill>
                      <a:blip r:embed="rId118"/>
                      <a:stretch>
                        <a:fillRect/>
                      </a:stretch>
                    </pic:blipFill>
                    <pic:spPr>
                      <a:xfrm>
                        <a:off x="0" y="0"/>
                        <a:ext cx="5733415" cy="2866390"/>
                      </a:xfrm>
                      <a:prstGeom prst="rect">
                        <a:avLst/>
                      </a:prstGeom>
                    </pic:spPr>
                  </pic:pic>
                </a:graphicData>
              </a:graphic>
            </wp:inline>
          </w:drawing>
        </w:r>
      </w:ins>
    </w:p>
    <w:p w14:paraId="2131A5D5" w14:textId="6E348883" w:rsidR="00533BCE" w:rsidRPr="00533BCE" w:rsidRDefault="00533BCE" w:rsidP="00B81D4A">
      <w:pPr>
        <w:pStyle w:val="Caption"/>
        <w:spacing w:before="240"/>
        <w:rPr>
          <w:rFonts w:eastAsia="Times New Roman" w:cs="Times New Roman"/>
          <w:szCs w:val="24"/>
          <w:lang w:val="en-US"/>
          <w:rPrChange w:id="7972" w:author="Kiên Lê Trung" w:date="2024-12-25T12:11:00Z" w16du:dateUtc="2024-12-25T05:11:00Z">
            <w:rPr>
              <w:rFonts w:ascii="Times New Roman" w:eastAsia="Times New Roman" w:hAnsi="Times New Roman" w:cs="Times New Roman"/>
              <w:sz w:val="24"/>
              <w:szCs w:val="24"/>
            </w:rPr>
          </w:rPrChange>
        </w:rPr>
        <w:pPrChange w:id="7973" w:author="Kiên Lê Trung" w:date="2024-12-25T14:52:00Z" w16du:dateUtc="2024-12-25T07:52:00Z">
          <w:pPr/>
        </w:pPrChange>
      </w:pPr>
      <w:bookmarkStart w:id="7974" w:name="_Toc186027569"/>
      <w:bookmarkStart w:id="7975" w:name="_Toc186027728"/>
      <w:bookmarkStart w:id="7976" w:name="_Toc186028084"/>
      <w:ins w:id="7977" w:author="Kiên Lê Trung" w:date="2024-12-25T12:11:00Z" w16du:dateUtc="2024-12-25T05:11:00Z">
        <w:r>
          <w:t xml:space="preserve">Hình </w:t>
        </w:r>
      </w:ins>
      <w:ins w:id="7978"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3</w:t>
      </w:r>
      <w:ins w:id="7979"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7980" w:author="Kiên Lê Trung" w:date="2024-12-25T20:11:00Z" w16du:dateUtc="2024-12-25T13:11:00Z">
        <w:r w:rsidR="00A151F2">
          <w:rPr>
            <w:noProof/>
          </w:rPr>
          <w:t>7</w:t>
        </w:r>
        <w:r w:rsidR="00A151F2">
          <w:fldChar w:fldCharType="end"/>
        </w:r>
      </w:ins>
      <w:ins w:id="7981" w:author="Kiên Lê Trung" w:date="2024-12-25T12:11:00Z" w16du:dateUtc="2024-12-25T05:11:00Z">
        <w:r>
          <w:rPr>
            <w:lang w:val="en-US"/>
          </w:rPr>
          <w:t xml:space="preserve"> Giao diện trang chủ người bán</w:t>
        </w:r>
      </w:ins>
      <w:bookmarkEnd w:id="7974"/>
      <w:bookmarkEnd w:id="7975"/>
      <w:bookmarkEnd w:id="7976"/>
    </w:p>
    <w:p w14:paraId="6CA203BD" w14:textId="77777777" w:rsidR="007569A2" w:rsidRDefault="007569A2">
      <w:pPr>
        <w:rPr>
          <w:rFonts w:ascii="Times New Roman" w:eastAsia="Times New Roman" w:hAnsi="Times New Roman" w:cs="Times New Roman"/>
          <w:sz w:val="24"/>
          <w:szCs w:val="24"/>
        </w:rPr>
      </w:pPr>
    </w:p>
    <w:p w14:paraId="1EEB5C65" w14:textId="49E67AA7" w:rsidR="007569A2" w:rsidRDefault="00E10934">
      <w:pPr>
        <w:rPr>
          <w:ins w:id="7982" w:author="Kiên Lê Trung" w:date="2024-12-25T12:12:00Z" w16du:dateUtc="2024-12-25T05:12:00Z"/>
          <w:rFonts w:ascii="Times New Roman" w:eastAsia="Times New Roman" w:hAnsi="Times New Roman" w:cs="Times New Roman"/>
          <w:sz w:val="24"/>
          <w:szCs w:val="24"/>
          <w:lang w:val="en-US"/>
        </w:rPr>
      </w:pPr>
      <w:ins w:id="7983" w:author="Kiên Lê Trung" w:date="2024-12-25T12:12:00Z" w16du:dateUtc="2024-12-25T05:12:00Z">
        <w:r w:rsidRPr="00E10934">
          <w:rPr>
            <w:rFonts w:ascii="Times New Roman" w:eastAsia="Times New Roman" w:hAnsi="Times New Roman" w:cs="Times New Roman"/>
            <w:sz w:val="24"/>
            <w:szCs w:val="24"/>
          </w:rPr>
          <w:drawing>
            <wp:inline distT="0" distB="0" distL="0" distR="0" wp14:anchorId="29FC45EA" wp14:editId="70E8D517">
              <wp:extent cx="5733415" cy="2847340"/>
              <wp:effectExtent l="0" t="0" r="635" b="0"/>
              <wp:docPr id="1430235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35381" name="Picture 1" descr="A screenshot of a computer&#10;&#10;Description automatically generated"/>
                      <pic:cNvPicPr/>
                    </pic:nvPicPr>
                    <pic:blipFill>
                      <a:blip r:embed="rId119"/>
                      <a:stretch>
                        <a:fillRect/>
                      </a:stretch>
                    </pic:blipFill>
                    <pic:spPr>
                      <a:xfrm>
                        <a:off x="0" y="0"/>
                        <a:ext cx="5733415" cy="2847340"/>
                      </a:xfrm>
                      <a:prstGeom prst="rect">
                        <a:avLst/>
                      </a:prstGeom>
                    </pic:spPr>
                  </pic:pic>
                </a:graphicData>
              </a:graphic>
            </wp:inline>
          </w:drawing>
        </w:r>
      </w:ins>
    </w:p>
    <w:p w14:paraId="684CAA12" w14:textId="64144BC5" w:rsidR="00E10934" w:rsidRDefault="00E10934" w:rsidP="00B81D4A">
      <w:pPr>
        <w:pStyle w:val="Caption"/>
        <w:spacing w:before="240"/>
        <w:rPr>
          <w:ins w:id="7984" w:author="Kiên Lê Trung" w:date="2024-12-25T12:16:00Z" w16du:dateUtc="2024-12-25T05:16:00Z"/>
          <w:lang w:val="en-US"/>
        </w:rPr>
        <w:pPrChange w:id="7985" w:author="Kiên Lê Trung" w:date="2024-12-25T14:52:00Z" w16du:dateUtc="2024-12-25T07:52:00Z">
          <w:pPr>
            <w:pStyle w:val="Caption"/>
          </w:pPr>
        </w:pPrChange>
      </w:pPr>
      <w:bookmarkStart w:id="7986" w:name="_Toc186027570"/>
      <w:bookmarkStart w:id="7987" w:name="_Toc186027729"/>
      <w:bookmarkStart w:id="7988" w:name="_Toc186028085"/>
      <w:ins w:id="7989" w:author="Kiên Lê Trung" w:date="2024-12-25T12:12:00Z" w16du:dateUtc="2024-12-25T05:12:00Z">
        <w:r>
          <w:t xml:space="preserve">Hình </w:t>
        </w:r>
      </w:ins>
      <w:ins w:id="7990"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3</w:t>
      </w:r>
      <w:ins w:id="7991"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7992" w:author="Kiên Lê Trung" w:date="2024-12-25T20:11:00Z" w16du:dateUtc="2024-12-25T13:11:00Z">
        <w:r w:rsidR="00A151F2">
          <w:rPr>
            <w:noProof/>
          </w:rPr>
          <w:t>8</w:t>
        </w:r>
        <w:r w:rsidR="00A151F2">
          <w:fldChar w:fldCharType="end"/>
        </w:r>
      </w:ins>
      <w:ins w:id="7993" w:author="Kiên Lê Trung" w:date="2024-12-25T12:12:00Z" w16du:dateUtc="2024-12-25T05:12:00Z">
        <w:r>
          <w:rPr>
            <w:lang w:val="en-US"/>
          </w:rPr>
          <w:t xml:space="preserve"> Giao diện danh sách sản phẩm</w:t>
        </w:r>
      </w:ins>
      <w:bookmarkEnd w:id="7986"/>
      <w:bookmarkEnd w:id="7987"/>
      <w:bookmarkEnd w:id="7988"/>
    </w:p>
    <w:p w14:paraId="0FBDF824" w14:textId="443CB4BF" w:rsidR="002308E1" w:rsidRDefault="002308E1" w:rsidP="008859C7">
      <w:pPr>
        <w:rPr>
          <w:ins w:id="7994" w:author="Kiên Lê Trung" w:date="2024-12-25T12:16:00Z" w16du:dateUtc="2024-12-25T05:16:00Z"/>
          <w:lang w:val="en-US"/>
        </w:rPr>
      </w:pPr>
      <w:ins w:id="7995" w:author="Kiên Lê Trung" w:date="2024-12-25T12:16:00Z" w16du:dateUtc="2024-12-25T05:16:00Z">
        <w:r w:rsidRPr="002308E1">
          <w:rPr>
            <w:lang w:val="en-US"/>
          </w:rPr>
          <w:drawing>
            <wp:inline distT="0" distB="0" distL="0" distR="0" wp14:anchorId="67EEC9E4" wp14:editId="77C413FC">
              <wp:extent cx="5733415" cy="2853055"/>
              <wp:effectExtent l="0" t="0" r="635" b="4445"/>
              <wp:docPr id="1720996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96998" name="Picture 1" descr="A screenshot of a computer&#10;&#10;Description automatically generated"/>
                      <pic:cNvPicPr/>
                    </pic:nvPicPr>
                    <pic:blipFill>
                      <a:blip r:embed="rId120"/>
                      <a:stretch>
                        <a:fillRect/>
                      </a:stretch>
                    </pic:blipFill>
                    <pic:spPr>
                      <a:xfrm>
                        <a:off x="0" y="0"/>
                        <a:ext cx="5733415" cy="2853055"/>
                      </a:xfrm>
                      <a:prstGeom prst="rect">
                        <a:avLst/>
                      </a:prstGeom>
                    </pic:spPr>
                  </pic:pic>
                </a:graphicData>
              </a:graphic>
            </wp:inline>
          </w:drawing>
        </w:r>
      </w:ins>
    </w:p>
    <w:p w14:paraId="7489140A" w14:textId="0B0BE9F7" w:rsidR="002308E1" w:rsidRPr="002308E1" w:rsidRDefault="002308E1" w:rsidP="00B81D4A">
      <w:pPr>
        <w:pStyle w:val="Caption"/>
        <w:spacing w:before="240"/>
        <w:rPr>
          <w:ins w:id="7996" w:author="Kiên Lê Trung" w:date="2024-12-25T12:12:00Z" w16du:dateUtc="2024-12-25T05:12:00Z"/>
          <w:lang w:val="en-US"/>
        </w:rPr>
        <w:pPrChange w:id="7997" w:author="Kiên Lê Trung" w:date="2024-12-25T14:52:00Z" w16du:dateUtc="2024-12-25T07:52:00Z">
          <w:pPr>
            <w:pStyle w:val="Caption"/>
          </w:pPr>
        </w:pPrChange>
      </w:pPr>
      <w:bookmarkStart w:id="7998" w:name="_Toc186027571"/>
      <w:bookmarkStart w:id="7999" w:name="_Toc186027730"/>
      <w:bookmarkStart w:id="8000" w:name="_Toc186028086"/>
      <w:ins w:id="8001" w:author="Kiên Lê Trung" w:date="2024-12-25T12:16:00Z" w16du:dateUtc="2024-12-25T05:16:00Z">
        <w:r>
          <w:t xml:space="preserve">Hình </w:t>
        </w:r>
      </w:ins>
      <w:ins w:id="8002"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3</w:t>
      </w:r>
      <w:ins w:id="8003"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8004" w:author="Kiên Lê Trung" w:date="2024-12-25T20:11:00Z" w16du:dateUtc="2024-12-25T13:11:00Z">
        <w:r w:rsidR="00A151F2">
          <w:rPr>
            <w:noProof/>
          </w:rPr>
          <w:t>9</w:t>
        </w:r>
        <w:r w:rsidR="00A151F2">
          <w:fldChar w:fldCharType="end"/>
        </w:r>
      </w:ins>
      <w:ins w:id="8005" w:author="Kiên Lê Trung" w:date="2024-12-25T12:16:00Z" w16du:dateUtc="2024-12-25T05:16:00Z">
        <w:r>
          <w:rPr>
            <w:lang w:val="en-US"/>
          </w:rPr>
          <w:t xml:space="preserve"> Giao diện thông tin chi tiết </w:t>
        </w:r>
        <w:r w:rsidR="00D40D99">
          <w:rPr>
            <w:lang w:val="en-US"/>
          </w:rPr>
          <w:t>theo mã sản phẩm</w:t>
        </w:r>
      </w:ins>
      <w:bookmarkEnd w:id="7998"/>
      <w:bookmarkEnd w:id="7999"/>
      <w:bookmarkEnd w:id="8000"/>
    </w:p>
    <w:p w14:paraId="08B4C9C9" w14:textId="26005B92" w:rsidR="00E10934" w:rsidRDefault="00B84D45" w:rsidP="00E10934">
      <w:pPr>
        <w:rPr>
          <w:ins w:id="8006" w:author="Kiên Lê Trung" w:date="2024-12-25T12:13:00Z" w16du:dateUtc="2024-12-25T05:13:00Z"/>
          <w:lang w:val="en-US"/>
        </w:rPr>
      </w:pPr>
      <w:ins w:id="8007" w:author="Kiên Lê Trung" w:date="2024-12-25T12:13:00Z" w16du:dateUtc="2024-12-25T05:13:00Z">
        <w:r w:rsidRPr="00B84D45">
          <w:rPr>
            <w:lang w:val="en-US"/>
          </w:rPr>
          <w:drawing>
            <wp:inline distT="0" distB="0" distL="0" distR="0" wp14:anchorId="76C5B798" wp14:editId="5774F6CF">
              <wp:extent cx="5733415" cy="2865120"/>
              <wp:effectExtent l="0" t="0" r="635" b="0"/>
              <wp:docPr id="1211781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81452" name="Picture 1" descr="A screenshot of a computer&#10;&#10;Description automatically generated"/>
                      <pic:cNvPicPr/>
                    </pic:nvPicPr>
                    <pic:blipFill>
                      <a:blip r:embed="rId121"/>
                      <a:stretch>
                        <a:fillRect/>
                      </a:stretch>
                    </pic:blipFill>
                    <pic:spPr>
                      <a:xfrm>
                        <a:off x="0" y="0"/>
                        <a:ext cx="5733415" cy="2865120"/>
                      </a:xfrm>
                      <a:prstGeom prst="rect">
                        <a:avLst/>
                      </a:prstGeom>
                    </pic:spPr>
                  </pic:pic>
                </a:graphicData>
              </a:graphic>
            </wp:inline>
          </w:drawing>
        </w:r>
      </w:ins>
    </w:p>
    <w:p w14:paraId="7CA059D7" w14:textId="16904393" w:rsidR="00B84D45" w:rsidRDefault="00B84D45" w:rsidP="00B81D4A">
      <w:pPr>
        <w:pStyle w:val="Caption"/>
        <w:spacing w:before="240"/>
        <w:rPr>
          <w:ins w:id="8008" w:author="Kiên Lê Trung" w:date="2024-12-25T12:13:00Z" w16du:dateUtc="2024-12-25T05:13:00Z"/>
          <w:lang w:val="en-US"/>
        </w:rPr>
        <w:pPrChange w:id="8009" w:author="Kiên Lê Trung" w:date="2024-12-25T14:52:00Z" w16du:dateUtc="2024-12-25T07:52:00Z">
          <w:pPr>
            <w:pStyle w:val="Caption"/>
          </w:pPr>
        </w:pPrChange>
      </w:pPr>
      <w:bookmarkStart w:id="8010" w:name="_Toc186027572"/>
      <w:bookmarkStart w:id="8011" w:name="_Toc186027731"/>
      <w:bookmarkStart w:id="8012" w:name="_Toc186028087"/>
      <w:ins w:id="8013" w:author="Kiên Lê Trung" w:date="2024-12-25T12:13:00Z" w16du:dateUtc="2024-12-25T05:13:00Z">
        <w:r>
          <w:t xml:space="preserve">Hình </w:t>
        </w:r>
      </w:ins>
      <w:ins w:id="8014"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3</w:t>
      </w:r>
      <w:ins w:id="8015"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8016" w:author="Kiên Lê Trung" w:date="2024-12-25T20:11:00Z" w16du:dateUtc="2024-12-25T13:11:00Z">
        <w:r w:rsidR="00A151F2">
          <w:rPr>
            <w:noProof/>
          </w:rPr>
          <w:t>10</w:t>
        </w:r>
        <w:r w:rsidR="00A151F2">
          <w:fldChar w:fldCharType="end"/>
        </w:r>
      </w:ins>
      <w:ins w:id="8017" w:author="Kiên Lê Trung" w:date="2024-12-25T12:13:00Z" w16du:dateUtc="2024-12-25T05:13:00Z">
        <w:r>
          <w:rPr>
            <w:lang w:val="en-US"/>
          </w:rPr>
          <w:t xml:space="preserve"> Giao diện danh sách mã giảm giá</w:t>
        </w:r>
        <w:bookmarkEnd w:id="8010"/>
        <w:bookmarkEnd w:id="8011"/>
        <w:bookmarkEnd w:id="8012"/>
        <w:r>
          <w:rPr>
            <w:lang w:val="en-US"/>
          </w:rPr>
          <w:t xml:space="preserve"> </w:t>
        </w:r>
      </w:ins>
    </w:p>
    <w:p w14:paraId="67F89A90" w14:textId="0DBEB759" w:rsidR="00B84D45" w:rsidRDefault="004B505F" w:rsidP="00B84D45">
      <w:pPr>
        <w:rPr>
          <w:ins w:id="8018" w:author="Kiên Lê Trung" w:date="2024-12-25T12:13:00Z" w16du:dateUtc="2024-12-25T05:13:00Z"/>
          <w:lang w:val="en-US"/>
        </w:rPr>
      </w:pPr>
      <w:ins w:id="8019" w:author="Kiên Lê Trung" w:date="2024-12-25T12:13:00Z" w16du:dateUtc="2024-12-25T05:13:00Z">
        <w:r w:rsidRPr="004B505F">
          <w:rPr>
            <w:lang w:val="en-US"/>
          </w:rPr>
          <w:drawing>
            <wp:inline distT="0" distB="0" distL="0" distR="0" wp14:anchorId="688C7FA3" wp14:editId="02132192">
              <wp:extent cx="5733415" cy="2854325"/>
              <wp:effectExtent l="0" t="0" r="635" b="3175"/>
              <wp:docPr id="2000078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78127" name="Picture 1" descr="A screenshot of a computer&#10;&#10;Description automatically generated"/>
                      <pic:cNvPicPr/>
                    </pic:nvPicPr>
                    <pic:blipFill>
                      <a:blip r:embed="rId122"/>
                      <a:stretch>
                        <a:fillRect/>
                      </a:stretch>
                    </pic:blipFill>
                    <pic:spPr>
                      <a:xfrm>
                        <a:off x="0" y="0"/>
                        <a:ext cx="5733415" cy="2854325"/>
                      </a:xfrm>
                      <a:prstGeom prst="rect">
                        <a:avLst/>
                      </a:prstGeom>
                    </pic:spPr>
                  </pic:pic>
                </a:graphicData>
              </a:graphic>
            </wp:inline>
          </w:drawing>
        </w:r>
      </w:ins>
    </w:p>
    <w:p w14:paraId="1EE15110" w14:textId="2407277D" w:rsidR="004B505F" w:rsidRDefault="00EF2FDA" w:rsidP="00B81D4A">
      <w:pPr>
        <w:pStyle w:val="Caption"/>
        <w:spacing w:before="240"/>
        <w:rPr>
          <w:ins w:id="8020" w:author="Kiên Lê Trung" w:date="2024-12-25T12:14:00Z" w16du:dateUtc="2024-12-25T05:14:00Z"/>
          <w:lang w:val="en-US"/>
        </w:rPr>
        <w:pPrChange w:id="8021" w:author="Kiên Lê Trung" w:date="2024-12-25T14:52:00Z" w16du:dateUtc="2024-12-25T07:52:00Z">
          <w:pPr>
            <w:pStyle w:val="Caption"/>
          </w:pPr>
        </w:pPrChange>
      </w:pPr>
      <w:bookmarkStart w:id="8022" w:name="_Toc186027573"/>
      <w:bookmarkStart w:id="8023" w:name="_Toc186027732"/>
      <w:bookmarkStart w:id="8024" w:name="_Toc186028088"/>
      <w:ins w:id="8025" w:author="Kiên Lê Trung" w:date="2024-12-25T12:13:00Z" w16du:dateUtc="2024-12-25T05:13:00Z">
        <w:r>
          <w:t xml:space="preserve">Hình </w:t>
        </w:r>
      </w:ins>
      <w:ins w:id="8026"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3</w:t>
      </w:r>
      <w:ins w:id="8027"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8028" w:author="Kiên Lê Trung" w:date="2024-12-25T20:11:00Z" w16du:dateUtc="2024-12-25T13:11:00Z">
        <w:r w:rsidR="00A151F2">
          <w:rPr>
            <w:noProof/>
          </w:rPr>
          <w:t>11</w:t>
        </w:r>
        <w:r w:rsidR="00A151F2">
          <w:fldChar w:fldCharType="end"/>
        </w:r>
      </w:ins>
      <w:ins w:id="8029" w:author="Kiên Lê Trung" w:date="2024-12-25T12:13:00Z" w16du:dateUtc="2024-12-25T05:13:00Z">
        <w:r>
          <w:rPr>
            <w:lang w:val="en-US"/>
          </w:rPr>
          <w:t xml:space="preserve"> Giao diện danh sách </w:t>
        </w:r>
      </w:ins>
      <w:ins w:id="8030" w:author="Kiên Lê Trung" w:date="2024-12-25T12:14:00Z" w16du:dateUtc="2024-12-25T05:14:00Z">
        <w:r w:rsidR="00643706">
          <w:rPr>
            <w:lang w:val="en-US"/>
          </w:rPr>
          <w:t>đơn hàng</w:t>
        </w:r>
        <w:bookmarkEnd w:id="8022"/>
        <w:bookmarkEnd w:id="8023"/>
        <w:bookmarkEnd w:id="8024"/>
      </w:ins>
    </w:p>
    <w:p w14:paraId="5C744DC1" w14:textId="59C003C9" w:rsidR="00643706" w:rsidRDefault="00A151F2" w:rsidP="00643706">
      <w:pPr>
        <w:rPr>
          <w:ins w:id="8031" w:author="Kiên Lê Trung" w:date="2024-12-25T20:11:00Z" w16du:dateUtc="2024-12-25T13:11:00Z"/>
          <w:lang w:val="en-US"/>
        </w:rPr>
      </w:pPr>
      <w:ins w:id="8032" w:author="Kiên Lê Trung" w:date="2024-12-25T20:11:00Z" w16du:dateUtc="2024-12-25T13:11:00Z">
        <w:r>
          <w:rPr>
            <w:noProof/>
          </w:rPr>
          <w:drawing>
            <wp:inline distT="0" distB="0" distL="0" distR="0" wp14:anchorId="365E260A" wp14:editId="07504C66">
              <wp:extent cx="5733415" cy="2007870"/>
              <wp:effectExtent l="0" t="0" r="635" b="0"/>
              <wp:docPr id="1509944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44765" name="Picture 1" descr="A screenshot of a computer&#10;&#10;Description automatically generated"/>
                      <pic:cNvPicPr/>
                    </pic:nvPicPr>
                    <pic:blipFill>
                      <a:blip r:embed="rId123"/>
                      <a:stretch>
                        <a:fillRect/>
                      </a:stretch>
                    </pic:blipFill>
                    <pic:spPr>
                      <a:xfrm>
                        <a:off x="0" y="0"/>
                        <a:ext cx="5733415" cy="2007870"/>
                      </a:xfrm>
                      <a:prstGeom prst="rect">
                        <a:avLst/>
                      </a:prstGeom>
                    </pic:spPr>
                  </pic:pic>
                </a:graphicData>
              </a:graphic>
            </wp:inline>
          </w:drawing>
        </w:r>
      </w:ins>
    </w:p>
    <w:p w14:paraId="472ABA38" w14:textId="0C0CAE14" w:rsidR="00A151F2" w:rsidRPr="00A151F2" w:rsidRDefault="00A151F2" w:rsidP="00A151F2">
      <w:pPr>
        <w:pStyle w:val="Caption"/>
        <w:rPr>
          <w:lang w:val="en-US"/>
          <w:rPrChange w:id="8033" w:author="Kiên Lê Trung" w:date="2024-12-25T20:11:00Z" w16du:dateUtc="2024-12-25T13:11:00Z">
            <w:rPr>
              <w:rFonts w:ascii="Times New Roman" w:eastAsia="Times New Roman" w:hAnsi="Times New Roman" w:cs="Times New Roman"/>
              <w:sz w:val="24"/>
              <w:szCs w:val="24"/>
            </w:rPr>
          </w:rPrChange>
        </w:rPr>
        <w:pPrChange w:id="8034" w:author="Kiên Lê Trung" w:date="2024-12-25T20:11:00Z" w16du:dateUtc="2024-12-25T13:11:00Z">
          <w:pPr/>
        </w:pPrChange>
      </w:pPr>
      <w:ins w:id="8035" w:author="Kiên Lê Trung" w:date="2024-12-25T20:11:00Z" w16du:dateUtc="2024-12-25T13:11:00Z">
        <w:r>
          <w:t xml:space="preserve">Hình </w:t>
        </w:r>
        <w:r>
          <w:fldChar w:fldCharType="begin"/>
        </w:r>
        <w:r>
          <w:instrText xml:space="preserve"> STYLEREF 1 \s </w:instrText>
        </w:r>
      </w:ins>
      <w:r>
        <w:fldChar w:fldCharType="separate"/>
      </w:r>
      <w:r>
        <w:rPr>
          <w:noProof/>
        </w:rPr>
        <w:t>3</w:t>
      </w:r>
      <w:ins w:id="8036" w:author="Kiên Lê Trung" w:date="2024-12-25T20:11:00Z" w16du:dateUtc="2024-12-25T13:11:00Z">
        <w:r>
          <w:fldChar w:fldCharType="end"/>
        </w:r>
        <w:r>
          <w:t>.</w:t>
        </w:r>
        <w:r>
          <w:fldChar w:fldCharType="begin"/>
        </w:r>
        <w:r>
          <w:instrText xml:space="preserve"> SEQ Hình \* ARABIC \s 1 </w:instrText>
        </w:r>
      </w:ins>
      <w:r>
        <w:fldChar w:fldCharType="separate"/>
      </w:r>
      <w:ins w:id="8037" w:author="Kiên Lê Trung" w:date="2024-12-25T20:11:00Z" w16du:dateUtc="2024-12-25T13:11:00Z">
        <w:r>
          <w:rPr>
            <w:noProof/>
          </w:rPr>
          <w:t>12</w:t>
        </w:r>
        <w:r>
          <w:fldChar w:fldCharType="end"/>
        </w:r>
        <w:r>
          <w:rPr>
            <w:lang w:val="en-US"/>
          </w:rPr>
          <w:t xml:space="preserve"> Giao diện người bán quản lý nhà cung cấp</w:t>
        </w:r>
      </w:ins>
    </w:p>
    <w:p w14:paraId="3470352D" w14:textId="18063DDC" w:rsidR="007569A2" w:rsidRPr="00533BCE" w:rsidRDefault="00CE686F">
      <w:pPr>
        <w:pStyle w:val="Heading3"/>
        <w:rPr>
          <w:lang w:val="en-US"/>
          <w:rPrChange w:id="8038" w:author="Kiên Lê Trung" w:date="2024-12-25T12:12:00Z" w16du:dateUtc="2024-12-25T05:12:00Z">
            <w:rPr/>
          </w:rPrChange>
        </w:rPr>
      </w:pPr>
      <w:bookmarkStart w:id="8039" w:name="_Toc185954694"/>
      <w:bookmarkStart w:id="8040" w:name="_Toc185954702"/>
      <w:bookmarkStart w:id="8041" w:name="_Toc185955168"/>
      <w:bookmarkStart w:id="8042" w:name="_Toc186021594"/>
      <w:r>
        <w:t xml:space="preserve">3.2.3 Một số giao diện cho người </w:t>
      </w:r>
      <w:ins w:id="8043" w:author="Kiên Lê Trung" w:date="2024-12-25T12:12:00Z" w16du:dateUtc="2024-12-25T05:12:00Z">
        <w:r w:rsidR="00533BCE">
          <w:rPr>
            <w:lang w:val="en-US"/>
          </w:rPr>
          <w:t>quản trị</w:t>
        </w:r>
      </w:ins>
      <w:bookmarkEnd w:id="8042"/>
      <w:del w:id="8044" w:author="Kiên Lê Trung" w:date="2024-12-25T12:12:00Z" w16du:dateUtc="2024-12-25T05:12:00Z">
        <w:r w:rsidDel="00533BCE">
          <w:delText>bán hàng</w:delText>
        </w:r>
      </w:del>
      <w:bookmarkEnd w:id="8039"/>
      <w:bookmarkEnd w:id="8040"/>
      <w:bookmarkEnd w:id="8041"/>
    </w:p>
    <w:p w14:paraId="27EFE50A" w14:textId="77777777" w:rsidR="007569A2" w:rsidRDefault="007569A2">
      <w:pPr>
        <w:rPr>
          <w:rFonts w:ascii="Times New Roman" w:eastAsia="Times New Roman" w:hAnsi="Times New Roman" w:cs="Times New Roman"/>
          <w:sz w:val="24"/>
          <w:szCs w:val="24"/>
        </w:rPr>
      </w:pPr>
    </w:p>
    <w:p w14:paraId="44D1216F" w14:textId="7512F211" w:rsidR="007569A2" w:rsidRDefault="00BE140D">
      <w:pPr>
        <w:rPr>
          <w:ins w:id="8045" w:author="Kiên Lê Trung" w:date="2024-12-25T12:14:00Z" w16du:dateUtc="2024-12-25T05:14:00Z"/>
          <w:rFonts w:ascii="Times New Roman" w:eastAsia="Times New Roman" w:hAnsi="Times New Roman" w:cs="Times New Roman"/>
          <w:sz w:val="24"/>
          <w:szCs w:val="24"/>
          <w:lang w:val="en-US"/>
        </w:rPr>
      </w:pPr>
      <w:ins w:id="8046" w:author="Kiên Lê Trung" w:date="2024-12-25T12:14:00Z" w16du:dateUtc="2024-12-25T05:14:00Z">
        <w:r w:rsidRPr="00BE140D">
          <w:rPr>
            <w:rFonts w:ascii="Times New Roman" w:eastAsia="Times New Roman" w:hAnsi="Times New Roman" w:cs="Times New Roman"/>
            <w:sz w:val="24"/>
            <w:szCs w:val="24"/>
          </w:rPr>
          <w:drawing>
            <wp:inline distT="0" distB="0" distL="0" distR="0" wp14:anchorId="72DD716E" wp14:editId="6CDBB066">
              <wp:extent cx="5733415" cy="2897505"/>
              <wp:effectExtent l="0" t="0" r="635" b="0"/>
              <wp:docPr id="1979537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37603" name="Picture 1" descr="A screenshot of a computer&#10;&#10;Description automatically generated"/>
                      <pic:cNvPicPr/>
                    </pic:nvPicPr>
                    <pic:blipFill>
                      <a:blip r:embed="rId124"/>
                      <a:stretch>
                        <a:fillRect/>
                      </a:stretch>
                    </pic:blipFill>
                    <pic:spPr>
                      <a:xfrm>
                        <a:off x="0" y="0"/>
                        <a:ext cx="5733415" cy="2897505"/>
                      </a:xfrm>
                      <a:prstGeom prst="rect">
                        <a:avLst/>
                      </a:prstGeom>
                    </pic:spPr>
                  </pic:pic>
                </a:graphicData>
              </a:graphic>
            </wp:inline>
          </w:drawing>
        </w:r>
      </w:ins>
    </w:p>
    <w:p w14:paraId="3E702580" w14:textId="53516BF4" w:rsidR="00BE140D" w:rsidRDefault="00BE140D" w:rsidP="00950BDC">
      <w:pPr>
        <w:pStyle w:val="Caption"/>
        <w:spacing w:before="240"/>
        <w:rPr>
          <w:ins w:id="8047" w:author="Kiên Lê Trung" w:date="2024-12-25T12:16:00Z" w16du:dateUtc="2024-12-25T05:16:00Z"/>
          <w:lang w:val="en-US"/>
        </w:rPr>
        <w:pPrChange w:id="8048" w:author="Kiên Lê Trung" w:date="2024-12-25T14:53:00Z" w16du:dateUtc="2024-12-25T07:53:00Z">
          <w:pPr>
            <w:pStyle w:val="Caption"/>
          </w:pPr>
        </w:pPrChange>
      </w:pPr>
      <w:bookmarkStart w:id="8049" w:name="_Toc186027574"/>
      <w:bookmarkStart w:id="8050" w:name="_Toc186027733"/>
      <w:bookmarkStart w:id="8051" w:name="_Toc186028089"/>
      <w:ins w:id="8052" w:author="Kiên Lê Trung" w:date="2024-12-25T12:14:00Z" w16du:dateUtc="2024-12-25T05:14:00Z">
        <w:r>
          <w:t xml:space="preserve">Hình </w:t>
        </w:r>
      </w:ins>
      <w:ins w:id="8053"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3</w:t>
      </w:r>
      <w:ins w:id="8054"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8055" w:author="Kiên Lê Trung" w:date="2024-12-25T20:11:00Z" w16du:dateUtc="2024-12-25T13:11:00Z">
        <w:r w:rsidR="00A151F2">
          <w:rPr>
            <w:noProof/>
          </w:rPr>
          <w:t>13</w:t>
        </w:r>
        <w:r w:rsidR="00A151F2">
          <w:fldChar w:fldCharType="end"/>
        </w:r>
      </w:ins>
      <w:ins w:id="8056" w:author="Kiên Lê Trung" w:date="2024-12-25T12:15:00Z" w16du:dateUtc="2024-12-25T05:15:00Z">
        <w:r>
          <w:rPr>
            <w:lang w:val="en-US"/>
          </w:rPr>
          <w:t xml:space="preserve"> Giao diện trang chủ Người quản trị</w:t>
        </w:r>
      </w:ins>
      <w:bookmarkEnd w:id="8049"/>
      <w:bookmarkEnd w:id="8050"/>
      <w:bookmarkEnd w:id="8051"/>
    </w:p>
    <w:p w14:paraId="3495FC9C" w14:textId="4AF296A5" w:rsidR="00D40D99" w:rsidRDefault="00295B59" w:rsidP="00D40D99">
      <w:pPr>
        <w:rPr>
          <w:ins w:id="8057" w:author="Kiên Lê Trung" w:date="2024-12-25T20:05:00Z" w16du:dateUtc="2024-12-25T13:05:00Z"/>
          <w:lang w:val="en-US"/>
        </w:rPr>
      </w:pPr>
      <w:ins w:id="8058" w:author="Kiên Lê Trung" w:date="2024-12-25T20:05:00Z" w16du:dateUtc="2024-12-25T13:05:00Z">
        <w:r w:rsidRPr="00295B59">
          <w:rPr>
            <w:lang w:val="en-US"/>
          </w:rPr>
          <w:drawing>
            <wp:inline distT="0" distB="0" distL="0" distR="0" wp14:anchorId="0EAD0693" wp14:editId="451F1DBD">
              <wp:extent cx="5733415" cy="2879090"/>
              <wp:effectExtent l="0" t="0" r="635" b="0"/>
              <wp:docPr id="1896583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83379" name="Picture 1" descr="A screenshot of a computer&#10;&#10;Description automatically generated"/>
                      <pic:cNvPicPr/>
                    </pic:nvPicPr>
                    <pic:blipFill>
                      <a:blip r:embed="rId125"/>
                      <a:stretch>
                        <a:fillRect/>
                      </a:stretch>
                    </pic:blipFill>
                    <pic:spPr>
                      <a:xfrm>
                        <a:off x="0" y="0"/>
                        <a:ext cx="5733415" cy="2879090"/>
                      </a:xfrm>
                      <a:prstGeom prst="rect">
                        <a:avLst/>
                      </a:prstGeom>
                    </pic:spPr>
                  </pic:pic>
                </a:graphicData>
              </a:graphic>
            </wp:inline>
          </w:drawing>
        </w:r>
      </w:ins>
    </w:p>
    <w:p w14:paraId="3726983A" w14:textId="301C2FAB" w:rsidR="00295B59" w:rsidRPr="00F97698" w:rsidRDefault="00295B59" w:rsidP="00295B59">
      <w:pPr>
        <w:pStyle w:val="Caption"/>
        <w:rPr>
          <w:ins w:id="8059" w:author="Kiên Lê Trung" w:date="2024-12-25T20:05:00Z" w16du:dateUtc="2024-12-25T13:05:00Z"/>
          <w:lang w:val="en-US"/>
        </w:rPr>
      </w:pPr>
      <w:ins w:id="8060" w:author="Kiên Lê Trung" w:date="2024-12-25T20:05:00Z" w16du:dateUtc="2024-12-25T13:05:00Z">
        <w:r>
          <w:t xml:space="preserve">Hình </w:t>
        </w:r>
      </w:ins>
      <w:ins w:id="8061"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3</w:t>
      </w:r>
      <w:ins w:id="8062"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8063" w:author="Kiên Lê Trung" w:date="2024-12-25T20:11:00Z" w16du:dateUtc="2024-12-25T13:11:00Z">
        <w:r w:rsidR="00A151F2">
          <w:rPr>
            <w:noProof/>
          </w:rPr>
          <w:t>14</w:t>
        </w:r>
        <w:r w:rsidR="00A151F2">
          <w:fldChar w:fldCharType="end"/>
        </w:r>
      </w:ins>
      <w:ins w:id="8064" w:author="Kiên Lê Trung" w:date="2024-12-25T20:09:00Z" w16du:dateUtc="2024-12-25T13:09:00Z">
        <w:r w:rsidR="00774B2A">
          <w:rPr>
            <w:lang w:val="en-US"/>
          </w:rPr>
          <w:t xml:space="preserve"> Giao diện </w:t>
        </w:r>
        <w:r w:rsidR="00C3362E">
          <w:rPr>
            <w:lang w:val="en-US"/>
          </w:rPr>
          <w:t xml:space="preserve">người quản trị quản lý danh mục </w:t>
        </w:r>
      </w:ins>
    </w:p>
    <w:p w14:paraId="564864EB" w14:textId="65E01105" w:rsidR="007956F9" w:rsidRDefault="007956F9" w:rsidP="00987FD0">
      <w:pPr>
        <w:rPr>
          <w:ins w:id="8065" w:author="Kiên Lê Trung" w:date="2024-12-25T20:07:00Z" w16du:dateUtc="2024-12-25T13:07:00Z"/>
          <w:lang w:val="en-US"/>
        </w:rPr>
      </w:pPr>
      <w:ins w:id="8066" w:author="Kiên Lê Trung" w:date="2024-12-25T20:07:00Z" w16du:dateUtc="2024-12-25T13:07:00Z">
        <w:r>
          <w:rPr>
            <w:noProof/>
          </w:rPr>
          <w:drawing>
            <wp:inline distT="0" distB="0" distL="0" distR="0" wp14:anchorId="5FF9E872" wp14:editId="0C0367FC">
              <wp:extent cx="5733415" cy="1983740"/>
              <wp:effectExtent l="0" t="0" r="635" b="0"/>
              <wp:docPr id="636404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04973" name="Picture 1" descr="A screenshot of a computer&#10;&#10;Description automatically generated"/>
                      <pic:cNvPicPr/>
                    </pic:nvPicPr>
                    <pic:blipFill>
                      <a:blip r:embed="rId126"/>
                      <a:stretch>
                        <a:fillRect/>
                      </a:stretch>
                    </pic:blipFill>
                    <pic:spPr>
                      <a:xfrm>
                        <a:off x="0" y="0"/>
                        <a:ext cx="5733415" cy="1983740"/>
                      </a:xfrm>
                      <a:prstGeom prst="rect">
                        <a:avLst/>
                      </a:prstGeom>
                    </pic:spPr>
                  </pic:pic>
                </a:graphicData>
              </a:graphic>
            </wp:inline>
          </w:drawing>
        </w:r>
      </w:ins>
    </w:p>
    <w:p w14:paraId="3740A155" w14:textId="3BA6F877" w:rsidR="007956F9" w:rsidRPr="00C3362E" w:rsidRDefault="007956F9" w:rsidP="007956F9">
      <w:pPr>
        <w:pStyle w:val="Caption"/>
        <w:rPr>
          <w:ins w:id="8067" w:author="Kiên Lê Trung" w:date="2024-12-25T20:07:00Z" w16du:dateUtc="2024-12-25T13:07:00Z"/>
          <w:lang w:val="en-US"/>
        </w:rPr>
        <w:pPrChange w:id="8068" w:author="Kiên Lê Trung" w:date="2024-12-25T20:07:00Z" w16du:dateUtc="2024-12-25T13:07:00Z">
          <w:pPr/>
        </w:pPrChange>
      </w:pPr>
      <w:ins w:id="8069" w:author="Kiên Lê Trung" w:date="2024-12-25T20:07:00Z" w16du:dateUtc="2024-12-25T13:07:00Z">
        <w:r>
          <w:t xml:space="preserve">Hình </w:t>
        </w:r>
      </w:ins>
      <w:ins w:id="8070"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3</w:t>
      </w:r>
      <w:ins w:id="8071"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8072" w:author="Kiên Lê Trung" w:date="2024-12-25T20:11:00Z" w16du:dateUtc="2024-12-25T13:11:00Z">
        <w:r w:rsidR="00A151F2">
          <w:rPr>
            <w:noProof/>
          </w:rPr>
          <w:t>15</w:t>
        </w:r>
        <w:r w:rsidR="00A151F2">
          <w:fldChar w:fldCharType="end"/>
        </w:r>
      </w:ins>
      <w:ins w:id="8073" w:author="Kiên Lê Trung" w:date="2024-12-25T20:09:00Z" w16du:dateUtc="2024-12-25T13:09:00Z">
        <w:r w:rsidR="00C3362E">
          <w:rPr>
            <w:lang w:val="en-US"/>
          </w:rPr>
          <w:t xml:space="preserve"> Giao diện người quản trị quản lý nhãn hiệu </w:t>
        </w:r>
      </w:ins>
    </w:p>
    <w:p w14:paraId="55BDBA54" w14:textId="605920B3" w:rsidR="00295B59" w:rsidRDefault="00987FD0" w:rsidP="00987FD0">
      <w:pPr>
        <w:rPr>
          <w:ins w:id="8074" w:author="Kiên Lê Trung" w:date="2024-12-25T20:06:00Z" w16du:dateUtc="2024-12-25T13:06:00Z"/>
          <w:lang w:val="en-US"/>
        </w:rPr>
      </w:pPr>
      <w:ins w:id="8075" w:author="Kiên Lê Trung" w:date="2024-12-25T20:06:00Z" w16du:dateUtc="2024-12-25T13:06:00Z">
        <w:r w:rsidRPr="00987FD0">
          <w:rPr>
            <w:lang w:val="en-US"/>
          </w:rPr>
          <w:drawing>
            <wp:inline distT="0" distB="0" distL="0" distR="0" wp14:anchorId="310322C3" wp14:editId="06A8D45A">
              <wp:extent cx="5733415" cy="2915920"/>
              <wp:effectExtent l="0" t="0" r="635" b="0"/>
              <wp:docPr id="19211386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38651" name="Picture 1" descr="A screenshot of a computer&#10;&#10;Description automatically generated"/>
                      <pic:cNvPicPr/>
                    </pic:nvPicPr>
                    <pic:blipFill>
                      <a:blip r:embed="rId127"/>
                      <a:stretch>
                        <a:fillRect/>
                      </a:stretch>
                    </pic:blipFill>
                    <pic:spPr>
                      <a:xfrm>
                        <a:off x="0" y="0"/>
                        <a:ext cx="5733415" cy="2915920"/>
                      </a:xfrm>
                      <a:prstGeom prst="rect">
                        <a:avLst/>
                      </a:prstGeom>
                    </pic:spPr>
                  </pic:pic>
                </a:graphicData>
              </a:graphic>
            </wp:inline>
          </w:drawing>
        </w:r>
      </w:ins>
    </w:p>
    <w:p w14:paraId="5927DD63" w14:textId="32A182B9" w:rsidR="00987FD0" w:rsidRPr="00C3362E" w:rsidRDefault="007956F9" w:rsidP="007956F9">
      <w:pPr>
        <w:pStyle w:val="Caption"/>
        <w:rPr>
          <w:ins w:id="8076" w:author="Kiên Lê Trung" w:date="2024-12-25T20:07:00Z" w16du:dateUtc="2024-12-25T13:07:00Z"/>
          <w:lang w:val="en-US"/>
        </w:rPr>
      </w:pPr>
      <w:ins w:id="8077" w:author="Kiên Lê Trung" w:date="2024-12-25T20:07:00Z" w16du:dateUtc="2024-12-25T13:07:00Z">
        <w:r>
          <w:t xml:space="preserve">Hình </w:t>
        </w:r>
      </w:ins>
      <w:ins w:id="8078"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3</w:t>
      </w:r>
      <w:ins w:id="8079"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8080" w:author="Kiên Lê Trung" w:date="2024-12-25T20:11:00Z" w16du:dateUtc="2024-12-25T13:11:00Z">
        <w:r w:rsidR="00A151F2">
          <w:rPr>
            <w:noProof/>
          </w:rPr>
          <w:t>16</w:t>
        </w:r>
        <w:r w:rsidR="00A151F2">
          <w:fldChar w:fldCharType="end"/>
        </w:r>
      </w:ins>
      <w:ins w:id="8081" w:author="Kiên Lê Trung" w:date="2024-12-25T20:09:00Z" w16du:dateUtc="2024-12-25T13:09:00Z">
        <w:r w:rsidR="00C3362E">
          <w:rPr>
            <w:lang w:val="en-US"/>
          </w:rPr>
          <w:t xml:space="preserve"> Giao diện người quản trị </w:t>
        </w:r>
      </w:ins>
      <w:ins w:id="8082" w:author="Kiên Lê Trung" w:date="2024-12-25T20:10:00Z" w16du:dateUtc="2024-12-25T13:10:00Z">
        <w:r w:rsidR="00C3362E">
          <w:rPr>
            <w:lang w:val="en-US"/>
          </w:rPr>
          <w:t>quản lý người mua</w:t>
        </w:r>
      </w:ins>
    </w:p>
    <w:p w14:paraId="20916C8A" w14:textId="6B34AE73" w:rsidR="007956F9" w:rsidRDefault="007A30E8" w:rsidP="007956F9">
      <w:pPr>
        <w:rPr>
          <w:ins w:id="8083" w:author="Kiên Lê Trung" w:date="2024-12-25T20:08:00Z" w16du:dateUtc="2024-12-25T13:08:00Z"/>
          <w:lang w:val="en-US"/>
        </w:rPr>
      </w:pPr>
      <w:ins w:id="8084" w:author="Kiên Lê Trung" w:date="2024-12-25T20:08:00Z" w16du:dateUtc="2024-12-25T13:08:00Z">
        <w:r w:rsidRPr="007A30E8">
          <w:rPr>
            <w:lang w:val="en-US"/>
          </w:rPr>
          <w:drawing>
            <wp:inline distT="0" distB="0" distL="0" distR="0" wp14:anchorId="5F1555CE" wp14:editId="79B8EAA3">
              <wp:extent cx="5733415" cy="2900680"/>
              <wp:effectExtent l="0" t="0" r="635" b="0"/>
              <wp:docPr id="374548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48533" name="Picture 1" descr="A screenshot of a computer&#10;&#10;Description automatically generated"/>
                      <pic:cNvPicPr/>
                    </pic:nvPicPr>
                    <pic:blipFill>
                      <a:blip r:embed="rId128"/>
                      <a:stretch>
                        <a:fillRect/>
                      </a:stretch>
                    </pic:blipFill>
                    <pic:spPr>
                      <a:xfrm>
                        <a:off x="0" y="0"/>
                        <a:ext cx="5733415" cy="2900680"/>
                      </a:xfrm>
                      <a:prstGeom prst="rect">
                        <a:avLst/>
                      </a:prstGeom>
                    </pic:spPr>
                  </pic:pic>
                </a:graphicData>
              </a:graphic>
            </wp:inline>
          </w:drawing>
        </w:r>
      </w:ins>
    </w:p>
    <w:p w14:paraId="6D624ACA" w14:textId="77777777" w:rsidR="00C2132E" w:rsidRDefault="00C2132E" w:rsidP="007956F9">
      <w:pPr>
        <w:rPr>
          <w:ins w:id="8085" w:author="Kiên Lê Trung" w:date="2024-12-25T20:08:00Z" w16du:dateUtc="2024-12-25T13:08:00Z"/>
          <w:lang w:val="en-US"/>
        </w:rPr>
      </w:pPr>
    </w:p>
    <w:p w14:paraId="31DDBF8F" w14:textId="71A74D26" w:rsidR="00C2132E" w:rsidRPr="00C3362E" w:rsidRDefault="00C2132E" w:rsidP="00C2132E">
      <w:pPr>
        <w:pStyle w:val="Caption"/>
        <w:rPr>
          <w:ins w:id="8086" w:author="Kiên Lê Trung" w:date="2024-12-25T20:08:00Z" w16du:dateUtc="2024-12-25T13:08:00Z"/>
          <w:lang w:val="en-US"/>
        </w:rPr>
        <w:pPrChange w:id="8087" w:author="Kiên Lê Trung" w:date="2024-12-25T20:08:00Z" w16du:dateUtc="2024-12-25T13:08:00Z">
          <w:pPr/>
        </w:pPrChange>
      </w:pPr>
      <w:ins w:id="8088" w:author="Kiên Lê Trung" w:date="2024-12-25T20:08:00Z" w16du:dateUtc="2024-12-25T13:08:00Z">
        <w:r>
          <w:t xml:space="preserve">Hình </w:t>
        </w:r>
      </w:ins>
      <w:ins w:id="8089"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3</w:t>
      </w:r>
      <w:ins w:id="8090"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8091" w:author="Kiên Lê Trung" w:date="2024-12-25T20:11:00Z" w16du:dateUtc="2024-12-25T13:11:00Z">
        <w:r w:rsidR="00A151F2">
          <w:rPr>
            <w:noProof/>
          </w:rPr>
          <w:t>17</w:t>
        </w:r>
        <w:r w:rsidR="00A151F2">
          <w:fldChar w:fldCharType="end"/>
        </w:r>
      </w:ins>
      <w:ins w:id="8092" w:author="Kiên Lê Trung" w:date="2024-12-25T20:10:00Z" w16du:dateUtc="2024-12-25T13:10:00Z">
        <w:r w:rsidR="00C3362E">
          <w:rPr>
            <w:lang w:val="en-US"/>
          </w:rPr>
          <w:t xml:space="preserve"> Giao diện người quản trị quản lý người bán</w:t>
        </w:r>
      </w:ins>
    </w:p>
    <w:p w14:paraId="134E8BD5" w14:textId="668EFF7C" w:rsidR="00C2132E" w:rsidRDefault="00C2132E" w:rsidP="007956F9">
      <w:pPr>
        <w:rPr>
          <w:ins w:id="8093" w:author="Kiên Lê Trung" w:date="2024-12-25T20:08:00Z" w16du:dateUtc="2024-12-25T13:08:00Z"/>
          <w:lang w:val="en-US"/>
        </w:rPr>
      </w:pPr>
      <w:ins w:id="8094" w:author="Kiên Lê Trung" w:date="2024-12-25T20:08:00Z" w16du:dateUtc="2024-12-25T13:08:00Z">
        <w:r w:rsidRPr="00C2132E">
          <w:rPr>
            <w:lang w:val="en-US"/>
          </w:rPr>
          <w:drawing>
            <wp:inline distT="0" distB="0" distL="0" distR="0" wp14:anchorId="16EC33C2" wp14:editId="1DA8B1D2">
              <wp:extent cx="5733415" cy="2883535"/>
              <wp:effectExtent l="0" t="0" r="635" b="0"/>
              <wp:docPr id="1009909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09343" name="Picture 1" descr="A screenshot of a computer&#10;&#10;Description automatically generated"/>
                      <pic:cNvPicPr/>
                    </pic:nvPicPr>
                    <pic:blipFill>
                      <a:blip r:embed="rId129"/>
                      <a:stretch>
                        <a:fillRect/>
                      </a:stretch>
                    </pic:blipFill>
                    <pic:spPr>
                      <a:xfrm>
                        <a:off x="0" y="0"/>
                        <a:ext cx="5733415" cy="2883535"/>
                      </a:xfrm>
                      <a:prstGeom prst="rect">
                        <a:avLst/>
                      </a:prstGeom>
                    </pic:spPr>
                  </pic:pic>
                </a:graphicData>
              </a:graphic>
            </wp:inline>
          </w:drawing>
        </w:r>
      </w:ins>
    </w:p>
    <w:p w14:paraId="348D5E33" w14:textId="4B4A70E6" w:rsidR="00C2132E" w:rsidRPr="00C3362E" w:rsidRDefault="00C2132E" w:rsidP="00C2132E">
      <w:pPr>
        <w:pStyle w:val="Caption"/>
        <w:rPr>
          <w:lang w:val="en-US"/>
          <w:rPrChange w:id="8095" w:author="Kiên Lê Trung" w:date="2024-12-25T20:10:00Z" w16du:dateUtc="2024-12-25T13:10:00Z">
            <w:rPr>
              <w:rFonts w:ascii="Times New Roman" w:eastAsia="Times New Roman" w:hAnsi="Times New Roman" w:cs="Times New Roman"/>
              <w:sz w:val="24"/>
              <w:szCs w:val="24"/>
            </w:rPr>
          </w:rPrChange>
        </w:rPr>
        <w:pPrChange w:id="8096" w:author="Kiên Lê Trung" w:date="2024-12-25T20:08:00Z" w16du:dateUtc="2024-12-25T13:08:00Z">
          <w:pPr/>
        </w:pPrChange>
      </w:pPr>
      <w:ins w:id="8097" w:author="Kiên Lê Trung" w:date="2024-12-25T20:08:00Z" w16du:dateUtc="2024-12-25T13:08:00Z">
        <w:r>
          <w:t xml:space="preserve">Hình </w:t>
        </w:r>
      </w:ins>
      <w:ins w:id="8098"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3</w:t>
      </w:r>
      <w:ins w:id="8099"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8100" w:author="Kiên Lê Trung" w:date="2024-12-25T20:11:00Z" w16du:dateUtc="2024-12-25T13:11:00Z">
        <w:r w:rsidR="00A151F2">
          <w:rPr>
            <w:noProof/>
          </w:rPr>
          <w:t>18</w:t>
        </w:r>
        <w:r w:rsidR="00A151F2">
          <w:fldChar w:fldCharType="end"/>
        </w:r>
      </w:ins>
      <w:ins w:id="8101" w:author="Kiên Lê Trung" w:date="2024-12-25T20:10:00Z" w16du:dateUtc="2024-12-25T13:10:00Z">
        <w:r w:rsidR="00C3362E">
          <w:rPr>
            <w:lang w:val="en-US"/>
          </w:rPr>
          <w:t xml:space="preserve"> Giao diện người quản trị xem đơn hàng</w:t>
        </w:r>
      </w:ins>
    </w:p>
    <w:p w14:paraId="536F3880" w14:textId="77777777" w:rsidR="007569A2" w:rsidRPr="00C3362E" w:rsidRDefault="00CE686F">
      <w:pPr>
        <w:pStyle w:val="Heading2"/>
        <w:rPr>
          <w:lang w:val="en-US"/>
          <w:rPrChange w:id="8102" w:author="Kiên Lê Trung" w:date="2024-12-25T20:10:00Z" w16du:dateUtc="2024-12-25T13:10:00Z">
            <w:rPr/>
          </w:rPrChange>
        </w:rPr>
      </w:pPr>
      <w:bookmarkStart w:id="8103" w:name="_Toc185954695"/>
      <w:bookmarkStart w:id="8104" w:name="_Toc185954703"/>
      <w:bookmarkStart w:id="8105" w:name="_Toc185955169"/>
      <w:bookmarkStart w:id="8106" w:name="_Toc186021595"/>
      <w:r>
        <w:t>3.3 Kết luận chương</w:t>
      </w:r>
      <w:bookmarkEnd w:id="8103"/>
      <w:bookmarkEnd w:id="8104"/>
      <w:bookmarkEnd w:id="8105"/>
      <w:bookmarkEnd w:id="8106"/>
    </w:p>
    <w:p w14:paraId="3517F98F" w14:textId="11411FB5" w:rsidR="007569A2" w:rsidRPr="009A4100" w:rsidDel="00A44FF7" w:rsidRDefault="00697D98" w:rsidP="00A44FF7">
      <w:pPr>
        <w:rPr>
          <w:del w:id="8107" w:author="Kiên Lê Trung" w:date="2024-12-25T15:35:00Z" w16du:dateUtc="2024-12-25T08:35:00Z"/>
          <w:rFonts w:ascii="Times New Roman" w:hAnsi="Times New Roman" w:cs="Times New Roman"/>
          <w:sz w:val="24"/>
          <w:szCs w:val="24"/>
          <w:lang w:val="en-US"/>
          <w:rPrChange w:id="8108" w:author="Kiên Lê Trung" w:date="2024-12-25T20:13:00Z" w16du:dateUtc="2024-12-25T13:13:00Z">
            <w:rPr>
              <w:del w:id="8109" w:author="Kiên Lê Trung" w:date="2024-12-25T15:35:00Z" w16du:dateUtc="2024-12-25T08:35:00Z"/>
              <w:rFonts w:eastAsia="Times New Roman" w:cs="Times New Roman"/>
              <w:sz w:val="24"/>
              <w:szCs w:val="24"/>
              <w:lang w:val="en-US"/>
            </w:rPr>
          </w:rPrChange>
        </w:rPr>
        <w:pPrChange w:id="8110" w:author="Kiên Lê Trung" w:date="2024-12-25T20:13:00Z" w16du:dateUtc="2024-12-25T13:13:00Z">
          <w:pPr/>
        </w:pPrChange>
      </w:pPr>
      <w:ins w:id="8111" w:author="Kiên Lê Trung" w:date="2024-12-25T20:12:00Z" w16du:dateUtc="2024-12-25T13:12:00Z">
        <w:r w:rsidRPr="009A4100">
          <w:rPr>
            <w:rFonts w:ascii="Times New Roman" w:hAnsi="Times New Roman" w:cs="Times New Roman"/>
            <w:sz w:val="24"/>
            <w:szCs w:val="24"/>
            <w:lang w:val="en-US"/>
            <w:rPrChange w:id="8112" w:author="Kiên Lê Trung" w:date="2024-12-25T20:13:00Z" w16du:dateUtc="2024-12-25T13:13:00Z">
              <w:rPr>
                <w:rFonts w:eastAsia="Times New Roman" w:cs="Times New Roman"/>
                <w:sz w:val="24"/>
                <w:szCs w:val="24"/>
                <w:lang w:val="en-US"/>
              </w:rPr>
            </w:rPrChange>
          </w:rPr>
          <w:t>Chương 3 đã nêu ra các yêu cầu cần và đủ, cách cài đặt hệ thống phần mềm. Sau khi triển khai phần mềm, em có thể đánh giá các ưu nhược điểm cảu hệ thống như sau</w:t>
        </w:r>
      </w:ins>
      <w:ins w:id="8113" w:author="Kiên Lê Trung" w:date="2024-12-25T20:13:00Z" w16du:dateUtc="2024-12-25T13:13:00Z">
        <w:r w:rsidRPr="009A4100">
          <w:rPr>
            <w:rFonts w:ascii="Times New Roman" w:hAnsi="Times New Roman" w:cs="Times New Roman"/>
            <w:sz w:val="24"/>
            <w:szCs w:val="24"/>
            <w:lang w:val="en-US"/>
            <w:rPrChange w:id="8114" w:author="Kiên Lê Trung" w:date="2024-12-25T20:13:00Z" w16du:dateUtc="2024-12-25T13:13:00Z">
              <w:rPr>
                <w:rFonts w:eastAsia="Times New Roman" w:cs="Times New Roman"/>
                <w:sz w:val="24"/>
                <w:szCs w:val="24"/>
                <w:lang w:val="en-US"/>
              </w:rPr>
            </w:rPrChange>
          </w:rPr>
          <w:t xml:space="preserve"> </w:t>
        </w:r>
      </w:ins>
    </w:p>
    <w:p w14:paraId="2EBBBC3C" w14:textId="77777777" w:rsidR="00A44FF7" w:rsidRPr="009A4100" w:rsidRDefault="00A44FF7" w:rsidP="00A44FF7">
      <w:pPr>
        <w:rPr>
          <w:ins w:id="8115" w:author="Kiên Lê Trung" w:date="2024-12-25T20:13:00Z" w16du:dateUtc="2024-12-25T13:13:00Z"/>
          <w:rFonts w:ascii="Times New Roman" w:hAnsi="Times New Roman" w:cs="Times New Roman"/>
          <w:sz w:val="24"/>
          <w:szCs w:val="24"/>
          <w:lang w:val="en-US"/>
          <w:rPrChange w:id="8116" w:author="Kiên Lê Trung" w:date="2024-12-25T20:49:00Z" w16du:dateUtc="2024-12-25T13:49:00Z">
            <w:rPr>
              <w:ins w:id="8117" w:author="Kiên Lê Trung" w:date="2024-12-25T20:13:00Z" w16du:dateUtc="2024-12-25T13:13:00Z"/>
              <w:lang w:val="en-US"/>
            </w:rPr>
          </w:rPrChange>
        </w:rPr>
        <w:pPrChange w:id="8118" w:author="Kiên Lê Trung" w:date="2024-12-25T20:13:00Z" w16du:dateUtc="2024-12-25T13:13:00Z">
          <w:pPr>
            <w:pStyle w:val="Heading1"/>
          </w:pPr>
        </w:pPrChange>
      </w:pPr>
    </w:p>
    <w:p w14:paraId="6B727F97" w14:textId="5E1AA1CB" w:rsidR="00A44FF7" w:rsidRPr="009A4100" w:rsidRDefault="00A44FF7" w:rsidP="009A4100">
      <w:pPr>
        <w:pStyle w:val="ListParagraph"/>
        <w:numPr>
          <w:ilvl w:val="0"/>
          <w:numId w:val="217"/>
        </w:numPr>
        <w:rPr>
          <w:ins w:id="8119" w:author="Kiên Lê Trung" w:date="2024-12-25T20:13:00Z" w16du:dateUtc="2024-12-25T13:13:00Z"/>
          <w:rFonts w:ascii="Times New Roman" w:hAnsi="Times New Roman" w:cs="Times New Roman"/>
          <w:sz w:val="24"/>
          <w:szCs w:val="24"/>
          <w:lang w:val="en-US"/>
          <w:rPrChange w:id="8120" w:author="Kiên Lê Trung" w:date="2024-12-25T20:49:00Z" w16du:dateUtc="2024-12-25T13:49:00Z">
            <w:rPr>
              <w:ins w:id="8121" w:author="Kiên Lê Trung" w:date="2024-12-25T20:13:00Z" w16du:dateUtc="2024-12-25T13:13:00Z"/>
              <w:lang w:val="en-US"/>
            </w:rPr>
          </w:rPrChange>
        </w:rPr>
      </w:pPr>
      <w:ins w:id="8122" w:author="Kiên Lê Trung" w:date="2024-12-25T20:13:00Z" w16du:dateUtc="2024-12-25T13:13:00Z">
        <w:r w:rsidRPr="009A4100">
          <w:rPr>
            <w:rFonts w:ascii="Times New Roman" w:hAnsi="Times New Roman" w:cs="Times New Roman"/>
            <w:sz w:val="24"/>
            <w:szCs w:val="24"/>
            <w:lang w:val="en-US"/>
            <w:rPrChange w:id="8123" w:author="Kiên Lê Trung" w:date="2024-12-25T20:49:00Z" w16du:dateUtc="2024-12-25T13:49:00Z">
              <w:rPr>
                <w:lang w:val="en-US"/>
              </w:rPr>
            </w:rPrChange>
          </w:rPr>
          <w:t xml:space="preserve">Ưu điểm: </w:t>
        </w:r>
      </w:ins>
    </w:p>
    <w:p w14:paraId="2700DC25" w14:textId="10F4F870" w:rsidR="009A4100" w:rsidRDefault="009A4100" w:rsidP="009A4100">
      <w:pPr>
        <w:pStyle w:val="ListParagraph"/>
        <w:numPr>
          <w:ilvl w:val="0"/>
          <w:numId w:val="207"/>
        </w:numPr>
        <w:rPr>
          <w:ins w:id="8124" w:author="Kiên Lê Trung" w:date="2024-12-25T20:48:00Z" w16du:dateUtc="2024-12-25T13:48:00Z"/>
          <w:rFonts w:ascii="Times New Roman" w:hAnsi="Times New Roman" w:cs="Times New Roman"/>
          <w:sz w:val="24"/>
          <w:szCs w:val="24"/>
          <w:lang w:val="en-US"/>
        </w:rPr>
      </w:pPr>
      <w:ins w:id="8125" w:author="Kiên Lê Trung" w:date="2024-12-25T20:48:00Z" w16du:dateUtc="2024-12-25T13:48:00Z">
        <w:r>
          <w:rPr>
            <w:rFonts w:ascii="Times New Roman" w:hAnsi="Times New Roman" w:cs="Times New Roman"/>
            <w:sz w:val="24"/>
            <w:szCs w:val="24"/>
            <w:lang w:val="en-US"/>
          </w:rPr>
          <w:t xml:space="preserve">Website vận hành ổn định </w:t>
        </w:r>
      </w:ins>
    </w:p>
    <w:p w14:paraId="1F06DA8D" w14:textId="01305A92" w:rsidR="009A4100" w:rsidRDefault="009A4100" w:rsidP="009A4100">
      <w:pPr>
        <w:pStyle w:val="ListParagraph"/>
        <w:numPr>
          <w:ilvl w:val="0"/>
          <w:numId w:val="207"/>
        </w:numPr>
        <w:rPr>
          <w:ins w:id="8126" w:author="Kiên Lê Trung" w:date="2024-12-25T20:48:00Z" w16du:dateUtc="2024-12-25T13:48:00Z"/>
          <w:rFonts w:ascii="Times New Roman" w:hAnsi="Times New Roman" w:cs="Times New Roman"/>
          <w:sz w:val="24"/>
          <w:szCs w:val="24"/>
          <w:lang w:val="en-US"/>
        </w:rPr>
      </w:pPr>
      <w:ins w:id="8127" w:author="Kiên Lê Trung" w:date="2024-12-25T20:48:00Z" w16du:dateUtc="2024-12-25T13:48:00Z">
        <w:r>
          <w:rPr>
            <w:rFonts w:ascii="Times New Roman" w:hAnsi="Times New Roman" w:cs="Times New Roman"/>
            <w:sz w:val="24"/>
            <w:szCs w:val="24"/>
            <w:lang w:val="en-US"/>
          </w:rPr>
          <w:t xml:space="preserve">Giao diện người dùng sử dụng </w:t>
        </w:r>
      </w:ins>
    </w:p>
    <w:p w14:paraId="33142CDE" w14:textId="1ADF7A71" w:rsidR="009A4100" w:rsidRDefault="009A4100" w:rsidP="009A4100">
      <w:pPr>
        <w:pStyle w:val="ListParagraph"/>
        <w:numPr>
          <w:ilvl w:val="0"/>
          <w:numId w:val="207"/>
        </w:numPr>
        <w:rPr>
          <w:ins w:id="8128" w:author="Kiên Lê Trung" w:date="2024-12-25T20:48:00Z" w16du:dateUtc="2024-12-25T13:48:00Z"/>
          <w:rFonts w:ascii="Times New Roman" w:hAnsi="Times New Roman" w:cs="Times New Roman"/>
          <w:sz w:val="24"/>
          <w:szCs w:val="24"/>
          <w:lang w:val="en-US"/>
        </w:rPr>
      </w:pPr>
      <w:ins w:id="8129" w:author="Kiên Lê Trung" w:date="2024-12-25T20:48:00Z" w16du:dateUtc="2024-12-25T13:48:00Z">
        <w:r>
          <w:rPr>
            <w:rFonts w:ascii="Times New Roman" w:hAnsi="Times New Roman" w:cs="Times New Roman"/>
            <w:sz w:val="24"/>
            <w:szCs w:val="24"/>
            <w:lang w:val="en-US"/>
          </w:rPr>
          <w:t>Tích hợp nền tảng thanh toán online</w:t>
        </w:r>
      </w:ins>
    </w:p>
    <w:p w14:paraId="382B2ED9" w14:textId="7A909233" w:rsidR="009A4100" w:rsidRPr="009A4100" w:rsidRDefault="009A4100" w:rsidP="009A4100">
      <w:pPr>
        <w:pStyle w:val="ListParagraph"/>
        <w:numPr>
          <w:ilvl w:val="0"/>
          <w:numId w:val="207"/>
        </w:numPr>
        <w:rPr>
          <w:ins w:id="8130" w:author="Kiên Lê Trung" w:date="2024-12-25T20:13:00Z" w16du:dateUtc="2024-12-25T13:13:00Z"/>
          <w:rFonts w:ascii="Times New Roman" w:hAnsi="Times New Roman" w:cs="Times New Roman"/>
          <w:sz w:val="24"/>
          <w:szCs w:val="24"/>
          <w:lang w:val="en-US"/>
          <w:rPrChange w:id="8131" w:author="Kiên Lê Trung" w:date="2024-12-25T20:48:00Z" w16du:dateUtc="2024-12-25T13:48:00Z">
            <w:rPr>
              <w:ins w:id="8132" w:author="Kiên Lê Trung" w:date="2024-12-25T20:13:00Z" w16du:dateUtc="2024-12-25T13:13:00Z"/>
              <w:lang w:val="en-US"/>
            </w:rPr>
          </w:rPrChange>
        </w:rPr>
        <w:pPrChange w:id="8133" w:author="Kiên Lê Trung" w:date="2024-12-25T20:48:00Z" w16du:dateUtc="2024-12-25T13:48:00Z">
          <w:pPr/>
        </w:pPrChange>
      </w:pPr>
      <w:ins w:id="8134" w:author="Kiên Lê Trung" w:date="2024-12-25T20:49:00Z" w16du:dateUtc="2024-12-25T13:49:00Z">
        <w:r>
          <w:rPr>
            <w:rFonts w:ascii="Times New Roman" w:hAnsi="Times New Roman" w:cs="Times New Roman"/>
            <w:sz w:val="24"/>
            <w:szCs w:val="24"/>
            <w:lang w:val="en-US"/>
          </w:rPr>
          <w:t>Quá trình cài đặt đơn giản</w:t>
        </w:r>
      </w:ins>
    </w:p>
    <w:p w14:paraId="38D661F7" w14:textId="20048948" w:rsidR="00A44FF7" w:rsidRDefault="00A44FF7" w:rsidP="009A4100">
      <w:pPr>
        <w:pStyle w:val="ListParagraph"/>
        <w:numPr>
          <w:ilvl w:val="0"/>
          <w:numId w:val="218"/>
        </w:numPr>
        <w:rPr>
          <w:ins w:id="8135" w:author="Kiên Lê Trung" w:date="2024-12-25T20:13:00Z" w16du:dateUtc="2024-12-25T13:13:00Z"/>
          <w:rFonts w:ascii="Times New Roman" w:hAnsi="Times New Roman" w:cs="Times New Roman"/>
          <w:sz w:val="24"/>
          <w:szCs w:val="24"/>
          <w:lang w:val="en-US"/>
        </w:rPr>
      </w:pPr>
      <w:ins w:id="8136" w:author="Kiên Lê Trung" w:date="2024-12-25T20:13:00Z" w16du:dateUtc="2024-12-25T13:13:00Z">
        <w:r w:rsidRPr="009A4100">
          <w:rPr>
            <w:rFonts w:ascii="Times New Roman" w:hAnsi="Times New Roman" w:cs="Times New Roman"/>
            <w:sz w:val="24"/>
            <w:szCs w:val="24"/>
            <w:lang w:val="en-US"/>
            <w:rPrChange w:id="8137" w:author="Kiên Lê Trung" w:date="2024-12-25T20:49:00Z" w16du:dateUtc="2024-12-25T13:49:00Z">
              <w:rPr>
                <w:lang w:val="en-US"/>
              </w:rPr>
            </w:rPrChange>
          </w:rPr>
          <w:t xml:space="preserve">Nhược điểm: </w:t>
        </w:r>
      </w:ins>
    </w:p>
    <w:p w14:paraId="71563B71" w14:textId="77777777" w:rsidR="009A4100" w:rsidRPr="009A4100" w:rsidRDefault="009A4100" w:rsidP="009A4100">
      <w:pPr>
        <w:pStyle w:val="ListParagraph"/>
        <w:numPr>
          <w:ilvl w:val="0"/>
          <w:numId w:val="219"/>
        </w:numPr>
        <w:rPr>
          <w:ins w:id="8138" w:author="Kiên Lê Trung" w:date="2024-12-25T20:13:00Z" w16du:dateUtc="2024-12-25T13:13:00Z"/>
          <w:rFonts w:ascii="Times New Roman" w:hAnsi="Times New Roman" w:cs="Times New Roman"/>
          <w:sz w:val="24"/>
          <w:szCs w:val="24"/>
          <w:lang w:val="en-US"/>
          <w:rPrChange w:id="8139" w:author="Kiên Lê Trung" w:date="2024-12-25T20:48:00Z" w16du:dateUtc="2024-12-25T13:48:00Z">
            <w:rPr>
              <w:ins w:id="8140" w:author="Kiên Lê Trung" w:date="2024-12-25T20:13:00Z" w16du:dateUtc="2024-12-25T13:13:00Z"/>
              <w:lang w:val="en-US"/>
            </w:rPr>
          </w:rPrChange>
        </w:rPr>
        <w:pPrChange w:id="8141" w:author="Kiên Lê Trung" w:date="2024-12-25T20:49:00Z" w16du:dateUtc="2024-12-25T13:49:00Z">
          <w:pPr/>
        </w:pPrChange>
      </w:pPr>
    </w:p>
    <w:p w14:paraId="446D780E" w14:textId="77777777" w:rsidR="00A44FF7" w:rsidRPr="00A44FF7" w:rsidRDefault="00A44FF7" w:rsidP="00A44FF7">
      <w:pPr>
        <w:rPr>
          <w:ins w:id="8142" w:author="Kiên Lê Trung" w:date="2024-12-25T20:13:00Z" w16du:dateUtc="2024-12-25T13:13:00Z"/>
          <w:lang w:val="en-US"/>
          <w:rPrChange w:id="8143" w:author="Kiên Lê Trung" w:date="2024-12-25T20:13:00Z" w16du:dateUtc="2024-12-25T13:13:00Z">
            <w:rPr>
              <w:ins w:id="8144" w:author="Kiên Lê Trung" w:date="2024-12-25T20:13:00Z" w16du:dateUtc="2024-12-25T13:13:00Z"/>
              <w:rFonts w:eastAsia="Times New Roman" w:cs="Times New Roman"/>
              <w:sz w:val="24"/>
              <w:szCs w:val="24"/>
              <w:lang w:val="en-US"/>
            </w:rPr>
          </w:rPrChange>
        </w:rPr>
        <w:pPrChange w:id="8145" w:author="Kiên Lê Trung" w:date="2024-12-25T20:13:00Z" w16du:dateUtc="2024-12-25T13:13:00Z">
          <w:pPr>
            <w:pStyle w:val="Heading1"/>
          </w:pPr>
        </w:pPrChange>
      </w:pPr>
    </w:p>
    <w:p w14:paraId="2132D71C" w14:textId="77777777" w:rsidR="00C3362E" w:rsidRPr="00C3362E" w:rsidRDefault="00C3362E" w:rsidP="00C3362E">
      <w:pPr>
        <w:rPr>
          <w:ins w:id="8146" w:author="Kiên Lê Trung" w:date="2024-12-25T20:10:00Z" w16du:dateUtc="2024-12-25T13:10:00Z"/>
          <w:lang w:val="en-US"/>
          <w:rPrChange w:id="8147" w:author="Kiên Lê Trung" w:date="2024-12-25T20:10:00Z" w16du:dateUtc="2024-12-25T13:10:00Z">
            <w:rPr>
              <w:ins w:id="8148" w:author="Kiên Lê Trung" w:date="2024-12-25T20:10:00Z" w16du:dateUtc="2024-12-25T13:10:00Z"/>
              <w:rFonts w:ascii="Times New Roman" w:eastAsia="Times New Roman" w:hAnsi="Times New Roman" w:cs="Times New Roman"/>
              <w:sz w:val="24"/>
              <w:szCs w:val="24"/>
            </w:rPr>
          </w:rPrChange>
        </w:rPr>
      </w:pPr>
    </w:p>
    <w:p w14:paraId="296393BC" w14:textId="77777777" w:rsidR="007569A2" w:rsidRDefault="00CE686F">
      <w:pPr>
        <w:pStyle w:val="Heading1"/>
        <w:rPr>
          <w:ins w:id="8149" w:author="Kiên Lê Trung" w:date="2024-12-25T15:33:00Z" w16du:dateUtc="2024-12-25T08:33:00Z"/>
          <w:lang w:val="en-US"/>
        </w:rPr>
      </w:pPr>
      <w:bookmarkStart w:id="8150" w:name="_Toc185954696"/>
      <w:bookmarkStart w:id="8151" w:name="_Toc185954704"/>
      <w:bookmarkStart w:id="8152" w:name="_Toc185955170"/>
      <w:bookmarkStart w:id="8153" w:name="_Toc186021596"/>
      <w:r>
        <w:t>KẾT LUẬN</w:t>
      </w:r>
      <w:bookmarkEnd w:id="8150"/>
      <w:bookmarkEnd w:id="8151"/>
      <w:bookmarkEnd w:id="8152"/>
      <w:bookmarkEnd w:id="8153"/>
      <w:r>
        <w:t xml:space="preserve"> </w:t>
      </w:r>
    </w:p>
    <w:p w14:paraId="153E4D35" w14:textId="030FCAF7" w:rsidR="00116A92" w:rsidRDefault="00116A92" w:rsidP="00EB283D">
      <w:pPr>
        <w:spacing w:after="240"/>
        <w:rPr>
          <w:ins w:id="8154" w:author="Kiên Lê Trung" w:date="2024-12-25T15:38:00Z" w16du:dateUtc="2024-12-25T08:38:00Z"/>
          <w:rFonts w:ascii="Times New Roman" w:eastAsia="Times New Roman" w:hAnsi="Times New Roman" w:cs="Times New Roman"/>
          <w:sz w:val="24"/>
          <w:szCs w:val="24"/>
          <w:lang w:val="en-US"/>
        </w:rPr>
        <w:pPrChange w:id="8155" w:author="Kiên Lê Trung" w:date="2024-12-25T15:39:00Z" w16du:dateUtc="2024-12-25T08:39:00Z">
          <w:pPr/>
        </w:pPrChange>
      </w:pPr>
      <w:ins w:id="8156" w:author="Kiên Lê Trung" w:date="2024-12-25T15:35:00Z" w16du:dateUtc="2024-12-25T08:35:00Z">
        <w:r>
          <w:rPr>
            <w:rFonts w:ascii="Times New Roman" w:eastAsia="Times New Roman" w:hAnsi="Times New Roman" w:cs="Times New Roman"/>
            <w:sz w:val="24"/>
            <w:szCs w:val="24"/>
            <w:lang w:val="en-US"/>
          </w:rPr>
          <w:t>Sau quá trình từ Giới thiệu bài toán, công nghệ liên quan, Phân tích, thiết kế hệ thống</w:t>
        </w:r>
      </w:ins>
      <w:ins w:id="8157" w:author="Kiên Lê Trung" w:date="2024-12-25T15:36:00Z" w16du:dateUtc="2024-12-25T08:36:00Z">
        <w:r>
          <w:rPr>
            <w:rFonts w:ascii="Times New Roman" w:eastAsia="Times New Roman" w:hAnsi="Times New Roman" w:cs="Times New Roman"/>
            <w:sz w:val="24"/>
            <w:szCs w:val="24"/>
            <w:lang w:val="en-US"/>
          </w:rPr>
          <w:t xml:space="preserve">, Cài đặt và thử nghiệm hệ thống, nhóm chúng em đã hoàn thành đề tài” </w:t>
        </w:r>
      </w:ins>
      <w:ins w:id="8158" w:author="Kiên Lê Trung" w:date="2024-12-25T15:37:00Z" w16du:dateUtc="2024-12-25T08:37:00Z">
        <w:r w:rsidR="00857C8F">
          <w:rPr>
            <w:rFonts w:ascii="Times New Roman" w:eastAsia="Times New Roman" w:hAnsi="Times New Roman" w:cs="Times New Roman"/>
            <w:sz w:val="24"/>
            <w:szCs w:val="24"/>
            <w:lang w:val="en-US"/>
          </w:rPr>
          <w:t>Phân tích thiết kế hệ thống và xây dựng website bán đồ điện tử”</w:t>
        </w:r>
      </w:ins>
      <w:ins w:id="8159" w:author="Kiên Lê Trung" w:date="2024-12-25T15:38:00Z" w16du:dateUtc="2024-12-25T08:38:00Z">
        <w:r w:rsidR="004B5902">
          <w:rPr>
            <w:rFonts w:ascii="Times New Roman" w:eastAsia="Times New Roman" w:hAnsi="Times New Roman" w:cs="Times New Roman"/>
            <w:sz w:val="24"/>
            <w:szCs w:val="24"/>
            <w:lang w:val="en-US"/>
          </w:rPr>
          <w:t xml:space="preserve">. Bên cạnh những kết quả đạt được thì vẫn có những khó khăn, vướng mắc. Từ đó xác định được hướng phát triển trong tương lai để hệ thống ngày càng đáp ứng tốt nhất những yêu cầu cũng như sự thuận tiện cho người dùng. </w:t>
        </w:r>
      </w:ins>
    </w:p>
    <w:p w14:paraId="729D726A" w14:textId="1EBFAC6F" w:rsidR="004B5902" w:rsidRPr="00EB283D" w:rsidRDefault="00EB283D" w:rsidP="00B54580">
      <w:pPr>
        <w:pStyle w:val="ListParagraph"/>
        <w:numPr>
          <w:ilvl w:val="0"/>
          <w:numId w:val="216"/>
        </w:numPr>
        <w:ind w:left="426"/>
        <w:rPr>
          <w:ins w:id="8160" w:author="Kiên Lê Trung" w:date="2024-12-25T15:35:00Z" w16du:dateUtc="2024-12-25T08:35:00Z"/>
          <w:rFonts w:ascii="Times New Roman" w:eastAsia="Times New Roman" w:hAnsi="Times New Roman" w:cs="Times New Roman"/>
          <w:b/>
          <w:bCs/>
          <w:sz w:val="24"/>
          <w:szCs w:val="24"/>
          <w:lang w:val="en-US"/>
          <w:rPrChange w:id="8161" w:author="Kiên Lê Trung" w:date="2024-12-25T15:39:00Z" w16du:dateUtc="2024-12-25T08:39:00Z">
            <w:rPr>
              <w:ins w:id="8162" w:author="Kiên Lê Trung" w:date="2024-12-25T15:35:00Z" w16du:dateUtc="2024-12-25T08:35:00Z"/>
              <w:lang w:val="en-US"/>
            </w:rPr>
          </w:rPrChange>
        </w:rPr>
        <w:pPrChange w:id="8163" w:author="Kiên Lê Trung" w:date="2024-12-25T15:40:00Z" w16du:dateUtc="2024-12-25T08:40:00Z">
          <w:pPr/>
        </w:pPrChange>
      </w:pPr>
      <w:ins w:id="8164" w:author="Kiên Lê Trung" w:date="2024-12-25T15:39:00Z" w16du:dateUtc="2024-12-25T08:39:00Z">
        <w:r w:rsidRPr="00EB283D">
          <w:rPr>
            <w:rFonts w:ascii="Times New Roman" w:eastAsia="Times New Roman" w:hAnsi="Times New Roman" w:cs="Times New Roman"/>
            <w:b/>
            <w:bCs/>
            <w:sz w:val="24"/>
            <w:szCs w:val="24"/>
            <w:lang w:val="en-US"/>
            <w:rPrChange w:id="8165" w:author="Kiên Lê Trung" w:date="2024-12-25T15:39:00Z" w16du:dateUtc="2024-12-25T08:39:00Z">
              <w:rPr>
                <w:rFonts w:ascii="Times New Roman" w:eastAsia="Times New Roman" w:hAnsi="Times New Roman" w:cs="Times New Roman"/>
                <w:sz w:val="24"/>
                <w:szCs w:val="24"/>
                <w:lang w:val="en-US"/>
              </w:rPr>
            </w:rPrChange>
          </w:rPr>
          <w:t>Kết quả đạt được</w:t>
        </w:r>
      </w:ins>
    </w:p>
    <w:p w14:paraId="115DA5BD" w14:textId="4EE655FE" w:rsidR="008B57D4" w:rsidRDefault="00B54580" w:rsidP="00B54580">
      <w:pPr>
        <w:pStyle w:val="ListParagraph"/>
        <w:numPr>
          <w:ilvl w:val="0"/>
          <w:numId w:val="207"/>
        </w:numPr>
        <w:ind w:left="426"/>
        <w:rPr>
          <w:ins w:id="8166" w:author="Kiên Lê Trung" w:date="2024-12-25T15:40:00Z" w16du:dateUtc="2024-12-25T08:40:00Z"/>
          <w:rFonts w:ascii="Times New Roman" w:hAnsi="Times New Roman" w:cs="Times New Roman"/>
          <w:sz w:val="24"/>
          <w:szCs w:val="24"/>
          <w:lang w:val="en-US"/>
        </w:rPr>
      </w:pPr>
      <w:ins w:id="8167" w:author="Kiên Lê Trung" w:date="2024-12-25T15:40:00Z" w16du:dateUtc="2024-12-25T08:40:00Z">
        <w:r>
          <w:rPr>
            <w:rFonts w:ascii="Times New Roman" w:hAnsi="Times New Roman" w:cs="Times New Roman"/>
            <w:sz w:val="24"/>
            <w:szCs w:val="24"/>
            <w:lang w:val="en-US"/>
          </w:rPr>
          <w:t xml:space="preserve">Hệ thống: </w:t>
        </w:r>
      </w:ins>
    </w:p>
    <w:p w14:paraId="603E9C5F" w14:textId="1861B380" w:rsidR="006F6AE7" w:rsidRDefault="006F6AE7" w:rsidP="006F6AE7">
      <w:pPr>
        <w:pStyle w:val="ListParagraph"/>
        <w:ind w:left="426"/>
        <w:rPr>
          <w:ins w:id="8168" w:author="Kiên Lê Trung" w:date="2024-12-25T15:40:00Z" w16du:dateUtc="2024-12-25T08:40:00Z"/>
          <w:rFonts w:ascii="Times New Roman" w:hAnsi="Times New Roman" w:cs="Times New Roman"/>
          <w:sz w:val="24"/>
          <w:szCs w:val="24"/>
          <w:lang w:val="en-US"/>
        </w:rPr>
        <w:pPrChange w:id="8169" w:author="Kiên Lê Trung" w:date="2024-12-25T20:49:00Z" w16du:dateUtc="2024-12-25T13:49:00Z">
          <w:pPr>
            <w:pStyle w:val="ListParagraph"/>
            <w:numPr>
              <w:numId w:val="207"/>
            </w:numPr>
            <w:ind w:left="426" w:hanging="360"/>
          </w:pPr>
        </w:pPrChange>
      </w:pPr>
      <w:ins w:id="8170" w:author="Kiên Lê Trung" w:date="2024-12-25T20:49:00Z" w16du:dateUtc="2024-12-25T13:49:00Z">
        <w:r>
          <w:rPr>
            <w:rFonts w:ascii="Times New Roman" w:hAnsi="Times New Roman" w:cs="Times New Roman"/>
            <w:sz w:val="24"/>
            <w:szCs w:val="24"/>
            <w:lang w:val="en-US"/>
          </w:rPr>
          <w:t xml:space="preserve">+ Xây dựng hoàn thiện hệ thống website bán </w:t>
        </w:r>
      </w:ins>
      <w:ins w:id="8171" w:author="Kiên Lê Trung" w:date="2024-12-25T20:50:00Z" w16du:dateUtc="2024-12-25T13:50:00Z">
        <w:r>
          <w:rPr>
            <w:rFonts w:ascii="Times New Roman" w:hAnsi="Times New Roman" w:cs="Times New Roman"/>
            <w:sz w:val="24"/>
            <w:szCs w:val="24"/>
            <w:lang w:val="en-US"/>
          </w:rPr>
          <w:t xml:space="preserve">đồ điện tử đã đáp ứng mục tiêu ban đầu đề ra </w:t>
        </w:r>
        <w:r w:rsidR="009F3E32">
          <w:rPr>
            <w:rFonts w:ascii="Times New Roman" w:hAnsi="Times New Roman" w:cs="Times New Roman"/>
            <w:sz w:val="24"/>
            <w:szCs w:val="24"/>
            <w:lang w:val="en-US"/>
          </w:rPr>
          <w:t>với các chức năng thực hiện đúng quy trình nghiệp vụ. Dễ bảo trì và phát triển</w:t>
        </w:r>
      </w:ins>
    </w:p>
    <w:p w14:paraId="4A1E2ED5" w14:textId="2822D535" w:rsidR="009F3E32" w:rsidRDefault="009F3E32" w:rsidP="006F6AE7">
      <w:pPr>
        <w:pStyle w:val="ListParagraph"/>
        <w:ind w:left="426"/>
        <w:rPr>
          <w:ins w:id="8172" w:author="Kiên Lê Trung" w:date="2024-12-25T15:40:00Z" w16du:dateUtc="2024-12-25T08:40:00Z"/>
          <w:rFonts w:ascii="Times New Roman" w:hAnsi="Times New Roman" w:cs="Times New Roman"/>
          <w:sz w:val="24"/>
          <w:szCs w:val="24"/>
          <w:lang w:val="en-US"/>
        </w:rPr>
        <w:pPrChange w:id="8173" w:author="Kiên Lê Trung" w:date="2024-12-25T20:49:00Z" w16du:dateUtc="2024-12-25T13:49:00Z">
          <w:pPr>
            <w:pStyle w:val="ListParagraph"/>
            <w:numPr>
              <w:numId w:val="207"/>
            </w:numPr>
            <w:ind w:left="426" w:hanging="360"/>
          </w:pPr>
        </w:pPrChange>
      </w:pPr>
      <w:ins w:id="8174" w:author="Kiên Lê Trung" w:date="2024-12-25T20:50:00Z" w16du:dateUtc="2024-12-25T13:50:00Z">
        <w:r>
          <w:rPr>
            <w:rFonts w:ascii="Times New Roman" w:hAnsi="Times New Roman" w:cs="Times New Roman"/>
            <w:sz w:val="24"/>
            <w:szCs w:val="24"/>
            <w:lang w:val="en-US"/>
          </w:rPr>
          <w:t xml:space="preserve">+ Với </w:t>
        </w:r>
        <w:r w:rsidR="0061423E">
          <w:rPr>
            <w:rFonts w:ascii="Times New Roman" w:hAnsi="Times New Roman" w:cs="Times New Roman"/>
            <w:sz w:val="24"/>
            <w:szCs w:val="24"/>
            <w:lang w:val="en-US"/>
          </w:rPr>
          <w:t>người bán: Hệ thống đáp ứng nhu cầu bán hàng, dễ dàng trong v</w:t>
        </w:r>
      </w:ins>
      <w:ins w:id="8175" w:author="Kiên Lê Trung" w:date="2024-12-25T20:51:00Z" w16du:dateUtc="2024-12-25T13:51:00Z">
        <w:r w:rsidR="0061423E">
          <w:rPr>
            <w:rFonts w:ascii="Times New Roman" w:hAnsi="Times New Roman" w:cs="Times New Roman"/>
            <w:sz w:val="24"/>
            <w:szCs w:val="24"/>
            <w:lang w:val="en-US"/>
          </w:rPr>
          <w:t xml:space="preserve">iệc quản lý đơn hàng, sản phẩm, </w:t>
        </w:r>
        <w:r w:rsidR="00E2697A">
          <w:rPr>
            <w:rFonts w:ascii="Times New Roman" w:hAnsi="Times New Roman" w:cs="Times New Roman"/>
            <w:sz w:val="24"/>
            <w:szCs w:val="24"/>
            <w:lang w:val="en-US"/>
          </w:rPr>
          <w:t>thuận tiện trong việc quản lý thanh toán và giao hàng</w:t>
        </w:r>
        <w:r w:rsidR="000E6F89">
          <w:rPr>
            <w:rFonts w:ascii="Times New Roman" w:hAnsi="Times New Roman" w:cs="Times New Roman"/>
            <w:sz w:val="24"/>
            <w:szCs w:val="24"/>
            <w:lang w:val="en-US"/>
          </w:rPr>
          <w:t>. Cùng với tính thống kê giúp chủ cửa hàng có thể đưa ra được những chiến lược mới trong tương lai</w:t>
        </w:r>
      </w:ins>
    </w:p>
    <w:p w14:paraId="7F1F421C" w14:textId="36AC4FC4" w:rsidR="00F13330" w:rsidRDefault="00F13330" w:rsidP="006F6AE7">
      <w:pPr>
        <w:pStyle w:val="ListParagraph"/>
        <w:ind w:left="426"/>
        <w:rPr>
          <w:ins w:id="8176" w:author="Kiên Lê Trung" w:date="2024-12-25T15:40:00Z" w16du:dateUtc="2024-12-25T08:40:00Z"/>
          <w:rFonts w:ascii="Times New Roman" w:hAnsi="Times New Roman" w:cs="Times New Roman"/>
          <w:sz w:val="24"/>
          <w:szCs w:val="24"/>
          <w:lang w:val="en-US"/>
        </w:rPr>
        <w:pPrChange w:id="8177" w:author="Kiên Lê Trung" w:date="2024-12-25T20:49:00Z" w16du:dateUtc="2024-12-25T13:49:00Z">
          <w:pPr>
            <w:pStyle w:val="ListParagraph"/>
            <w:numPr>
              <w:numId w:val="207"/>
            </w:numPr>
            <w:ind w:left="426" w:hanging="360"/>
          </w:pPr>
        </w:pPrChange>
      </w:pPr>
      <w:ins w:id="8178" w:author="Kiên Lê Trung" w:date="2024-12-25T20:51:00Z" w16du:dateUtc="2024-12-25T13:51:00Z">
        <w:r>
          <w:rPr>
            <w:rFonts w:ascii="Times New Roman" w:hAnsi="Times New Roman" w:cs="Times New Roman"/>
            <w:sz w:val="24"/>
            <w:szCs w:val="24"/>
            <w:lang w:val="en-US"/>
          </w:rPr>
          <w:t xml:space="preserve">+ </w:t>
        </w:r>
      </w:ins>
      <w:ins w:id="8179" w:author="Kiên Lê Trung" w:date="2024-12-25T20:52:00Z" w16du:dateUtc="2024-12-25T13:52:00Z">
        <w:r>
          <w:rPr>
            <w:rFonts w:ascii="Times New Roman" w:hAnsi="Times New Roman" w:cs="Times New Roman"/>
            <w:sz w:val="24"/>
            <w:szCs w:val="24"/>
            <w:lang w:val="en-US"/>
          </w:rPr>
          <w:t>Với khách hàng: Hệ thống đáp ứng được nhu cầu mua sắm, tìm kiếm sản phẩm theo mong muốn, có thể đặt hàng trực tuyến mà không cần có mặt tại cửa hàn</w:t>
        </w:r>
        <w:r w:rsidR="00237E4A">
          <w:rPr>
            <w:rFonts w:ascii="Times New Roman" w:hAnsi="Times New Roman" w:cs="Times New Roman"/>
            <w:sz w:val="24"/>
            <w:szCs w:val="24"/>
            <w:lang w:val="en-US"/>
          </w:rPr>
          <w:t>g</w:t>
        </w:r>
      </w:ins>
    </w:p>
    <w:p w14:paraId="79D85F4D" w14:textId="718D5D7C" w:rsidR="00237E4A" w:rsidRDefault="00237E4A" w:rsidP="006F6AE7">
      <w:pPr>
        <w:pStyle w:val="ListParagraph"/>
        <w:ind w:left="426"/>
        <w:rPr>
          <w:ins w:id="8180" w:author="Kiên Lê Trung" w:date="2024-12-25T15:40:00Z" w16du:dateUtc="2024-12-25T08:40:00Z"/>
          <w:rFonts w:ascii="Times New Roman" w:hAnsi="Times New Roman" w:cs="Times New Roman"/>
          <w:sz w:val="24"/>
          <w:szCs w:val="24"/>
          <w:lang w:val="en-US"/>
        </w:rPr>
        <w:pPrChange w:id="8181" w:author="Kiên Lê Trung" w:date="2024-12-25T20:49:00Z" w16du:dateUtc="2024-12-25T13:49:00Z">
          <w:pPr>
            <w:pStyle w:val="ListParagraph"/>
            <w:numPr>
              <w:numId w:val="207"/>
            </w:numPr>
            <w:ind w:left="426" w:hanging="360"/>
          </w:pPr>
        </w:pPrChange>
      </w:pPr>
      <w:ins w:id="8182" w:author="Kiên Lê Trung" w:date="2024-12-25T20:52:00Z" w16du:dateUtc="2024-12-25T13:52:00Z">
        <w:r>
          <w:rPr>
            <w:rFonts w:ascii="Times New Roman" w:hAnsi="Times New Roman" w:cs="Times New Roman"/>
            <w:sz w:val="24"/>
            <w:szCs w:val="24"/>
            <w:lang w:val="en-US"/>
          </w:rPr>
          <w:t xml:space="preserve">+ </w:t>
        </w:r>
        <w:r w:rsidR="00A832F4">
          <w:rPr>
            <w:rFonts w:ascii="Times New Roman" w:hAnsi="Times New Roman" w:cs="Times New Roman"/>
            <w:sz w:val="24"/>
            <w:szCs w:val="24"/>
            <w:lang w:val="en-US"/>
          </w:rPr>
          <w:t>Với người quản trị</w:t>
        </w:r>
        <w:r w:rsidR="0093418F">
          <w:rPr>
            <w:rFonts w:ascii="Times New Roman" w:hAnsi="Times New Roman" w:cs="Times New Roman"/>
            <w:sz w:val="24"/>
            <w:szCs w:val="24"/>
            <w:lang w:val="en-US"/>
          </w:rPr>
          <w:t xml:space="preserve">: </w:t>
        </w:r>
      </w:ins>
      <w:ins w:id="8183" w:author="Kiên Lê Trung" w:date="2024-12-25T20:53:00Z" w16du:dateUtc="2024-12-25T13:53:00Z">
        <w:r w:rsidR="00B341ED">
          <w:rPr>
            <w:rFonts w:ascii="Times New Roman" w:hAnsi="Times New Roman" w:cs="Times New Roman"/>
            <w:sz w:val="24"/>
            <w:szCs w:val="24"/>
            <w:lang w:val="en-US"/>
          </w:rPr>
          <w:t>Hệ thống đáp ứng khả năng quản trị</w:t>
        </w:r>
        <w:r w:rsidR="006B525D">
          <w:rPr>
            <w:rFonts w:ascii="Times New Roman" w:hAnsi="Times New Roman" w:cs="Times New Roman"/>
            <w:sz w:val="24"/>
            <w:szCs w:val="24"/>
            <w:lang w:val="en-US"/>
          </w:rPr>
          <w:t xml:space="preserve"> các danh sách </w:t>
        </w:r>
        <w:r w:rsidR="00775779">
          <w:rPr>
            <w:rFonts w:ascii="Times New Roman" w:hAnsi="Times New Roman" w:cs="Times New Roman"/>
            <w:sz w:val="24"/>
            <w:szCs w:val="24"/>
            <w:lang w:val="en-US"/>
          </w:rPr>
          <w:t xml:space="preserve">danh mục, nhãn hiệu, người dùng, đơn hàng </w:t>
        </w:r>
      </w:ins>
      <w:ins w:id="8184" w:author="Kiên Lê Trung" w:date="2024-12-25T20:54:00Z" w16du:dateUtc="2024-12-25T13:54:00Z">
        <w:r w:rsidR="00956651">
          <w:rPr>
            <w:rFonts w:ascii="Times New Roman" w:hAnsi="Times New Roman" w:cs="Times New Roman"/>
            <w:sz w:val="24"/>
            <w:szCs w:val="24"/>
            <w:lang w:val="en-US"/>
          </w:rPr>
          <w:t>cũng như thống kê.</w:t>
        </w:r>
      </w:ins>
    </w:p>
    <w:p w14:paraId="6E734D20" w14:textId="1A7221C1" w:rsidR="00B54580" w:rsidRDefault="00B54580" w:rsidP="00BA03F8">
      <w:pPr>
        <w:pStyle w:val="ListParagraph"/>
        <w:numPr>
          <w:ilvl w:val="0"/>
          <w:numId w:val="207"/>
        </w:numPr>
        <w:ind w:left="426"/>
        <w:rPr>
          <w:ins w:id="8185" w:author="Kiên Lê Trung" w:date="2024-12-25T15:40:00Z" w16du:dateUtc="2024-12-25T08:40:00Z"/>
          <w:rFonts w:ascii="Times New Roman" w:hAnsi="Times New Roman" w:cs="Times New Roman"/>
          <w:sz w:val="24"/>
          <w:szCs w:val="24"/>
          <w:lang w:val="en-US"/>
        </w:rPr>
      </w:pPr>
      <w:ins w:id="8186" w:author="Kiên Lê Trung" w:date="2024-12-25T15:40:00Z" w16du:dateUtc="2024-12-25T08:40:00Z">
        <w:r>
          <w:rPr>
            <w:rFonts w:ascii="Times New Roman" w:hAnsi="Times New Roman" w:cs="Times New Roman"/>
            <w:sz w:val="24"/>
            <w:szCs w:val="24"/>
            <w:lang w:val="en-US"/>
          </w:rPr>
          <w:t>Bản thân nhóm chúng em</w:t>
        </w:r>
      </w:ins>
    </w:p>
    <w:p w14:paraId="562E11F4" w14:textId="4E6748DB" w:rsidR="00956651" w:rsidRDefault="00956651" w:rsidP="00956651">
      <w:pPr>
        <w:pStyle w:val="ListParagraph"/>
        <w:ind w:left="426"/>
        <w:rPr>
          <w:ins w:id="8187" w:author="Kiên Lê Trung" w:date="2024-12-25T15:40:00Z" w16du:dateUtc="2024-12-25T08:40:00Z"/>
          <w:rFonts w:ascii="Times New Roman" w:hAnsi="Times New Roman" w:cs="Times New Roman"/>
          <w:sz w:val="24"/>
          <w:szCs w:val="24"/>
          <w:lang w:val="en-US"/>
        </w:rPr>
        <w:pPrChange w:id="8188" w:author="Kiên Lê Trung" w:date="2024-12-25T20:54:00Z" w16du:dateUtc="2024-12-25T13:54:00Z">
          <w:pPr>
            <w:pStyle w:val="ListParagraph"/>
            <w:numPr>
              <w:numId w:val="207"/>
            </w:numPr>
            <w:ind w:left="426" w:hanging="360"/>
          </w:pPr>
        </w:pPrChange>
      </w:pPr>
      <w:ins w:id="8189" w:author="Kiên Lê Trung" w:date="2024-12-25T20:54:00Z" w16du:dateUtc="2024-12-25T13:54:00Z">
        <w:r>
          <w:rPr>
            <w:rFonts w:ascii="Times New Roman" w:hAnsi="Times New Roman" w:cs="Times New Roman"/>
            <w:sz w:val="24"/>
            <w:szCs w:val="24"/>
            <w:lang w:val="en-US"/>
          </w:rPr>
          <w:t xml:space="preserve">+ </w:t>
        </w:r>
        <w:r w:rsidR="00C93F35">
          <w:rPr>
            <w:rFonts w:ascii="Times New Roman" w:hAnsi="Times New Roman" w:cs="Times New Roman"/>
            <w:sz w:val="24"/>
            <w:szCs w:val="24"/>
            <w:lang w:val="en-US"/>
          </w:rPr>
          <w:t xml:space="preserve">Hiểu được quy trình xây dựng một trang website thương mại điện tử </w:t>
        </w:r>
      </w:ins>
    </w:p>
    <w:p w14:paraId="48F811AF" w14:textId="7FCD48AB" w:rsidR="00C93F35" w:rsidRDefault="00C93F35" w:rsidP="00956651">
      <w:pPr>
        <w:pStyle w:val="ListParagraph"/>
        <w:ind w:left="426"/>
        <w:rPr>
          <w:ins w:id="8190" w:author="Kiên Lê Trung" w:date="2024-12-25T20:54:00Z" w16du:dateUtc="2024-12-25T13:54:00Z"/>
          <w:rFonts w:ascii="Times New Roman" w:hAnsi="Times New Roman" w:cs="Times New Roman"/>
          <w:sz w:val="24"/>
          <w:szCs w:val="24"/>
          <w:lang w:val="en-US"/>
        </w:rPr>
      </w:pPr>
      <w:ins w:id="8191" w:author="Kiên Lê Trung" w:date="2024-12-25T20:54:00Z" w16du:dateUtc="2024-12-25T13:54:00Z">
        <w:r>
          <w:rPr>
            <w:rFonts w:ascii="Times New Roman" w:hAnsi="Times New Roman" w:cs="Times New Roman"/>
            <w:sz w:val="24"/>
            <w:szCs w:val="24"/>
            <w:lang w:val="en-US"/>
          </w:rPr>
          <w:t>+ Nâng cao được kỹ năng phân tích và thiết kế hệ thống</w:t>
        </w:r>
      </w:ins>
    </w:p>
    <w:p w14:paraId="7CA3FCBF" w14:textId="2A738181" w:rsidR="00C93F35" w:rsidRDefault="00C93F35" w:rsidP="00956651">
      <w:pPr>
        <w:pStyle w:val="ListParagraph"/>
        <w:ind w:left="426"/>
        <w:rPr>
          <w:ins w:id="8192" w:author="Kiên Lê Trung" w:date="2024-12-25T20:55:00Z" w16du:dateUtc="2024-12-25T13:55:00Z"/>
          <w:rFonts w:ascii="Times New Roman" w:hAnsi="Times New Roman" w:cs="Times New Roman"/>
          <w:sz w:val="24"/>
          <w:szCs w:val="24"/>
          <w:lang w:val="en-US"/>
        </w:rPr>
      </w:pPr>
      <w:ins w:id="8193" w:author="Kiên Lê Trung" w:date="2024-12-25T20:54:00Z" w16du:dateUtc="2024-12-25T13:54:00Z">
        <w:r>
          <w:rPr>
            <w:rFonts w:ascii="Times New Roman" w:hAnsi="Times New Roman" w:cs="Times New Roman"/>
            <w:sz w:val="24"/>
            <w:szCs w:val="24"/>
            <w:lang w:val="en-US"/>
          </w:rPr>
          <w:t xml:space="preserve">+ Hiểu biết, nắm rõ </w:t>
        </w:r>
      </w:ins>
      <w:ins w:id="8194" w:author="Kiên Lê Trung" w:date="2024-12-25T20:55:00Z" w16du:dateUtc="2024-12-25T13:55:00Z">
        <w:r>
          <w:rPr>
            <w:rFonts w:ascii="Times New Roman" w:hAnsi="Times New Roman" w:cs="Times New Roman"/>
            <w:sz w:val="24"/>
            <w:szCs w:val="24"/>
            <w:lang w:val="en-US"/>
          </w:rPr>
          <w:t>và ứng dụng được các ngôn ngữ, framework, công cụ để phát triển phần mềm</w:t>
        </w:r>
      </w:ins>
    </w:p>
    <w:p w14:paraId="523935FF" w14:textId="7290E5B1" w:rsidR="00C93F35" w:rsidRDefault="00C93F35" w:rsidP="00956651">
      <w:pPr>
        <w:pStyle w:val="ListParagraph"/>
        <w:ind w:left="426"/>
        <w:rPr>
          <w:ins w:id="8195" w:author="Kiên Lê Trung" w:date="2024-12-25T15:40:00Z" w16du:dateUtc="2024-12-25T08:40:00Z"/>
          <w:rFonts w:ascii="Times New Roman" w:hAnsi="Times New Roman" w:cs="Times New Roman"/>
          <w:sz w:val="24"/>
          <w:szCs w:val="24"/>
          <w:lang w:val="en-US"/>
        </w:rPr>
        <w:pPrChange w:id="8196" w:author="Kiên Lê Trung" w:date="2024-12-25T20:54:00Z" w16du:dateUtc="2024-12-25T13:54:00Z">
          <w:pPr>
            <w:pStyle w:val="ListParagraph"/>
            <w:numPr>
              <w:numId w:val="207"/>
            </w:numPr>
            <w:ind w:left="426" w:hanging="360"/>
          </w:pPr>
        </w:pPrChange>
      </w:pPr>
      <w:ins w:id="8197" w:author="Kiên Lê Trung" w:date="2024-12-25T20:55:00Z" w16du:dateUtc="2024-12-25T13:55:00Z">
        <w:r>
          <w:rPr>
            <w:rFonts w:ascii="Times New Roman" w:hAnsi="Times New Roman" w:cs="Times New Roman"/>
            <w:sz w:val="24"/>
            <w:szCs w:val="24"/>
            <w:lang w:val="en-US"/>
          </w:rPr>
          <w:t xml:space="preserve">+ Có được sự hiểu biết về ứng dụng và tích hợp một số chức năng của hệ thống </w:t>
        </w:r>
        <w:r w:rsidR="00927792">
          <w:rPr>
            <w:rFonts w:ascii="Times New Roman" w:hAnsi="Times New Roman" w:cs="Times New Roman"/>
            <w:sz w:val="24"/>
            <w:szCs w:val="24"/>
            <w:lang w:val="en-US"/>
          </w:rPr>
          <w:t>với c</w:t>
        </w:r>
      </w:ins>
      <w:ins w:id="8198" w:author="Kiên Lê Trung" w:date="2024-12-25T20:56:00Z" w16du:dateUtc="2024-12-25T13:56:00Z">
        <w:r w:rsidR="00CF6E4A">
          <w:rPr>
            <w:rFonts w:ascii="Times New Roman" w:hAnsi="Times New Roman" w:cs="Times New Roman"/>
            <w:sz w:val="24"/>
            <w:szCs w:val="24"/>
            <w:lang w:val="en-US"/>
          </w:rPr>
          <w:t>ác bên thứ ba như VNPay</w:t>
        </w:r>
        <w:r w:rsidR="004B1681">
          <w:rPr>
            <w:rFonts w:ascii="Times New Roman" w:hAnsi="Times New Roman" w:cs="Times New Roman"/>
            <w:sz w:val="24"/>
            <w:szCs w:val="24"/>
            <w:lang w:val="en-US"/>
          </w:rPr>
          <w:t>,… để có thể sử dụng các dịch vụ mà công ty lớn cung cấp một cách đa dạng hơn</w:t>
        </w:r>
      </w:ins>
    </w:p>
    <w:p w14:paraId="356A0B8C" w14:textId="10770424" w:rsidR="00CA2E2E" w:rsidRDefault="00CA2E2E" w:rsidP="00BA03F8">
      <w:pPr>
        <w:pStyle w:val="ListParagraph"/>
        <w:numPr>
          <w:ilvl w:val="0"/>
          <w:numId w:val="216"/>
        </w:numPr>
        <w:ind w:left="426"/>
        <w:rPr>
          <w:ins w:id="8199" w:author="Kiên Lê Trung" w:date="2024-12-25T15:40:00Z" w16du:dateUtc="2024-12-25T08:40:00Z"/>
          <w:rFonts w:ascii="Times New Roman" w:hAnsi="Times New Roman" w:cs="Times New Roman"/>
          <w:b/>
          <w:bCs/>
          <w:sz w:val="24"/>
          <w:szCs w:val="24"/>
          <w:lang w:val="en-US"/>
        </w:rPr>
      </w:pPr>
      <w:ins w:id="8200" w:author="Kiên Lê Trung" w:date="2024-12-25T15:40:00Z" w16du:dateUtc="2024-12-25T08:40:00Z">
        <w:r w:rsidRPr="00116F94">
          <w:rPr>
            <w:rFonts w:ascii="Times New Roman" w:hAnsi="Times New Roman" w:cs="Times New Roman"/>
            <w:b/>
            <w:bCs/>
            <w:sz w:val="24"/>
            <w:szCs w:val="24"/>
            <w:lang w:val="en-US"/>
            <w:rPrChange w:id="8201" w:author="Kiên Lê Trung" w:date="2024-12-25T15:40:00Z" w16du:dateUtc="2024-12-25T08:40:00Z">
              <w:rPr>
                <w:rFonts w:ascii="Times New Roman" w:hAnsi="Times New Roman" w:cs="Times New Roman"/>
                <w:sz w:val="24"/>
                <w:szCs w:val="24"/>
                <w:lang w:val="en-US"/>
              </w:rPr>
            </w:rPrChange>
          </w:rPr>
          <w:t>Hạn</w:t>
        </w:r>
        <w:r w:rsidR="00116F94" w:rsidRPr="00116F94">
          <w:rPr>
            <w:rFonts w:ascii="Times New Roman" w:hAnsi="Times New Roman" w:cs="Times New Roman"/>
            <w:b/>
            <w:bCs/>
            <w:sz w:val="24"/>
            <w:szCs w:val="24"/>
            <w:lang w:val="en-US"/>
            <w:rPrChange w:id="8202" w:author="Kiên Lê Trung" w:date="2024-12-25T15:40:00Z" w16du:dateUtc="2024-12-25T08:40:00Z">
              <w:rPr>
                <w:rFonts w:ascii="Times New Roman" w:hAnsi="Times New Roman" w:cs="Times New Roman"/>
                <w:sz w:val="24"/>
                <w:szCs w:val="24"/>
                <w:lang w:val="en-US"/>
              </w:rPr>
            </w:rPrChange>
          </w:rPr>
          <w:t xml:space="preserve"> chế, khó khăn</w:t>
        </w:r>
      </w:ins>
    </w:p>
    <w:p w14:paraId="7767C0F9" w14:textId="54BDAFB6" w:rsidR="00116F94" w:rsidRPr="00116F94" w:rsidRDefault="00116F94" w:rsidP="00CA2E2E">
      <w:pPr>
        <w:pStyle w:val="ListParagraph"/>
        <w:numPr>
          <w:ilvl w:val="0"/>
          <w:numId w:val="216"/>
        </w:numPr>
        <w:ind w:left="426"/>
        <w:rPr>
          <w:rFonts w:ascii="Times New Roman" w:hAnsi="Times New Roman" w:cs="Times New Roman"/>
          <w:b/>
          <w:bCs/>
          <w:sz w:val="24"/>
          <w:szCs w:val="24"/>
          <w:lang w:val="en-US"/>
          <w:rPrChange w:id="8203" w:author="Kiên Lê Trung" w:date="2024-12-25T15:40:00Z" w16du:dateUtc="2024-12-25T08:40:00Z">
            <w:rPr/>
          </w:rPrChange>
        </w:rPr>
        <w:pPrChange w:id="8204" w:author="Kiên Lê Trung" w:date="2024-12-25T15:40:00Z" w16du:dateUtc="2024-12-25T08:40:00Z">
          <w:pPr>
            <w:pStyle w:val="Heading1"/>
          </w:pPr>
        </w:pPrChange>
      </w:pPr>
      <w:ins w:id="8205" w:author="Kiên Lê Trung" w:date="2024-12-25T15:40:00Z" w16du:dateUtc="2024-12-25T08:40:00Z">
        <w:r>
          <w:rPr>
            <w:rFonts w:ascii="Times New Roman" w:hAnsi="Times New Roman" w:cs="Times New Roman"/>
            <w:b/>
            <w:bCs/>
            <w:sz w:val="24"/>
            <w:szCs w:val="24"/>
            <w:lang w:val="en-US"/>
          </w:rPr>
          <w:t>Hướng phát triển</w:t>
        </w:r>
      </w:ins>
    </w:p>
    <w:p w14:paraId="6F0AAE85" w14:textId="77777777" w:rsidR="007569A2" w:rsidRDefault="00CE686F">
      <w:pPr>
        <w:pStyle w:val="Heading1"/>
      </w:pPr>
      <w:bookmarkStart w:id="8206" w:name="_Toc185954697"/>
      <w:bookmarkStart w:id="8207" w:name="_Toc185954705"/>
      <w:bookmarkStart w:id="8208" w:name="_Toc185955171"/>
      <w:bookmarkStart w:id="8209" w:name="_Toc186021597"/>
      <w:r>
        <w:t>DANH MỤC TÀI LIỆU THAM KHẢO</w:t>
      </w:r>
      <w:bookmarkEnd w:id="8206"/>
      <w:bookmarkEnd w:id="8207"/>
      <w:bookmarkEnd w:id="8208"/>
      <w:bookmarkEnd w:id="8209"/>
      <w:r>
        <w:t xml:space="preserve"> </w:t>
      </w:r>
    </w:p>
    <w:p w14:paraId="6622D774" w14:textId="77777777" w:rsidR="00F01381" w:rsidRPr="00476848" w:rsidRDefault="00F01381" w:rsidP="00C60A20">
      <w:pPr>
        <w:rPr>
          <w:rFonts w:ascii="Times New Roman" w:hAnsi="Times New Roman" w:cs="Times New Roman"/>
          <w:sz w:val="24"/>
          <w:szCs w:val="24"/>
          <w:rPrChange w:id="8210" w:author="Kiên Lê Trung" w:date="2024-12-25T13:56:00Z" w16du:dateUtc="2024-12-25T06:56:00Z">
            <w:rPr/>
          </w:rPrChange>
        </w:rPr>
      </w:pPr>
      <w:bookmarkStart w:id="8211" w:name="_xlst6qevj1hv" w:colFirst="0" w:colLast="0"/>
      <w:bookmarkEnd w:id="8211"/>
      <w:r w:rsidRPr="00476848">
        <w:rPr>
          <w:rFonts w:ascii="Times New Roman" w:hAnsi="Times New Roman" w:cs="Times New Roman"/>
          <w:sz w:val="24"/>
          <w:szCs w:val="24"/>
          <w:rPrChange w:id="8212" w:author="Kiên Lê Trung" w:date="2024-12-25T13:56:00Z" w16du:dateUtc="2024-12-25T06:56:00Z">
            <w:rPr/>
          </w:rPrChange>
        </w:rPr>
        <w:t>[1] Trần Đình Quế, Phân tích và thiết kế Hệ Thống Thông Tin, Học Viện Công Nghệ Bưu Chính Viễn Thông, 2015.</w:t>
      </w:r>
    </w:p>
    <w:p w14:paraId="34223B45" w14:textId="115B7408" w:rsidR="007569A2" w:rsidRPr="00476848" w:rsidRDefault="00F01381" w:rsidP="00C60A20">
      <w:pPr>
        <w:rPr>
          <w:sz w:val="24"/>
          <w:szCs w:val="24"/>
          <w:lang w:val="en-US"/>
          <w:rPrChange w:id="8213" w:author="Kiên Lê Trung" w:date="2024-12-25T13:56:00Z" w16du:dateUtc="2024-12-25T06:56:00Z">
            <w:rPr>
              <w:lang w:val="en-US"/>
            </w:rPr>
          </w:rPrChange>
        </w:rPr>
      </w:pPr>
      <w:r w:rsidRPr="00476848">
        <w:rPr>
          <w:rFonts w:ascii="Times New Roman" w:hAnsi="Times New Roman" w:cs="Times New Roman"/>
          <w:sz w:val="24"/>
          <w:szCs w:val="24"/>
          <w:rPrChange w:id="8214" w:author="Kiên Lê Trung" w:date="2024-12-25T13:56:00Z" w16du:dateUtc="2024-12-25T06:56:00Z">
            <w:rPr/>
          </w:rPrChange>
        </w:rPr>
        <w:t>[2] Trần Đình Quế &amp; Nguyễn Mạnh Hùng, Nhập môn Công nghệ phần mềm, Học Viện Công Nghệ Bưu Chính Viễn Thông, 2016</w:t>
      </w:r>
      <w:r w:rsidRPr="00476848">
        <w:rPr>
          <w:sz w:val="24"/>
          <w:szCs w:val="24"/>
          <w:lang w:val="en-US"/>
          <w:rPrChange w:id="8215" w:author="Kiên Lê Trung" w:date="2024-12-25T13:56:00Z" w16du:dateUtc="2024-12-25T06:56:00Z">
            <w:rPr>
              <w:lang w:val="en-US"/>
            </w:rPr>
          </w:rPrChange>
        </w:rPr>
        <w:t>.</w:t>
      </w:r>
    </w:p>
    <w:p w14:paraId="539CD7A1" w14:textId="77777777" w:rsidR="007569A2" w:rsidRPr="00476848" w:rsidRDefault="007569A2" w:rsidP="00B842E5">
      <w:pPr>
        <w:rPr>
          <w:sz w:val="24"/>
          <w:szCs w:val="24"/>
          <w:rPrChange w:id="8216" w:author="Kiên Lê Trung" w:date="2024-12-25T13:56:00Z" w16du:dateUtc="2024-12-25T06:56:00Z">
            <w:rPr>
              <w:sz w:val="28"/>
              <w:szCs w:val="28"/>
            </w:rPr>
          </w:rPrChange>
        </w:rPr>
      </w:pPr>
    </w:p>
    <w:p w14:paraId="6A9A2604" w14:textId="77777777" w:rsidR="007569A2" w:rsidRDefault="007569A2">
      <w:pPr>
        <w:rPr>
          <w:sz w:val="28"/>
          <w:szCs w:val="28"/>
        </w:rPr>
      </w:pPr>
    </w:p>
    <w:p w14:paraId="3DD220FA" w14:textId="77777777" w:rsidR="007569A2" w:rsidRDefault="007569A2"/>
    <w:sectPr w:rsidR="007569A2" w:rsidSect="008E00B7">
      <w:pgSz w:w="11909" w:h="16834"/>
      <w:pgMar w:top="1440" w:right="1440" w:bottom="1440" w:left="1440" w:header="720" w:footer="720" w:gutter="0"/>
      <w:pgNumType w:start="1"/>
      <w:cols w:space="720"/>
      <w:titlePg w:val="0"/>
      <w:docGrid w:linePitch="299"/>
      <w:sectPrChange w:id="8217" w:author="Kiên Lê Trung" w:date="2024-12-24T17:26:00Z" w16du:dateUtc="2024-12-24T10:26:00Z">
        <w:sectPr w:rsidR="007569A2" w:rsidSect="008E00B7">
          <w:pgMar w:top="1440" w:right="1440" w:bottom="1440" w:left="1440" w:header="720" w:footer="720" w:gutter="0"/>
          <w:titlePg/>
          <w:docGrid w:linePitch="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756" w:author="Việt Lương" w:date="2024-12-19T21:26:00Z" w:initials="VL">
    <w:p w14:paraId="3BCAE4A5" w14:textId="23DCFD0F" w:rsidR="00EB5287" w:rsidRDefault="00EB5287">
      <w:r>
        <w:annotationRef/>
      </w:r>
      <w:r w:rsidRPr="5EE9C798">
        <w:t>Vẽ lại sau cùng</w:t>
      </w:r>
    </w:p>
  </w:comment>
  <w:comment w:id="3780" w:author="Việt Lương" w:date="2024-12-20T15:20:00Z" w:initials="VL">
    <w:p w14:paraId="6FCFED5E" w14:textId="24EA1C98" w:rsidR="00A3338E" w:rsidRDefault="00A3338E">
      <w:pPr>
        <w:pStyle w:val="CommentText"/>
      </w:pPr>
      <w:r>
        <w:rPr>
          <w:rStyle w:val="CommentReference"/>
        </w:rPr>
        <w:annotationRef/>
      </w:r>
      <w:r w:rsidRPr="38906C81">
        <w:t>Đang vẽ lại</w:t>
      </w:r>
    </w:p>
  </w:comment>
  <w:comment w:id="3818" w:author="Việt Lương" w:date="2024-12-20T12:25:00Z" w:initials="VL">
    <w:p w14:paraId="171E10FE" w14:textId="77777777" w:rsidR="00873F7B" w:rsidRDefault="00A3338E" w:rsidP="00873F7B">
      <w:pPr>
        <w:pStyle w:val="CommentText"/>
      </w:pPr>
      <w:r>
        <w:rPr>
          <w:rStyle w:val="CommentReference"/>
        </w:rPr>
        <w:annotationRef/>
      </w:r>
      <w:r w:rsidR="00873F7B">
        <w:rPr>
          <w:lang w:val="vi-VN"/>
        </w:rPr>
        <w:t>Vẽ lạ</w:t>
      </w:r>
      <w:r w:rsidR="00873F7B">
        <w:t>i</w:t>
      </w:r>
    </w:p>
  </w:comment>
  <w:comment w:id="3819" w:author="Kiên Lê Trung" w:date="2024-12-20T15:19:00Z" w:initials="KT">
    <w:p w14:paraId="52BEAD36" w14:textId="1E2FC6C0" w:rsidR="00A3338E" w:rsidRDefault="00A3338E">
      <w:pPr>
        <w:pStyle w:val="CommentText"/>
      </w:pPr>
      <w:r>
        <w:rPr>
          <w:rStyle w:val="CommentReference"/>
        </w:rPr>
        <w:annotationRef/>
      </w:r>
      <w:r w:rsidRPr="6AA7214E">
        <w:t>search by voice</w:t>
      </w:r>
    </w:p>
  </w:comment>
  <w:comment w:id="3852" w:author="Việt Lương" w:date="2024-12-20T15:20:00Z" w:initials="VL">
    <w:p w14:paraId="60C22697" w14:textId="47B7D9F5" w:rsidR="00A3338E" w:rsidRDefault="00A3338E">
      <w:pPr>
        <w:pStyle w:val="CommentText"/>
      </w:pPr>
      <w:r>
        <w:rPr>
          <w:rStyle w:val="CommentReference"/>
        </w:rPr>
        <w:annotationRef/>
      </w:r>
      <w:r w:rsidRPr="420C8098">
        <w:t>Đang vẽ lại</w:t>
      </w:r>
    </w:p>
  </w:comment>
  <w:comment w:id="3870" w:author="khanh pham" w:date="2024-12-22T21:49:00Z" w:initials="kp">
    <w:p w14:paraId="44CC4513" w14:textId="77777777" w:rsidR="003B5E3E" w:rsidRDefault="003B5E3E" w:rsidP="003B5E3E">
      <w:pPr>
        <w:pStyle w:val="CommentText"/>
      </w:pPr>
      <w:r>
        <w:rPr>
          <w:rStyle w:val="CommentReference"/>
        </w:rPr>
        <w:annotationRef/>
      </w:r>
      <w:r>
        <w:t>Sửa lại xem chi tiết sản phẩm thành xem chi tiết đơn hàng</w:t>
      </w:r>
    </w:p>
  </w:comment>
  <w:comment w:id="3881" w:author="Việt Lương" w:date="2024-12-20T11:50:00Z" w:initials="VL">
    <w:p w14:paraId="11331289" w14:textId="2385D7DF" w:rsidR="00A3338E" w:rsidRDefault="00A3338E">
      <w:pPr>
        <w:pStyle w:val="CommentText"/>
      </w:pPr>
      <w:r>
        <w:rPr>
          <w:rStyle w:val="CommentReference"/>
        </w:rPr>
        <w:annotationRef/>
      </w:r>
      <w:r w:rsidRPr="745ED190">
        <w:t>Cần xem lại</w:t>
      </w:r>
    </w:p>
  </w:comment>
  <w:comment w:id="3945" w:author="Việt Lương" w:date="2024-12-19T22:26:00Z" w:initials="VL">
    <w:p w14:paraId="3F74E343" w14:textId="6B4EA594" w:rsidR="00A3338E" w:rsidRDefault="00A3338E">
      <w:pPr>
        <w:pStyle w:val="CommentText"/>
      </w:pPr>
      <w:r>
        <w:rPr>
          <w:rStyle w:val="CommentReference"/>
        </w:rPr>
        <w:annotationRef/>
      </w:r>
      <w:r w:rsidRPr="118FE940">
        <w:t>Update lại cách tính kho hàng</w:t>
      </w:r>
    </w:p>
  </w:comment>
  <w:comment w:id="3947" w:author="khanh pham" w:date="2024-12-22T21:51:00Z" w:initials="kp">
    <w:p w14:paraId="53852B8B" w14:textId="77777777" w:rsidR="004C3F56" w:rsidRDefault="004C3F56" w:rsidP="004C3F56">
      <w:pPr>
        <w:pStyle w:val="CommentText"/>
      </w:pPr>
      <w:r>
        <w:rPr>
          <w:rStyle w:val="CommentReference"/>
        </w:rPr>
        <w:annotationRef/>
      </w:r>
      <w:r>
        <w:t>Thay lại sơ đồ uc</w:t>
      </w:r>
    </w:p>
  </w:comment>
  <w:comment w:id="3973" w:author="Việt Lương" w:date="2024-12-19T21:25:00Z" w:initials="VL">
    <w:p w14:paraId="794BBA5B" w14:textId="16670CC4" w:rsidR="00EB5287" w:rsidRDefault="00EB5287">
      <w:r>
        <w:annotationRef/>
      </w:r>
      <w:r w:rsidRPr="495B820D">
        <w:t>Cần xem lại</w:t>
      </w:r>
    </w:p>
  </w:comment>
  <w:comment w:id="4034" w:author="Việt Lương" w:date="2024-12-21T16:05:00Z" w:initials="VL">
    <w:p w14:paraId="5C3DA8C1" w14:textId="77777777" w:rsidR="00C5469A" w:rsidRDefault="00C5469A" w:rsidP="00C5469A">
      <w:pPr>
        <w:pStyle w:val="CommentText"/>
      </w:pPr>
      <w:r>
        <w:rPr>
          <w:rStyle w:val="CommentReference"/>
        </w:rPr>
        <w:annotationRef/>
      </w:r>
      <w:r>
        <w:t>Thiếu</w:t>
      </w:r>
    </w:p>
  </w:comment>
  <w:comment w:id="4085" w:author="Việt Lương" w:date="2024-12-19T22:29:00Z" w:initials="VL">
    <w:p w14:paraId="35F02480" w14:textId="7C72865C" w:rsidR="00A3338E" w:rsidRDefault="00A3338E">
      <w:pPr>
        <w:pStyle w:val="CommentText"/>
      </w:pPr>
      <w:r>
        <w:rPr>
          <w:rStyle w:val="CommentReference"/>
        </w:rPr>
        <w:annotationRef/>
      </w:r>
      <w:r w:rsidRPr="555C8265">
        <w:t>Bỏ thêm mới người mua</w:t>
      </w:r>
    </w:p>
  </w:comment>
  <w:comment w:id="4279" w:author="khanh pham" w:date="2024-12-22T20:44:00Z" w:initials="kp">
    <w:p w14:paraId="48555366" w14:textId="77777777" w:rsidR="00D46B74" w:rsidRDefault="00590221" w:rsidP="00D46B74">
      <w:pPr>
        <w:pStyle w:val="CommentText"/>
      </w:pPr>
      <w:r>
        <w:rPr>
          <w:rStyle w:val="CommentReference"/>
        </w:rPr>
        <w:annotationRef/>
      </w:r>
      <w:r w:rsidR="00D46B74">
        <w:rPr>
          <w:lang w:val="vi-VN"/>
        </w:rPr>
        <w:t>Lấy ví dụ tạo 1 tài khoản cụ thể</w:t>
      </w:r>
      <w:r w:rsidR="00D46B74">
        <w:t>. Khi tích người bán hiện thêm trư</w:t>
      </w:r>
      <w:r w:rsidR="00D46B74">
        <w:rPr>
          <w:lang w:val="vi-VN"/>
        </w:rPr>
        <w:t>ờ</w:t>
      </w:r>
      <w:r w:rsidR="00D46B74">
        <w:t>ng để điên thông tax, cccd và thông tin shop</w:t>
      </w:r>
    </w:p>
  </w:comment>
  <w:comment w:id="4331" w:author="khanh pham" w:date="2024-12-22T20:54:00Z" w:initials="kp">
    <w:p w14:paraId="562749C9" w14:textId="7E5EFFE1" w:rsidR="003A0622" w:rsidRDefault="003A0622" w:rsidP="003A0622">
      <w:pPr>
        <w:pStyle w:val="CommentText"/>
      </w:pPr>
      <w:r>
        <w:rPr>
          <w:rStyle w:val="CommentReference"/>
        </w:rPr>
        <w:annotationRef/>
      </w:r>
      <w:r>
        <w:t>Email sai định dạng</w:t>
      </w:r>
    </w:p>
  </w:comment>
  <w:comment w:id="4413" w:author="khanh pham" w:date="2024-12-22T20:56:00Z" w:initials="kp">
    <w:p w14:paraId="2791B7AA" w14:textId="77777777" w:rsidR="006C6D73" w:rsidRDefault="006C6D73" w:rsidP="006C6D73">
      <w:pPr>
        <w:pStyle w:val="CommentText"/>
      </w:pPr>
      <w:r>
        <w:rPr>
          <w:rStyle w:val="CommentReference"/>
        </w:rPr>
        <w:annotationRef/>
      </w:r>
      <w:r>
        <w:t>Giao diện hiển thị những gì</w:t>
      </w:r>
    </w:p>
  </w:comment>
  <w:comment w:id="4558" w:author="khanh pham" w:date="2024-12-22T21:03:00Z" w:initials="kp">
    <w:p w14:paraId="7AEF2909" w14:textId="77777777" w:rsidR="00A727CB" w:rsidRDefault="00873634" w:rsidP="00A727CB">
      <w:pPr>
        <w:pStyle w:val="CommentText"/>
      </w:pPr>
      <w:r>
        <w:rPr>
          <w:rStyle w:val="CommentReference"/>
        </w:rPr>
        <w:annotationRef/>
      </w:r>
      <w:r w:rsidR="00A727CB">
        <w:rPr>
          <w:lang w:val="vi-VN"/>
        </w:rPr>
        <w:t>Email không đúng định dạng</w:t>
      </w:r>
      <w:r w:rsidR="00A727CB">
        <w:t>. Nhập sai otp</w:t>
      </w:r>
    </w:p>
  </w:comment>
  <w:comment w:id="4737" w:author="khanh pham" w:date="2024-12-22T21:13:00Z" w:initials="kp">
    <w:p w14:paraId="304649D2" w14:textId="77777777" w:rsidR="00090574" w:rsidRDefault="00090574" w:rsidP="00090574">
      <w:pPr>
        <w:pStyle w:val="CommentText"/>
      </w:pPr>
      <w:r>
        <w:rPr>
          <w:rStyle w:val="CommentReference"/>
        </w:rPr>
        <w:annotationRef/>
      </w:r>
      <w:r>
        <w:t>Chưa cần đăng nhập vẫn vào được web nhưng thêm phải đăng nhập</w:t>
      </w:r>
    </w:p>
  </w:comment>
  <w:comment w:id="4749" w:author="khanh pham" w:date="2024-12-22T20:56:00Z" w:initials="kp">
    <w:p w14:paraId="2B646F05" w14:textId="77777777" w:rsidR="008A2850" w:rsidRDefault="008A2850" w:rsidP="008A2850">
      <w:pPr>
        <w:pStyle w:val="CommentText"/>
      </w:pPr>
      <w:r>
        <w:rPr>
          <w:rStyle w:val="CommentReference"/>
        </w:rPr>
        <w:annotationRef/>
      </w:r>
      <w:r>
        <w:t>Giao diện hiển thị những gì</w:t>
      </w:r>
    </w:p>
  </w:comment>
  <w:comment w:id="4925" w:author="khanh pham" w:date="2024-12-22T20:56:00Z" w:initials="kp">
    <w:p w14:paraId="22D0BA5C" w14:textId="77777777" w:rsidR="00731D5B" w:rsidRDefault="00731D5B" w:rsidP="00731D5B">
      <w:pPr>
        <w:pStyle w:val="CommentText"/>
      </w:pPr>
      <w:r>
        <w:rPr>
          <w:rStyle w:val="CommentReference"/>
        </w:rPr>
        <w:annotationRef/>
      </w:r>
      <w:r>
        <w:t>Giao diện hiển thị những gì</w:t>
      </w:r>
    </w:p>
  </w:comment>
  <w:comment w:id="5107" w:author="khanh pham" w:date="2024-12-22T20:56:00Z" w:initials="kp">
    <w:p w14:paraId="473C3AC3" w14:textId="77777777" w:rsidR="005D641E" w:rsidRDefault="005D641E" w:rsidP="005D641E">
      <w:pPr>
        <w:pStyle w:val="CommentText"/>
      </w:pPr>
      <w:r>
        <w:rPr>
          <w:rStyle w:val="CommentReference"/>
        </w:rPr>
        <w:annotationRef/>
      </w:r>
      <w:r>
        <w:t>Giao diện hiển thị những gì</w:t>
      </w:r>
    </w:p>
  </w:comment>
  <w:comment w:id="5217" w:author="khanh pham" w:date="2024-12-22T20:56:00Z" w:initials="kp">
    <w:p w14:paraId="26AC25E6" w14:textId="77777777" w:rsidR="00D225EA" w:rsidRDefault="00D225EA" w:rsidP="00D225EA">
      <w:pPr>
        <w:pStyle w:val="CommentText"/>
      </w:pPr>
      <w:r>
        <w:rPr>
          <w:rStyle w:val="CommentReference"/>
        </w:rPr>
        <w:annotationRef/>
      </w:r>
      <w:r>
        <w:t>Giao diện hiển thị những gì</w:t>
      </w:r>
    </w:p>
  </w:comment>
  <w:comment w:id="5256" w:author="khanh pham" w:date="2024-12-22T21:18:00Z" w:initials="kp">
    <w:p w14:paraId="41E05868" w14:textId="77777777" w:rsidR="006F73D5" w:rsidRDefault="006F73D5" w:rsidP="006F73D5">
      <w:pPr>
        <w:pStyle w:val="CommentText"/>
      </w:pPr>
      <w:r>
        <w:rPr>
          <w:rStyle w:val="CommentReference"/>
        </w:rPr>
        <w:annotationRef/>
      </w:r>
      <w:r>
        <w:t>Giống mẫu</w:t>
      </w:r>
    </w:p>
  </w:comment>
  <w:comment w:id="5333" w:author="khanh pham" w:date="2024-12-22T20:56:00Z" w:initials="kp">
    <w:p w14:paraId="7AB89597" w14:textId="77777777" w:rsidR="009B0ABD" w:rsidRDefault="009B0ABD" w:rsidP="009B0ABD">
      <w:pPr>
        <w:pStyle w:val="CommentText"/>
      </w:pPr>
      <w:r>
        <w:rPr>
          <w:rStyle w:val="CommentReference"/>
        </w:rPr>
        <w:annotationRef/>
      </w:r>
      <w:r>
        <w:t>Giao diện hiển thị những gì</w:t>
      </w:r>
    </w:p>
  </w:comment>
  <w:comment w:id="5546" w:author="khanh pham" w:date="2024-12-22T20:56:00Z" w:initials="kp">
    <w:p w14:paraId="3572FCDE" w14:textId="77777777" w:rsidR="00362983" w:rsidRDefault="00362983" w:rsidP="00362983">
      <w:pPr>
        <w:pStyle w:val="CommentText"/>
      </w:pPr>
      <w:r>
        <w:rPr>
          <w:rStyle w:val="CommentReference"/>
        </w:rPr>
        <w:annotationRef/>
      </w:r>
      <w:r>
        <w:t>Giao diện hiển thị những gì</w:t>
      </w:r>
    </w:p>
  </w:comment>
  <w:comment w:id="5683" w:author="khanh pham" w:date="2024-12-22T20:56:00Z" w:initials="kp">
    <w:p w14:paraId="014765EA" w14:textId="77777777" w:rsidR="00970E73" w:rsidRDefault="00970E73" w:rsidP="00970E73">
      <w:pPr>
        <w:pStyle w:val="CommentText"/>
      </w:pPr>
      <w:r>
        <w:rPr>
          <w:rStyle w:val="CommentReference"/>
        </w:rPr>
        <w:annotationRef/>
      </w:r>
      <w:r>
        <w:t>Giao diện hiển thị những gì</w:t>
      </w:r>
    </w:p>
  </w:comment>
  <w:comment w:id="7260" w:author="khanh pham" w:date="2024-12-22T22:10:00Z" w:initials="kp">
    <w:p w14:paraId="1D6315E3" w14:textId="77777777" w:rsidR="00783D59" w:rsidRDefault="00783D59" w:rsidP="00783D59">
      <w:pPr>
        <w:pStyle w:val="CommentText"/>
      </w:pPr>
      <w:r>
        <w:rPr>
          <w:rStyle w:val="CommentReference"/>
        </w:rPr>
        <w:annotationRef/>
      </w:r>
      <w:r>
        <w:t>Thêm đoạn nhập mã otp</w:t>
      </w:r>
    </w:p>
  </w:comment>
  <w:comment w:id="7492" w:author="Việt Lương" w:date="2024-12-21T18:50:00Z" w:initials="VL">
    <w:p w14:paraId="289397A6" w14:textId="77777777" w:rsidR="00CC7109" w:rsidRDefault="00CC7109" w:rsidP="00CC7109">
      <w:pPr>
        <w:pStyle w:val="CommentText"/>
      </w:pPr>
      <w:r>
        <w:rPr>
          <w:rStyle w:val="CommentReference"/>
        </w:rPr>
        <w:annotationRef/>
      </w:r>
      <w:r>
        <w:t>Vẽ lại</w:t>
      </w:r>
    </w:p>
  </w:comment>
  <w:comment w:id="7528" w:author="Việt Lương" w:date="2024-12-20T13:10:00Z" w:initials="VL">
    <w:p w14:paraId="5B52E3BE" w14:textId="38B3F6DC" w:rsidR="00A3338E" w:rsidRDefault="00A3338E">
      <w:pPr>
        <w:pStyle w:val="CommentText"/>
      </w:pPr>
      <w:r>
        <w:rPr>
          <w:rStyle w:val="CommentReference"/>
        </w:rPr>
        <w:annotationRef/>
      </w:r>
      <w:r w:rsidRPr="51471A0A">
        <w:t>Đang vẽ</w:t>
      </w:r>
    </w:p>
  </w:comment>
  <w:comment w:id="7529" w:author="Việt Lương" w:date="2024-12-20T14:37:00Z" w:initials="VL">
    <w:p w14:paraId="4EFEB71C" w14:textId="1247DD14" w:rsidR="00A3338E" w:rsidRDefault="00A3338E">
      <w:pPr>
        <w:pStyle w:val="CommentText"/>
      </w:pPr>
      <w:r>
        <w:rPr>
          <w:rStyle w:val="CommentReference"/>
        </w:rPr>
        <w:annotationRef/>
      </w:r>
      <w:r w:rsidRPr="43A83283">
        <w:t>Đã vẽ xong</w:t>
      </w:r>
    </w:p>
  </w:comment>
  <w:comment w:id="7553" w:author="Việt Lương" w:date="2024-12-20T14:38:00Z" w:initials="VL">
    <w:p w14:paraId="6B9AFD2D" w14:textId="5F1B7277" w:rsidR="00A3338E" w:rsidRDefault="00A3338E">
      <w:pPr>
        <w:pStyle w:val="CommentText"/>
      </w:pPr>
      <w:r>
        <w:rPr>
          <w:rStyle w:val="CommentReference"/>
        </w:rPr>
        <w:annotationRef/>
      </w:r>
      <w:r w:rsidRPr="7F96D26B">
        <w:t>Đang vẽ</w:t>
      </w:r>
    </w:p>
  </w:comment>
  <w:comment w:id="7554" w:author="Việt Lương" w:date="2024-12-20T16:00:00Z" w:initials="VL">
    <w:p w14:paraId="40303655" w14:textId="1E05CE46" w:rsidR="00A3338E" w:rsidRDefault="00A3338E">
      <w:pPr>
        <w:pStyle w:val="CommentText"/>
      </w:pPr>
      <w:r>
        <w:rPr>
          <w:rStyle w:val="CommentReference"/>
        </w:rPr>
        <w:annotationRef/>
      </w:r>
      <w:r w:rsidRPr="4588551D">
        <w:t>Đã vẽ xong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BCAE4A5" w15:done="0"/>
  <w15:commentEx w15:paraId="6FCFED5E" w15:done="1"/>
  <w15:commentEx w15:paraId="171E10FE" w15:done="0"/>
  <w15:commentEx w15:paraId="52BEAD36" w15:paraIdParent="171E10FE" w15:done="0"/>
  <w15:commentEx w15:paraId="60C22697" w15:done="0"/>
  <w15:commentEx w15:paraId="44CC4513" w15:done="0"/>
  <w15:commentEx w15:paraId="11331289" w15:done="1"/>
  <w15:commentEx w15:paraId="3F74E343" w15:done="0"/>
  <w15:commentEx w15:paraId="53852B8B" w15:paraIdParent="3F74E343" w15:done="0"/>
  <w15:commentEx w15:paraId="794BBA5B" w15:done="0"/>
  <w15:commentEx w15:paraId="5C3DA8C1" w15:done="1"/>
  <w15:commentEx w15:paraId="35F02480" w15:done="0"/>
  <w15:commentEx w15:paraId="48555366" w15:done="0"/>
  <w15:commentEx w15:paraId="562749C9" w15:done="0"/>
  <w15:commentEx w15:paraId="2791B7AA" w15:done="0"/>
  <w15:commentEx w15:paraId="7AEF2909" w15:done="0"/>
  <w15:commentEx w15:paraId="304649D2" w15:done="0"/>
  <w15:commentEx w15:paraId="2B646F05" w15:done="0"/>
  <w15:commentEx w15:paraId="22D0BA5C" w15:done="0"/>
  <w15:commentEx w15:paraId="473C3AC3" w15:done="0"/>
  <w15:commentEx w15:paraId="26AC25E6" w15:done="0"/>
  <w15:commentEx w15:paraId="41E05868" w15:done="0"/>
  <w15:commentEx w15:paraId="7AB89597" w15:done="0"/>
  <w15:commentEx w15:paraId="3572FCDE" w15:done="0"/>
  <w15:commentEx w15:paraId="014765EA" w15:done="0"/>
  <w15:commentEx w15:paraId="1D6315E3" w15:done="0"/>
  <w15:commentEx w15:paraId="289397A6" w15:done="0"/>
  <w15:commentEx w15:paraId="5B52E3BE" w15:done="0"/>
  <w15:commentEx w15:paraId="4EFEB71C" w15:paraIdParent="5B52E3BE" w15:done="0"/>
  <w15:commentEx w15:paraId="6B9AFD2D" w15:done="1"/>
  <w15:commentEx w15:paraId="40303655" w15:paraIdParent="6B9AFD2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EC24D08" w16cex:dateUtc="2024-12-19T14:26:00Z"/>
  <w16cex:commentExtensible w16cex:durableId="1709D793" w16cex:dateUtc="2024-12-20T08:20:00Z"/>
  <w16cex:commentExtensible w16cex:durableId="7F5A71AD" w16cex:dateUtc="2024-12-20T05:25:00Z"/>
  <w16cex:commentExtensible w16cex:durableId="1F0EF68F" w16cex:dateUtc="2024-12-20T08:19:00Z"/>
  <w16cex:commentExtensible w16cex:durableId="6ECF12A1" w16cex:dateUtc="2024-12-20T08:20:00Z"/>
  <w16cex:commentExtensible w16cex:durableId="2E7A257E" w16cex:dateUtc="2024-12-22T14:49:00Z"/>
  <w16cex:commentExtensible w16cex:durableId="2D72DBF6" w16cex:dateUtc="2024-12-20T04:50:00Z"/>
  <w16cex:commentExtensible w16cex:durableId="312B25A3" w16cex:dateUtc="2024-12-19T15:26:00Z"/>
  <w16cex:commentExtensible w16cex:durableId="397E9945" w16cex:dateUtc="2024-12-22T14:51:00Z"/>
  <w16cex:commentExtensible w16cex:durableId="3663D7D1" w16cex:dateUtc="2024-12-19T14:25:00Z"/>
  <w16cex:commentExtensible w16cex:durableId="0689061E" w16cex:dateUtc="2024-12-21T09:05:00Z"/>
  <w16cex:commentExtensible w16cex:durableId="523F1C9B" w16cex:dateUtc="2024-12-19T15:29:00Z"/>
  <w16cex:commentExtensible w16cex:durableId="129F5E13" w16cex:dateUtc="2024-12-22T13:44:00Z"/>
  <w16cex:commentExtensible w16cex:durableId="7F5C2B7F" w16cex:dateUtc="2024-12-22T13:54:00Z"/>
  <w16cex:commentExtensible w16cex:durableId="76A5264B" w16cex:dateUtc="2024-12-22T13:56:00Z"/>
  <w16cex:commentExtensible w16cex:durableId="2A03E7C4" w16cex:dateUtc="2024-12-22T14:03:00Z"/>
  <w16cex:commentExtensible w16cex:durableId="68B9C8CF" w16cex:dateUtc="2024-12-22T14:13:00Z"/>
  <w16cex:commentExtensible w16cex:durableId="572EA9AE" w16cex:dateUtc="2024-12-22T13:56:00Z"/>
  <w16cex:commentExtensible w16cex:durableId="7715C520" w16cex:dateUtc="2024-12-22T13:56:00Z"/>
  <w16cex:commentExtensible w16cex:durableId="05EB4A1D" w16cex:dateUtc="2024-12-22T13:56:00Z"/>
  <w16cex:commentExtensible w16cex:durableId="231D5CAA" w16cex:dateUtc="2024-12-22T13:56:00Z"/>
  <w16cex:commentExtensible w16cex:durableId="7689A1F8" w16cex:dateUtc="2024-12-22T14:18:00Z"/>
  <w16cex:commentExtensible w16cex:durableId="755D5545" w16cex:dateUtc="2024-12-22T13:56:00Z"/>
  <w16cex:commentExtensible w16cex:durableId="7048AFC5" w16cex:dateUtc="2024-12-22T13:56:00Z"/>
  <w16cex:commentExtensible w16cex:durableId="5CC9E3DE" w16cex:dateUtc="2024-12-22T13:56:00Z"/>
  <w16cex:commentExtensible w16cex:durableId="560C7542" w16cex:dateUtc="2024-12-22T15:10:00Z"/>
  <w16cex:commentExtensible w16cex:durableId="626BD884" w16cex:dateUtc="2024-12-21T11:50:00Z"/>
  <w16cex:commentExtensible w16cex:durableId="0EFB20AE" w16cex:dateUtc="2024-12-20T06:10:00Z"/>
  <w16cex:commentExtensible w16cex:durableId="4CC2A4F1" w16cex:dateUtc="2024-12-20T07:37:00Z"/>
  <w16cex:commentExtensible w16cex:durableId="2198DC2A" w16cex:dateUtc="2024-12-20T07:38:00Z"/>
  <w16cex:commentExtensible w16cex:durableId="0B3DD917" w16cex:dateUtc="2024-12-20T09: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BCAE4A5" w16cid:durableId="2EC24D08"/>
  <w16cid:commentId w16cid:paraId="6FCFED5E" w16cid:durableId="1709D793"/>
  <w16cid:commentId w16cid:paraId="171E10FE" w16cid:durableId="7F5A71AD"/>
  <w16cid:commentId w16cid:paraId="52BEAD36" w16cid:durableId="1F0EF68F"/>
  <w16cid:commentId w16cid:paraId="60C22697" w16cid:durableId="6ECF12A1"/>
  <w16cid:commentId w16cid:paraId="44CC4513" w16cid:durableId="2E7A257E"/>
  <w16cid:commentId w16cid:paraId="11331289" w16cid:durableId="2D72DBF6"/>
  <w16cid:commentId w16cid:paraId="3F74E343" w16cid:durableId="312B25A3"/>
  <w16cid:commentId w16cid:paraId="53852B8B" w16cid:durableId="397E9945"/>
  <w16cid:commentId w16cid:paraId="794BBA5B" w16cid:durableId="3663D7D1"/>
  <w16cid:commentId w16cid:paraId="5C3DA8C1" w16cid:durableId="0689061E"/>
  <w16cid:commentId w16cid:paraId="35F02480" w16cid:durableId="523F1C9B"/>
  <w16cid:commentId w16cid:paraId="48555366" w16cid:durableId="129F5E13"/>
  <w16cid:commentId w16cid:paraId="562749C9" w16cid:durableId="7F5C2B7F"/>
  <w16cid:commentId w16cid:paraId="2791B7AA" w16cid:durableId="76A5264B"/>
  <w16cid:commentId w16cid:paraId="7AEF2909" w16cid:durableId="2A03E7C4"/>
  <w16cid:commentId w16cid:paraId="304649D2" w16cid:durableId="68B9C8CF"/>
  <w16cid:commentId w16cid:paraId="2B646F05" w16cid:durableId="572EA9AE"/>
  <w16cid:commentId w16cid:paraId="22D0BA5C" w16cid:durableId="7715C520"/>
  <w16cid:commentId w16cid:paraId="473C3AC3" w16cid:durableId="05EB4A1D"/>
  <w16cid:commentId w16cid:paraId="26AC25E6" w16cid:durableId="231D5CAA"/>
  <w16cid:commentId w16cid:paraId="41E05868" w16cid:durableId="7689A1F8"/>
  <w16cid:commentId w16cid:paraId="7AB89597" w16cid:durableId="755D5545"/>
  <w16cid:commentId w16cid:paraId="3572FCDE" w16cid:durableId="7048AFC5"/>
  <w16cid:commentId w16cid:paraId="014765EA" w16cid:durableId="5CC9E3DE"/>
  <w16cid:commentId w16cid:paraId="1D6315E3" w16cid:durableId="560C7542"/>
  <w16cid:commentId w16cid:paraId="289397A6" w16cid:durableId="626BD884"/>
  <w16cid:commentId w16cid:paraId="5B52E3BE" w16cid:durableId="0EFB20AE"/>
  <w16cid:commentId w16cid:paraId="4EFEB71C" w16cid:durableId="4CC2A4F1"/>
  <w16cid:commentId w16cid:paraId="6B9AFD2D" w16cid:durableId="2198DC2A"/>
  <w16cid:commentId w16cid:paraId="40303655" w16cid:durableId="0B3DD91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16869E" w14:textId="77777777" w:rsidR="00E762CC" w:rsidRDefault="00E762CC">
      <w:pPr>
        <w:spacing w:line="240" w:lineRule="auto"/>
      </w:pPr>
      <w:r>
        <w:separator/>
      </w:r>
    </w:p>
  </w:endnote>
  <w:endnote w:type="continuationSeparator" w:id="0">
    <w:p w14:paraId="49EAB57C" w14:textId="77777777" w:rsidR="00E762CC" w:rsidRDefault="00E762CC">
      <w:pPr>
        <w:spacing w:line="240" w:lineRule="auto"/>
      </w:pPr>
      <w:r>
        <w:continuationSeparator/>
      </w:r>
    </w:p>
  </w:endnote>
  <w:endnote w:type="continuationNotice" w:id="1">
    <w:p w14:paraId="7EE1E616" w14:textId="77777777" w:rsidR="00E762CC" w:rsidRDefault="00E762C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altName w:val="Calibri"/>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ustomXmlInsRangeStart w:id="192" w:author="Kiên Lê Trung" w:date="2024-12-24T17:33:00Z"/>
  <w:sdt>
    <w:sdtPr>
      <w:id w:val="-1100400892"/>
      <w:docPartObj>
        <w:docPartGallery w:val="Page Numbers (Bottom of Page)"/>
        <w:docPartUnique/>
      </w:docPartObj>
    </w:sdtPr>
    <w:sdtEndPr>
      <w:rPr>
        <w:noProof/>
      </w:rPr>
    </w:sdtEndPr>
    <w:sdtContent>
      <w:customXmlInsRangeEnd w:id="192"/>
      <w:p w14:paraId="588F3F54" w14:textId="13492F87" w:rsidR="007D162D" w:rsidRDefault="00F05267" w:rsidP="00F05267">
        <w:pPr>
          <w:pStyle w:val="Footer"/>
          <w:tabs>
            <w:tab w:val="left" w:pos="624"/>
          </w:tabs>
          <w:rPr>
            <w:ins w:id="193" w:author="Kiên Lê Trung" w:date="2024-12-24T17:33:00Z" w16du:dateUtc="2024-12-24T10:33:00Z"/>
          </w:rPr>
          <w:pPrChange w:id="194" w:author="Việt Lương" w:date="2024-12-24T17:40:00Z" w16du:dateUtc="2024-12-24T10:40:00Z">
            <w:pPr>
              <w:pStyle w:val="Footer"/>
              <w:jc w:val="right"/>
            </w:pPr>
          </w:pPrChange>
        </w:pPr>
        <w:ins w:id="195" w:author="Việt Lương" w:date="2024-12-24T17:38:00Z" w16du:dateUtc="2024-12-24T10:38:00Z">
          <w:r>
            <w:tab/>
          </w:r>
          <w:r>
            <w:tab/>
          </w:r>
          <w:r>
            <w:tab/>
          </w:r>
        </w:ins>
        <w:ins w:id="196" w:author="Kiên Lê Trung" w:date="2024-12-24T17:33:00Z" w16du:dateUtc="2024-12-24T10:33:00Z">
          <w:del w:id="197" w:author="Việt Lương" w:date="2024-12-24T17:42:00Z" w16du:dateUtc="2024-12-24T10:42:00Z">
            <w:r w:rsidR="007D162D">
              <w:fldChar w:fldCharType="begin"/>
            </w:r>
            <w:r w:rsidR="007D162D">
              <w:delInstrText xml:space="preserve"> PAGE   \* MERGEFORMAT </w:delInstrText>
            </w:r>
            <w:r w:rsidR="007D162D">
              <w:fldChar w:fldCharType="separate"/>
            </w:r>
            <w:r w:rsidR="007D162D">
              <w:rPr>
                <w:noProof/>
              </w:rPr>
              <w:delText>2</w:delText>
            </w:r>
            <w:r w:rsidR="007D162D">
              <w:rPr>
                <w:noProof/>
              </w:rPr>
              <w:fldChar w:fldCharType="end"/>
            </w:r>
          </w:del>
        </w:ins>
      </w:p>
      <w:customXmlInsRangeStart w:id="198" w:author="Kiên Lê Trung" w:date="2024-12-24T17:33:00Z"/>
    </w:sdtContent>
  </w:sdt>
  <w:customXmlInsRangeEnd w:id="198"/>
  <w:p w14:paraId="6D34E30C" w14:textId="0E832781" w:rsidR="00457BAC" w:rsidRDefault="00457B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ustomXmlInsRangeStart w:id="199" w:author="Việt Lương" w:date="2024-12-24T14:42:00Z"/>
  <w:sdt>
    <w:sdtPr>
      <w:id w:val="-1269231360"/>
      <w:docPartObj>
        <w:docPartGallery w:val="Page Numbers (Bottom of Page)"/>
        <w:docPartUnique/>
      </w:docPartObj>
    </w:sdtPr>
    <w:sdtEndPr>
      <w:rPr>
        <w:noProof/>
      </w:rPr>
    </w:sdtEndPr>
    <w:sdtContent>
      <w:customXmlInsRangeEnd w:id="199"/>
      <w:p w14:paraId="51B9D7A5" w14:textId="12638C93" w:rsidR="00061C3D" w:rsidRDefault="00061C3D">
        <w:pPr>
          <w:pStyle w:val="Footer"/>
          <w:jc w:val="right"/>
          <w:rPr>
            <w:ins w:id="200" w:author="Việt Lương" w:date="2024-12-24T14:42:00Z" w16du:dateUtc="2024-12-24T07:42:00Z"/>
          </w:rPr>
        </w:pPr>
        <w:ins w:id="201" w:author="Việt Lương" w:date="2024-12-24T14:42:00Z" w16du:dateUtc="2024-12-24T07:42:00Z">
          <w:del w:id="202" w:author="Kiên Lê Trung" w:date="2024-12-24T17:36:00Z" w16du:dateUtc="2024-12-24T10:36:00Z">
            <w:r w:rsidDel="009169F3">
              <w:fldChar w:fldCharType="begin"/>
            </w:r>
            <w:r w:rsidDel="009169F3">
              <w:delInstrText xml:space="preserve"> PAGE   \* MERGEFORMAT </w:delInstrText>
            </w:r>
            <w:r w:rsidDel="009169F3">
              <w:fldChar w:fldCharType="separate"/>
            </w:r>
            <w:r w:rsidDel="009169F3">
              <w:rPr>
                <w:noProof/>
              </w:rPr>
              <w:delText>2</w:delText>
            </w:r>
            <w:r w:rsidDel="009169F3">
              <w:rPr>
                <w:noProof/>
              </w:rPr>
              <w:fldChar w:fldCharType="end"/>
            </w:r>
          </w:del>
        </w:ins>
      </w:p>
      <w:customXmlInsRangeStart w:id="203" w:author="Việt Lương" w:date="2024-12-24T14:42:00Z"/>
    </w:sdtContent>
  </w:sdt>
  <w:customXmlInsRangeEnd w:id="203"/>
  <w:p w14:paraId="04AE3080" w14:textId="77777777" w:rsidR="00472D2D" w:rsidRDefault="00472D2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ustomXmlInsRangeStart w:id="3117" w:author="Kiên Lê Trung" w:date="2024-12-24T17:33:00Z"/>
  <w:sdt>
    <w:sdtPr>
      <w:id w:val="1374425670"/>
      <w:docPartObj>
        <w:docPartGallery w:val="Page Numbers (Bottom of Page)"/>
        <w:docPartUnique/>
      </w:docPartObj>
    </w:sdtPr>
    <w:sdtContent>
      <w:customXmlInsRangeEnd w:id="3117"/>
      <w:p w14:paraId="30EDFFC9" w14:textId="77777777" w:rsidR="002B2780" w:rsidRDefault="002B2780" w:rsidP="00F05267">
        <w:pPr>
          <w:pStyle w:val="Footer"/>
          <w:tabs>
            <w:tab w:val="clear" w:pos="9026"/>
            <w:tab w:val="left" w:pos="624"/>
            <w:tab w:val="right" w:pos="9029"/>
          </w:tabs>
          <w:rPr>
            <w:ins w:id="3118" w:author="Kiên Lê Trung" w:date="2024-12-24T17:33:00Z" w16du:dateUtc="2024-12-24T10:33:00Z"/>
          </w:rPr>
          <w:pPrChange w:id="3119" w:author="Việt Lương" w:date="2024-12-24T17:38:00Z" w16du:dateUtc="2024-12-24T10:38:00Z">
            <w:pPr>
              <w:pStyle w:val="Footer"/>
              <w:jc w:val="right"/>
            </w:pPr>
          </w:pPrChange>
        </w:pPr>
        <w:ins w:id="3120" w:author="Việt Lương" w:date="2024-12-24T17:38:00Z" w16du:dateUtc="2024-12-24T10:38:00Z">
          <w:r>
            <w:tab/>
          </w:r>
          <w:r>
            <w:tab/>
          </w:r>
          <w:r>
            <w:tab/>
          </w:r>
        </w:ins>
        <w:ins w:id="3121" w:author="Kiên Lê Trung" w:date="2024-12-24T17:33:00Z" w16du:dateUtc="2024-12-24T10:33:00Z">
          <w:r>
            <w:fldChar w:fldCharType="begin"/>
          </w:r>
          <w:r>
            <w:instrText xml:space="preserve"> PAGE   \* MERGEFORMAT </w:instrText>
          </w:r>
          <w:r>
            <w:fldChar w:fldCharType="separate"/>
          </w:r>
          <w:r>
            <w:t>2</w:t>
          </w:r>
          <w:r>
            <w:fldChar w:fldCharType="end"/>
          </w:r>
        </w:ins>
      </w:p>
      <w:customXmlInsRangeStart w:id="3122" w:author="Kiên Lê Trung" w:date="2024-12-24T17:33:00Z"/>
    </w:sdtContent>
  </w:sdt>
  <w:customXmlInsRangeEnd w:id="3122"/>
  <w:p w14:paraId="357A7C77" w14:textId="77777777" w:rsidR="009655D1" w:rsidRDefault="009655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02FF8C" w14:textId="77777777" w:rsidR="00E762CC" w:rsidRDefault="00E762CC">
      <w:pPr>
        <w:spacing w:line="240" w:lineRule="auto"/>
      </w:pPr>
      <w:r>
        <w:separator/>
      </w:r>
    </w:p>
  </w:footnote>
  <w:footnote w:type="continuationSeparator" w:id="0">
    <w:p w14:paraId="587FEF63" w14:textId="77777777" w:rsidR="00E762CC" w:rsidRDefault="00E762CC">
      <w:pPr>
        <w:spacing w:line="240" w:lineRule="auto"/>
      </w:pPr>
      <w:r>
        <w:continuationSeparator/>
      </w:r>
    </w:p>
  </w:footnote>
  <w:footnote w:type="continuationNotice" w:id="1">
    <w:p w14:paraId="52B4F803" w14:textId="77777777" w:rsidR="00E762CC" w:rsidRDefault="00E762CC">
      <w:pPr>
        <w:spacing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zuKePdn4aO0dxY" int2:id="NAYHdwaW">
      <int2:state int2:value="Rejected" int2:type="LegacyProofing"/>
    </int2:textHash>
    <int2:bookmark int2:bookmarkName="_Int_toI0yeoU" int2:invalidationBookmarkName="" int2:hashCode="zuKePdn4aO0dxY" int2:id="DWE5q9gw">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E159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0B417CC"/>
    <w:multiLevelType w:val="hybridMultilevel"/>
    <w:tmpl w:val="55AE8444"/>
    <w:lvl w:ilvl="0" w:tplc="64C8E2AE">
      <w:start w:val="1"/>
      <w:numFmt w:val="bullet"/>
      <w:lvlText w:val="-"/>
      <w:lvlJc w:val="left"/>
      <w:pPr>
        <w:ind w:left="1481" w:hanging="360"/>
      </w:pPr>
      <w:rPr>
        <w:rFonts w:ascii="Aptos" w:hAnsi="Aptos" w:hint="default"/>
      </w:rPr>
    </w:lvl>
    <w:lvl w:ilvl="1" w:tplc="04090003" w:tentative="1">
      <w:start w:val="1"/>
      <w:numFmt w:val="bullet"/>
      <w:lvlText w:val="o"/>
      <w:lvlJc w:val="left"/>
      <w:pPr>
        <w:ind w:left="2201" w:hanging="360"/>
      </w:pPr>
      <w:rPr>
        <w:rFonts w:ascii="Courier New" w:hAnsi="Courier New" w:cs="Courier New" w:hint="default"/>
      </w:rPr>
    </w:lvl>
    <w:lvl w:ilvl="2" w:tplc="04090005" w:tentative="1">
      <w:start w:val="1"/>
      <w:numFmt w:val="bullet"/>
      <w:lvlText w:val=""/>
      <w:lvlJc w:val="left"/>
      <w:pPr>
        <w:ind w:left="2921" w:hanging="360"/>
      </w:pPr>
      <w:rPr>
        <w:rFonts w:ascii="Wingdings" w:hAnsi="Wingdings" w:hint="default"/>
      </w:rPr>
    </w:lvl>
    <w:lvl w:ilvl="3" w:tplc="04090001" w:tentative="1">
      <w:start w:val="1"/>
      <w:numFmt w:val="bullet"/>
      <w:lvlText w:val=""/>
      <w:lvlJc w:val="left"/>
      <w:pPr>
        <w:ind w:left="3641" w:hanging="360"/>
      </w:pPr>
      <w:rPr>
        <w:rFonts w:ascii="Symbol" w:hAnsi="Symbol" w:hint="default"/>
      </w:rPr>
    </w:lvl>
    <w:lvl w:ilvl="4" w:tplc="04090003" w:tentative="1">
      <w:start w:val="1"/>
      <w:numFmt w:val="bullet"/>
      <w:lvlText w:val="o"/>
      <w:lvlJc w:val="left"/>
      <w:pPr>
        <w:ind w:left="4361" w:hanging="360"/>
      </w:pPr>
      <w:rPr>
        <w:rFonts w:ascii="Courier New" w:hAnsi="Courier New" w:cs="Courier New" w:hint="default"/>
      </w:rPr>
    </w:lvl>
    <w:lvl w:ilvl="5" w:tplc="04090005" w:tentative="1">
      <w:start w:val="1"/>
      <w:numFmt w:val="bullet"/>
      <w:lvlText w:val=""/>
      <w:lvlJc w:val="left"/>
      <w:pPr>
        <w:ind w:left="5081" w:hanging="360"/>
      </w:pPr>
      <w:rPr>
        <w:rFonts w:ascii="Wingdings" w:hAnsi="Wingdings" w:hint="default"/>
      </w:rPr>
    </w:lvl>
    <w:lvl w:ilvl="6" w:tplc="04090001" w:tentative="1">
      <w:start w:val="1"/>
      <w:numFmt w:val="bullet"/>
      <w:lvlText w:val=""/>
      <w:lvlJc w:val="left"/>
      <w:pPr>
        <w:ind w:left="5801" w:hanging="360"/>
      </w:pPr>
      <w:rPr>
        <w:rFonts w:ascii="Symbol" w:hAnsi="Symbol" w:hint="default"/>
      </w:rPr>
    </w:lvl>
    <w:lvl w:ilvl="7" w:tplc="04090003" w:tentative="1">
      <w:start w:val="1"/>
      <w:numFmt w:val="bullet"/>
      <w:lvlText w:val="o"/>
      <w:lvlJc w:val="left"/>
      <w:pPr>
        <w:ind w:left="6521" w:hanging="360"/>
      </w:pPr>
      <w:rPr>
        <w:rFonts w:ascii="Courier New" w:hAnsi="Courier New" w:cs="Courier New" w:hint="default"/>
      </w:rPr>
    </w:lvl>
    <w:lvl w:ilvl="8" w:tplc="04090005" w:tentative="1">
      <w:start w:val="1"/>
      <w:numFmt w:val="bullet"/>
      <w:lvlText w:val=""/>
      <w:lvlJc w:val="left"/>
      <w:pPr>
        <w:ind w:left="7241" w:hanging="360"/>
      </w:pPr>
      <w:rPr>
        <w:rFonts w:ascii="Wingdings" w:hAnsi="Wingdings" w:hint="default"/>
      </w:rPr>
    </w:lvl>
  </w:abstractNum>
  <w:abstractNum w:abstractNumId="2" w15:restartNumberingAfterBreak="0">
    <w:nsid w:val="016F3075"/>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18F08B9"/>
    <w:multiLevelType w:val="hybridMultilevel"/>
    <w:tmpl w:val="88FE177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2470F91"/>
    <w:multiLevelType w:val="hybridMultilevel"/>
    <w:tmpl w:val="E1F0589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52A51BF"/>
    <w:multiLevelType w:val="hybridMultilevel"/>
    <w:tmpl w:val="702A7616"/>
    <w:lvl w:ilvl="0" w:tplc="ABBAA456">
      <w:start w:val="1"/>
      <w:numFmt w:val="decimal"/>
      <w:lvlText w:val="%1."/>
      <w:lvlJc w:val="left"/>
      <w:pPr>
        <w:ind w:left="720" w:hanging="360"/>
      </w:pPr>
      <w:rPr>
        <w:color w:val="FFFFFF" w:themeColor="background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55253D0"/>
    <w:multiLevelType w:val="hybridMultilevel"/>
    <w:tmpl w:val="1BFE42E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63419E"/>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6907540"/>
    <w:multiLevelType w:val="hybridMultilevel"/>
    <w:tmpl w:val="DE2A8DE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7351F3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8445B6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8E36760"/>
    <w:multiLevelType w:val="hybridMultilevel"/>
    <w:tmpl w:val="979269A2"/>
    <w:lvl w:ilvl="0" w:tplc="D31C71BE">
      <w:start w:val="1"/>
      <w:numFmt w:val="decimal"/>
      <w:lvlText w:val="%1."/>
      <w:lvlJc w:val="left"/>
      <w:pPr>
        <w:ind w:left="1080" w:hanging="360"/>
      </w:pPr>
    </w:lvl>
    <w:lvl w:ilvl="1" w:tplc="2A3A416C">
      <w:start w:val="1"/>
      <w:numFmt w:val="lowerLetter"/>
      <w:lvlText w:val="%2."/>
      <w:lvlJc w:val="left"/>
      <w:pPr>
        <w:ind w:left="1800" w:hanging="360"/>
      </w:pPr>
    </w:lvl>
    <w:lvl w:ilvl="2" w:tplc="1E5C281C">
      <w:start w:val="1"/>
      <w:numFmt w:val="lowerRoman"/>
      <w:lvlText w:val="%3."/>
      <w:lvlJc w:val="right"/>
      <w:pPr>
        <w:ind w:left="2520" w:hanging="180"/>
      </w:pPr>
    </w:lvl>
    <w:lvl w:ilvl="3" w:tplc="14508BCC">
      <w:start w:val="1"/>
      <w:numFmt w:val="decimal"/>
      <w:lvlText w:val="%4."/>
      <w:lvlJc w:val="left"/>
      <w:pPr>
        <w:ind w:left="3240" w:hanging="360"/>
      </w:pPr>
    </w:lvl>
    <w:lvl w:ilvl="4" w:tplc="B14053CC">
      <w:start w:val="1"/>
      <w:numFmt w:val="lowerLetter"/>
      <w:lvlText w:val="%5."/>
      <w:lvlJc w:val="left"/>
      <w:pPr>
        <w:ind w:left="3960" w:hanging="360"/>
      </w:pPr>
    </w:lvl>
    <w:lvl w:ilvl="5" w:tplc="0CD6BCFE">
      <w:start w:val="1"/>
      <w:numFmt w:val="lowerRoman"/>
      <w:lvlText w:val="%6."/>
      <w:lvlJc w:val="right"/>
      <w:pPr>
        <w:ind w:left="4680" w:hanging="180"/>
      </w:pPr>
    </w:lvl>
    <w:lvl w:ilvl="6" w:tplc="D17E7EC6">
      <w:start w:val="1"/>
      <w:numFmt w:val="decimal"/>
      <w:lvlText w:val="%7."/>
      <w:lvlJc w:val="left"/>
      <w:pPr>
        <w:ind w:left="5400" w:hanging="360"/>
      </w:pPr>
    </w:lvl>
    <w:lvl w:ilvl="7" w:tplc="F8EC08E8">
      <w:start w:val="1"/>
      <w:numFmt w:val="lowerLetter"/>
      <w:lvlText w:val="%8."/>
      <w:lvlJc w:val="left"/>
      <w:pPr>
        <w:ind w:left="6120" w:hanging="360"/>
      </w:pPr>
    </w:lvl>
    <w:lvl w:ilvl="8" w:tplc="20CECC0E">
      <w:start w:val="1"/>
      <w:numFmt w:val="lowerRoman"/>
      <w:lvlText w:val="%9."/>
      <w:lvlJc w:val="right"/>
      <w:pPr>
        <w:ind w:left="6840" w:hanging="180"/>
      </w:pPr>
    </w:lvl>
  </w:abstractNum>
  <w:abstractNum w:abstractNumId="12" w15:restartNumberingAfterBreak="0">
    <w:nsid w:val="09B232D7"/>
    <w:multiLevelType w:val="multilevel"/>
    <w:tmpl w:val="CC22AA0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9BB767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0A231C72"/>
    <w:multiLevelType w:val="hybridMultilevel"/>
    <w:tmpl w:val="FC56256E"/>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A505F10"/>
    <w:multiLevelType w:val="hybridMultilevel"/>
    <w:tmpl w:val="83D062A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0A8A06F2"/>
    <w:multiLevelType w:val="hybridMultilevel"/>
    <w:tmpl w:val="250237D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AB03797"/>
    <w:multiLevelType w:val="hybridMultilevel"/>
    <w:tmpl w:val="D32E25E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BEC0D3D"/>
    <w:multiLevelType w:val="hybridMultilevel"/>
    <w:tmpl w:val="5A0AA8FE"/>
    <w:lvl w:ilvl="0" w:tplc="64C8E2AE">
      <w:start w:val="1"/>
      <w:numFmt w:val="bullet"/>
      <w:lvlText w:val="-"/>
      <w:lvlJc w:val="left"/>
      <w:pPr>
        <w:ind w:left="720" w:hanging="360"/>
      </w:pPr>
      <w:rPr>
        <w:rFonts w:ascii="Aptos" w:hAnsi="Apto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9" w15:restartNumberingAfterBreak="0">
    <w:nsid w:val="0D8A2B4C"/>
    <w:multiLevelType w:val="multilevel"/>
    <w:tmpl w:val="27FC7196"/>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E5A321B"/>
    <w:multiLevelType w:val="hybridMultilevel"/>
    <w:tmpl w:val="08EC8B9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FA27443"/>
    <w:multiLevelType w:val="hybridMultilevel"/>
    <w:tmpl w:val="E708B7E6"/>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009526B"/>
    <w:multiLevelType w:val="hybridMultilevel"/>
    <w:tmpl w:val="523C1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07D407C"/>
    <w:multiLevelType w:val="hybridMultilevel"/>
    <w:tmpl w:val="386E20D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1085651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1406B83"/>
    <w:multiLevelType w:val="hybridMultilevel"/>
    <w:tmpl w:val="7E0E79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16D3C2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1A81305"/>
    <w:multiLevelType w:val="hybridMultilevel"/>
    <w:tmpl w:val="C986AC0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129F149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132C44CA"/>
    <w:multiLevelType w:val="hybridMultilevel"/>
    <w:tmpl w:val="575261C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4263B7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147802F5"/>
    <w:multiLevelType w:val="hybridMultilevel"/>
    <w:tmpl w:val="2C28881A"/>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48E313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50D38BB"/>
    <w:multiLevelType w:val="hybridMultilevel"/>
    <w:tmpl w:val="4A0646C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1523214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15E40E56"/>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17182A46"/>
    <w:multiLevelType w:val="hybridMultilevel"/>
    <w:tmpl w:val="048E3BA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17250E8C"/>
    <w:multiLevelType w:val="hybridMultilevel"/>
    <w:tmpl w:val="99FA962C"/>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7926AF4"/>
    <w:multiLevelType w:val="hybridMultilevel"/>
    <w:tmpl w:val="B87ABCA2"/>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7CB0EC3"/>
    <w:multiLevelType w:val="hybridMultilevel"/>
    <w:tmpl w:val="B0D8F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81D4574"/>
    <w:multiLevelType w:val="hybridMultilevel"/>
    <w:tmpl w:val="DA64E08A"/>
    <w:lvl w:ilvl="0" w:tplc="FFFFFFFF">
      <w:start w:val="1"/>
      <w:numFmt w:val="bullet"/>
      <w:lvlText w:val="-"/>
      <w:lvlJc w:val="left"/>
      <w:pPr>
        <w:ind w:left="720" w:hanging="360"/>
      </w:pPr>
      <w:rPr>
        <w:rFonts w:ascii="Aptos" w:hAnsi="Aptos" w:hint="default"/>
      </w:rPr>
    </w:lvl>
    <w:lvl w:ilvl="1" w:tplc="64C8E2AE">
      <w:start w:val="1"/>
      <w:numFmt w:val="bullet"/>
      <w:lvlText w:val="-"/>
      <w:lvlJc w:val="left"/>
      <w:pPr>
        <w:ind w:left="720" w:hanging="360"/>
      </w:pPr>
      <w:rPr>
        <w:rFonts w:ascii="Aptos" w:hAnsi="Apto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1836028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189672B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1B1B1992"/>
    <w:multiLevelType w:val="hybridMultilevel"/>
    <w:tmpl w:val="591043B0"/>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1B78757A"/>
    <w:multiLevelType w:val="hybridMultilevel"/>
    <w:tmpl w:val="4232D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D4102DE"/>
    <w:multiLevelType w:val="hybridMultilevel"/>
    <w:tmpl w:val="46D6D98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1D411042"/>
    <w:multiLevelType w:val="hybridMultilevel"/>
    <w:tmpl w:val="CEEE00B0"/>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1E2D5E6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1EF84EA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1FE125C5"/>
    <w:multiLevelType w:val="hybridMultilevel"/>
    <w:tmpl w:val="5ECC391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1171ABC"/>
    <w:multiLevelType w:val="hybridMultilevel"/>
    <w:tmpl w:val="CF20814C"/>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1351E6D"/>
    <w:multiLevelType w:val="hybridMultilevel"/>
    <w:tmpl w:val="C1DE19A8"/>
    <w:lvl w:ilvl="0" w:tplc="04090001">
      <w:start w:val="1"/>
      <w:numFmt w:val="bullet"/>
      <w:lvlText w:val=""/>
      <w:lvlJc w:val="left"/>
      <w:pPr>
        <w:ind w:left="1038" w:hanging="360"/>
      </w:pPr>
      <w:rPr>
        <w:rFonts w:ascii="Symbol" w:hAnsi="Symbol" w:hint="default"/>
      </w:rPr>
    </w:lvl>
    <w:lvl w:ilvl="1" w:tplc="04090003" w:tentative="1">
      <w:start w:val="1"/>
      <w:numFmt w:val="bullet"/>
      <w:lvlText w:val="o"/>
      <w:lvlJc w:val="left"/>
      <w:pPr>
        <w:ind w:left="1758" w:hanging="360"/>
      </w:pPr>
      <w:rPr>
        <w:rFonts w:ascii="Courier New" w:hAnsi="Courier New" w:cs="Courier New" w:hint="default"/>
      </w:rPr>
    </w:lvl>
    <w:lvl w:ilvl="2" w:tplc="04090005" w:tentative="1">
      <w:start w:val="1"/>
      <w:numFmt w:val="bullet"/>
      <w:lvlText w:val=""/>
      <w:lvlJc w:val="left"/>
      <w:pPr>
        <w:ind w:left="2478" w:hanging="360"/>
      </w:pPr>
      <w:rPr>
        <w:rFonts w:ascii="Wingdings" w:hAnsi="Wingdings" w:hint="default"/>
      </w:rPr>
    </w:lvl>
    <w:lvl w:ilvl="3" w:tplc="04090001" w:tentative="1">
      <w:start w:val="1"/>
      <w:numFmt w:val="bullet"/>
      <w:lvlText w:val=""/>
      <w:lvlJc w:val="left"/>
      <w:pPr>
        <w:ind w:left="3198" w:hanging="360"/>
      </w:pPr>
      <w:rPr>
        <w:rFonts w:ascii="Symbol" w:hAnsi="Symbol" w:hint="default"/>
      </w:rPr>
    </w:lvl>
    <w:lvl w:ilvl="4" w:tplc="04090003" w:tentative="1">
      <w:start w:val="1"/>
      <w:numFmt w:val="bullet"/>
      <w:lvlText w:val="o"/>
      <w:lvlJc w:val="left"/>
      <w:pPr>
        <w:ind w:left="3918" w:hanging="360"/>
      </w:pPr>
      <w:rPr>
        <w:rFonts w:ascii="Courier New" w:hAnsi="Courier New" w:cs="Courier New" w:hint="default"/>
      </w:rPr>
    </w:lvl>
    <w:lvl w:ilvl="5" w:tplc="04090005" w:tentative="1">
      <w:start w:val="1"/>
      <w:numFmt w:val="bullet"/>
      <w:lvlText w:val=""/>
      <w:lvlJc w:val="left"/>
      <w:pPr>
        <w:ind w:left="4638" w:hanging="360"/>
      </w:pPr>
      <w:rPr>
        <w:rFonts w:ascii="Wingdings" w:hAnsi="Wingdings" w:hint="default"/>
      </w:rPr>
    </w:lvl>
    <w:lvl w:ilvl="6" w:tplc="04090001" w:tentative="1">
      <w:start w:val="1"/>
      <w:numFmt w:val="bullet"/>
      <w:lvlText w:val=""/>
      <w:lvlJc w:val="left"/>
      <w:pPr>
        <w:ind w:left="5358" w:hanging="360"/>
      </w:pPr>
      <w:rPr>
        <w:rFonts w:ascii="Symbol" w:hAnsi="Symbol" w:hint="default"/>
      </w:rPr>
    </w:lvl>
    <w:lvl w:ilvl="7" w:tplc="04090003" w:tentative="1">
      <w:start w:val="1"/>
      <w:numFmt w:val="bullet"/>
      <w:lvlText w:val="o"/>
      <w:lvlJc w:val="left"/>
      <w:pPr>
        <w:ind w:left="6078" w:hanging="360"/>
      </w:pPr>
      <w:rPr>
        <w:rFonts w:ascii="Courier New" w:hAnsi="Courier New" w:cs="Courier New" w:hint="default"/>
      </w:rPr>
    </w:lvl>
    <w:lvl w:ilvl="8" w:tplc="04090005" w:tentative="1">
      <w:start w:val="1"/>
      <w:numFmt w:val="bullet"/>
      <w:lvlText w:val=""/>
      <w:lvlJc w:val="left"/>
      <w:pPr>
        <w:ind w:left="6798" w:hanging="360"/>
      </w:pPr>
      <w:rPr>
        <w:rFonts w:ascii="Wingdings" w:hAnsi="Wingdings" w:hint="default"/>
      </w:rPr>
    </w:lvl>
  </w:abstractNum>
  <w:abstractNum w:abstractNumId="52" w15:restartNumberingAfterBreak="0">
    <w:nsid w:val="21407A1C"/>
    <w:multiLevelType w:val="hybridMultilevel"/>
    <w:tmpl w:val="ED0A61BC"/>
    <w:lvl w:ilvl="0" w:tplc="FC6A2678">
      <w:start w:val="1"/>
      <w:numFmt w:val="bullet"/>
      <w:lvlText w:val="-"/>
      <w:lvlJc w:val="left"/>
      <w:pPr>
        <w:ind w:left="720" w:hanging="360"/>
      </w:pPr>
      <w:rPr>
        <w:rFonts w:ascii="Aptos" w:hAnsi="Aptos" w:hint="default"/>
      </w:rPr>
    </w:lvl>
    <w:lvl w:ilvl="1" w:tplc="4BBE3D6A">
      <w:start w:val="1"/>
      <w:numFmt w:val="bullet"/>
      <w:lvlText w:val="o"/>
      <w:lvlJc w:val="left"/>
      <w:pPr>
        <w:ind w:left="1440" w:hanging="360"/>
      </w:pPr>
      <w:rPr>
        <w:rFonts w:ascii="Courier New" w:hAnsi="Courier New" w:hint="default"/>
      </w:rPr>
    </w:lvl>
    <w:lvl w:ilvl="2" w:tplc="6742BFB8">
      <w:start w:val="1"/>
      <w:numFmt w:val="bullet"/>
      <w:lvlText w:val=""/>
      <w:lvlJc w:val="left"/>
      <w:pPr>
        <w:ind w:left="2160" w:hanging="360"/>
      </w:pPr>
      <w:rPr>
        <w:rFonts w:ascii="Wingdings" w:hAnsi="Wingdings" w:hint="default"/>
      </w:rPr>
    </w:lvl>
    <w:lvl w:ilvl="3" w:tplc="76889B08">
      <w:start w:val="1"/>
      <w:numFmt w:val="bullet"/>
      <w:lvlText w:val=""/>
      <w:lvlJc w:val="left"/>
      <w:pPr>
        <w:ind w:left="2880" w:hanging="360"/>
      </w:pPr>
      <w:rPr>
        <w:rFonts w:ascii="Symbol" w:hAnsi="Symbol" w:hint="default"/>
      </w:rPr>
    </w:lvl>
    <w:lvl w:ilvl="4" w:tplc="ED0C6F04">
      <w:start w:val="1"/>
      <w:numFmt w:val="bullet"/>
      <w:lvlText w:val="o"/>
      <w:lvlJc w:val="left"/>
      <w:pPr>
        <w:ind w:left="3600" w:hanging="360"/>
      </w:pPr>
      <w:rPr>
        <w:rFonts w:ascii="Courier New" w:hAnsi="Courier New" w:hint="default"/>
      </w:rPr>
    </w:lvl>
    <w:lvl w:ilvl="5" w:tplc="58542524">
      <w:start w:val="1"/>
      <w:numFmt w:val="bullet"/>
      <w:lvlText w:val=""/>
      <w:lvlJc w:val="left"/>
      <w:pPr>
        <w:ind w:left="4320" w:hanging="360"/>
      </w:pPr>
      <w:rPr>
        <w:rFonts w:ascii="Wingdings" w:hAnsi="Wingdings" w:hint="default"/>
      </w:rPr>
    </w:lvl>
    <w:lvl w:ilvl="6" w:tplc="526EA14C">
      <w:start w:val="1"/>
      <w:numFmt w:val="bullet"/>
      <w:lvlText w:val=""/>
      <w:lvlJc w:val="left"/>
      <w:pPr>
        <w:ind w:left="5040" w:hanging="360"/>
      </w:pPr>
      <w:rPr>
        <w:rFonts w:ascii="Symbol" w:hAnsi="Symbol" w:hint="default"/>
      </w:rPr>
    </w:lvl>
    <w:lvl w:ilvl="7" w:tplc="59DCC6CE">
      <w:start w:val="1"/>
      <w:numFmt w:val="bullet"/>
      <w:lvlText w:val="o"/>
      <w:lvlJc w:val="left"/>
      <w:pPr>
        <w:ind w:left="5760" w:hanging="360"/>
      </w:pPr>
      <w:rPr>
        <w:rFonts w:ascii="Courier New" w:hAnsi="Courier New" w:hint="default"/>
      </w:rPr>
    </w:lvl>
    <w:lvl w:ilvl="8" w:tplc="5BCCFDD6">
      <w:start w:val="1"/>
      <w:numFmt w:val="bullet"/>
      <w:lvlText w:val=""/>
      <w:lvlJc w:val="left"/>
      <w:pPr>
        <w:ind w:left="6480" w:hanging="360"/>
      </w:pPr>
      <w:rPr>
        <w:rFonts w:ascii="Wingdings" w:hAnsi="Wingdings" w:hint="default"/>
      </w:rPr>
    </w:lvl>
  </w:abstractNum>
  <w:abstractNum w:abstractNumId="53" w15:restartNumberingAfterBreak="0">
    <w:nsid w:val="21A2719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21B3E55F"/>
    <w:multiLevelType w:val="hybridMultilevel"/>
    <w:tmpl w:val="1E261FD2"/>
    <w:lvl w:ilvl="0" w:tplc="24FE8B8E">
      <w:start w:val="1"/>
      <w:numFmt w:val="decimal"/>
      <w:lvlText w:val="%1."/>
      <w:lvlJc w:val="left"/>
      <w:pPr>
        <w:ind w:left="720" w:hanging="360"/>
      </w:pPr>
    </w:lvl>
    <w:lvl w:ilvl="1" w:tplc="57663B46">
      <w:start w:val="1"/>
      <w:numFmt w:val="lowerLetter"/>
      <w:lvlText w:val="%2."/>
      <w:lvlJc w:val="left"/>
      <w:pPr>
        <w:ind w:left="1440" w:hanging="360"/>
      </w:pPr>
    </w:lvl>
    <w:lvl w:ilvl="2" w:tplc="6C44FF9E">
      <w:start w:val="1"/>
      <w:numFmt w:val="lowerRoman"/>
      <w:lvlText w:val="%3."/>
      <w:lvlJc w:val="right"/>
      <w:pPr>
        <w:ind w:left="2160" w:hanging="180"/>
      </w:pPr>
    </w:lvl>
    <w:lvl w:ilvl="3" w:tplc="1C903C70">
      <w:start w:val="1"/>
      <w:numFmt w:val="decimal"/>
      <w:lvlText w:val="%4."/>
      <w:lvlJc w:val="left"/>
      <w:pPr>
        <w:ind w:left="2880" w:hanging="360"/>
      </w:pPr>
    </w:lvl>
    <w:lvl w:ilvl="4" w:tplc="DD989A3A">
      <w:start w:val="1"/>
      <w:numFmt w:val="lowerLetter"/>
      <w:lvlText w:val="%5."/>
      <w:lvlJc w:val="left"/>
      <w:pPr>
        <w:ind w:left="3600" w:hanging="360"/>
      </w:pPr>
    </w:lvl>
    <w:lvl w:ilvl="5" w:tplc="1CA674B0">
      <w:start w:val="1"/>
      <w:numFmt w:val="lowerRoman"/>
      <w:lvlText w:val="%6."/>
      <w:lvlJc w:val="right"/>
      <w:pPr>
        <w:ind w:left="4320" w:hanging="180"/>
      </w:pPr>
    </w:lvl>
    <w:lvl w:ilvl="6" w:tplc="1E8C4E46">
      <w:start w:val="1"/>
      <w:numFmt w:val="decimal"/>
      <w:lvlText w:val="%7."/>
      <w:lvlJc w:val="left"/>
      <w:pPr>
        <w:ind w:left="5040" w:hanging="360"/>
      </w:pPr>
    </w:lvl>
    <w:lvl w:ilvl="7" w:tplc="2B327488">
      <w:start w:val="1"/>
      <w:numFmt w:val="lowerLetter"/>
      <w:lvlText w:val="%8."/>
      <w:lvlJc w:val="left"/>
      <w:pPr>
        <w:ind w:left="5760" w:hanging="360"/>
      </w:pPr>
    </w:lvl>
    <w:lvl w:ilvl="8" w:tplc="1F4AB2E6">
      <w:start w:val="1"/>
      <w:numFmt w:val="lowerRoman"/>
      <w:lvlText w:val="%9."/>
      <w:lvlJc w:val="right"/>
      <w:pPr>
        <w:ind w:left="6480" w:hanging="180"/>
      </w:pPr>
    </w:lvl>
  </w:abstractNum>
  <w:abstractNum w:abstractNumId="55" w15:restartNumberingAfterBreak="0">
    <w:nsid w:val="220A17C7"/>
    <w:multiLevelType w:val="hybridMultilevel"/>
    <w:tmpl w:val="B7246078"/>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22250A0F"/>
    <w:multiLevelType w:val="hybridMultilevel"/>
    <w:tmpl w:val="D532802E"/>
    <w:lvl w:ilvl="0" w:tplc="D51EA07E">
      <w:start w:val="1"/>
      <w:numFmt w:val="bullet"/>
      <w:lvlText w:val="-"/>
      <w:lvlJc w:val="left"/>
      <w:pPr>
        <w:ind w:left="1080" w:hanging="360"/>
      </w:pPr>
      <w:rPr>
        <w:rFonts w:ascii="Aptos" w:hAnsi="Aptos" w:hint="default"/>
      </w:rPr>
    </w:lvl>
    <w:lvl w:ilvl="1" w:tplc="72E41CBA">
      <w:start w:val="1"/>
      <w:numFmt w:val="bullet"/>
      <w:lvlText w:val="o"/>
      <w:lvlJc w:val="left"/>
      <w:pPr>
        <w:ind w:left="1800" w:hanging="360"/>
      </w:pPr>
      <w:rPr>
        <w:rFonts w:ascii="Courier New" w:hAnsi="Courier New" w:hint="default"/>
      </w:rPr>
    </w:lvl>
    <w:lvl w:ilvl="2" w:tplc="799AAD06">
      <w:start w:val="1"/>
      <w:numFmt w:val="bullet"/>
      <w:lvlText w:val=""/>
      <w:lvlJc w:val="left"/>
      <w:pPr>
        <w:ind w:left="2520" w:hanging="360"/>
      </w:pPr>
      <w:rPr>
        <w:rFonts w:ascii="Wingdings" w:hAnsi="Wingdings" w:hint="default"/>
      </w:rPr>
    </w:lvl>
    <w:lvl w:ilvl="3" w:tplc="710C5B9A">
      <w:start w:val="1"/>
      <w:numFmt w:val="bullet"/>
      <w:lvlText w:val=""/>
      <w:lvlJc w:val="left"/>
      <w:pPr>
        <w:ind w:left="3240" w:hanging="360"/>
      </w:pPr>
      <w:rPr>
        <w:rFonts w:ascii="Symbol" w:hAnsi="Symbol" w:hint="default"/>
      </w:rPr>
    </w:lvl>
    <w:lvl w:ilvl="4" w:tplc="BD52A050">
      <w:start w:val="1"/>
      <w:numFmt w:val="bullet"/>
      <w:lvlText w:val="o"/>
      <w:lvlJc w:val="left"/>
      <w:pPr>
        <w:ind w:left="3960" w:hanging="360"/>
      </w:pPr>
      <w:rPr>
        <w:rFonts w:ascii="Courier New" w:hAnsi="Courier New" w:hint="default"/>
      </w:rPr>
    </w:lvl>
    <w:lvl w:ilvl="5" w:tplc="AB7EAEA8">
      <w:start w:val="1"/>
      <w:numFmt w:val="bullet"/>
      <w:lvlText w:val=""/>
      <w:lvlJc w:val="left"/>
      <w:pPr>
        <w:ind w:left="4680" w:hanging="360"/>
      </w:pPr>
      <w:rPr>
        <w:rFonts w:ascii="Wingdings" w:hAnsi="Wingdings" w:hint="default"/>
      </w:rPr>
    </w:lvl>
    <w:lvl w:ilvl="6" w:tplc="E1423948">
      <w:start w:val="1"/>
      <w:numFmt w:val="bullet"/>
      <w:lvlText w:val=""/>
      <w:lvlJc w:val="left"/>
      <w:pPr>
        <w:ind w:left="5400" w:hanging="360"/>
      </w:pPr>
      <w:rPr>
        <w:rFonts w:ascii="Symbol" w:hAnsi="Symbol" w:hint="default"/>
      </w:rPr>
    </w:lvl>
    <w:lvl w:ilvl="7" w:tplc="F98624C2">
      <w:start w:val="1"/>
      <w:numFmt w:val="bullet"/>
      <w:lvlText w:val="o"/>
      <w:lvlJc w:val="left"/>
      <w:pPr>
        <w:ind w:left="6120" w:hanging="360"/>
      </w:pPr>
      <w:rPr>
        <w:rFonts w:ascii="Courier New" w:hAnsi="Courier New" w:hint="default"/>
      </w:rPr>
    </w:lvl>
    <w:lvl w:ilvl="8" w:tplc="B0845670">
      <w:start w:val="1"/>
      <w:numFmt w:val="bullet"/>
      <w:lvlText w:val=""/>
      <w:lvlJc w:val="left"/>
      <w:pPr>
        <w:ind w:left="6840" w:hanging="360"/>
      </w:pPr>
      <w:rPr>
        <w:rFonts w:ascii="Wingdings" w:hAnsi="Wingdings" w:hint="default"/>
      </w:rPr>
    </w:lvl>
  </w:abstractNum>
  <w:abstractNum w:abstractNumId="57" w15:restartNumberingAfterBreak="0">
    <w:nsid w:val="228D3204"/>
    <w:multiLevelType w:val="hybridMultilevel"/>
    <w:tmpl w:val="F3C08E9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2B93D9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23900E05"/>
    <w:multiLevelType w:val="hybridMultilevel"/>
    <w:tmpl w:val="10EA207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3C6248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23E840F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250613DF"/>
    <w:multiLevelType w:val="hybridMultilevel"/>
    <w:tmpl w:val="2E80595C"/>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539337D"/>
    <w:multiLevelType w:val="hybridMultilevel"/>
    <w:tmpl w:val="E82A34B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615292E"/>
    <w:multiLevelType w:val="multilevel"/>
    <w:tmpl w:val="164E2F8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267B6918"/>
    <w:multiLevelType w:val="hybridMultilevel"/>
    <w:tmpl w:val="2488C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70243A2"/>
    <w:multiLevelType w:val="hybridMultilevel"/>
    <w:tmpl w:val="D5A491BE"/>
    <w:lvl w:ilvl="0" w:tplc="64C8E2AE">
      <w:start w:val="1"/>
      <w:numFmt w:val="bullet"/>
      <w:lvlText w:val="-"/>
      <w:lvlJc w:val="left"/>
      <w:pPr>
        <w:ind w:left="720" w:hanging="360"/>
      </w:pPr>
      <w:rPr>
        <w:rFonts w:ascii="Aptos" w:hAnsi="Apto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85C19D2"/>
    <w:multiLevelType w:val="hybridMultilevel"/>
    <w:tmpl w:val="5D088BE6"/>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8C8ABE3"/>
    <w:multiLevelType w:val="hybridMultilevel"/>
    <w:tmpl w:val="F5541986"/>
    <w:lvl w:ilvl="0" w:tplc="82F0919E">
      <w:start w:val="1"/>
      <w:numFmt w:val="bullet"/>
      <w:lvlText w:val=""/>
      <w:lvlJc w:val="left"/>
      <w:pPr>
        <w:ind w:left="1350" w:hanging="360"/>
      </w:pPr>
      <w:rPr>
        <w:rFonts w:ascii="Symbol" w:hAnsi="Symbol" w:hint="default"/>
      </w:rPr>
    </w:lvl>
    <w:lvl w:ilvl="1" w:tplc="C4CA2BAE">
      <w:start w:val="1"/>
      <w:numFmt w:val="bullet"/>
      <w:lvlText w:val="o"/>
      <w:lvlJc w:val="left"/>
      <w:pPr>
        <w:ind w:left="2070" w:hanging="360"/>
      </w:pPr>
      <w:rPr>
        <w:rFonts w:ascii="Courier New" w:hAnsi="Courier New" w:hint="default"/>
      </w:rPr>
    </w:lvl>
    <w:lvl w:ilvl="2" w:tplc="0D50397C">
      <w:start w:val="1"/>
      <w:numFmt w:val="bullet"/>
      <w:lvlText w:val=""/>
      <w:lvlJc w:val="left"/>
      <w:pPr>
        <w:ind w:left="2790" w:hanging="360"/>
      </w:pPr>
      <w:rPr>
        <w:rFonts w:ascii="Wingdings" w:hAnsi="Wingdings" w:hint="default"/>
      </w:rPr>
    </w:lvl>
    <w:lvl w:ilvl="3" w:tplc="D16E2410">
      <w:start w:val="1"/>
      <w:numFmt w:val="bullet"/>
      <w:lvlText w:val=""/>
      <w:lvlJc w:val="left"/>
      <w:pPr>
        <w:ind w:left="3510" w:hanging="360"/>
      </w:pPr>
      <w:rPr>
        <w:rFonts w:ascii="Symbol" w:hAnsi="Symbol" w:hint="default"/>
      </w:rPr>
    </w:lvl>
    <w:lvl w:ilvl="4" w:tplc="DF24F11E">
      <w:start w:val="1"/>
      <w:numFmt w:val="bullet"/>
      <w:lvlText w:val="o"/>
      <w:lvlJc w:val="left"/>
      <w:pPr>
        <w:ind w:left="4230" w:hanging="360"/>
      </w:pPr>
      <w:rPr>
        <w:rFonts w:ascii="Courier New" w:hAnsi="Courier New" w:hint="default"/>
      </w:rPr>
    </w:lvl>
    <w:lvl w:ilvl="5" w:tplc="96CC9F8C">
      <w:start w:val="1"/>
      <w:numFmt w:val="bullet"/>
      <w:lvlText w:val=""/>
      <w:lvlJc w:val="left"/>
      <w:pPr>
        <w:ind w:left="4950" w:hanging="360"/>
      </w:pPr>
      <w:rPr>
        <w:rFonts w:ascii="Wingdings" w:hAnsi="Wingdings" w:hint="default"/>
      </w:rPr>
    </w:lvl>
    <w:lvl w:ilvl="6" w:tplc="4C34DFD4">
      <w:start w:val="1"/>
      <w:numFmt w:val="bullet"/>
      <w:lvlText w:val=""/>
      <w:lvlJc w:val="left"/>
      <w:pPr>
        <w:ind w:left="5670" w:hanging="360"/>
      </w:pPr>
      <w:rPr>
        <w:rFonts w:ascii="Symbol" w:hAnsi="Symbol" w:hint="default"/>
      </w:rPr>
    </w:lvl>
    <w:lvl w:ilvl="7" w:tplc="7A2EA122">
      <w:start w:val="1"/>
      <w:numFmt w:val="bullet"/>
      <w:lvlText w:val="o"/>
      <w:lvlJc w:val="left"/>
      <w:pPr>
        <w:ind w:left="6390" w:hanging="360"/>
      </w:pPr>
      <w:rPr>
        <w:rFonts w:ascii="Courier New" w:hAnsi="Courier New" w:hint="default"/>
      </w:rPr>
    </w:lvl>
    <w:lvl w:ilvl="8" w:tplc="1892ECDA">
      <w:start w:val="1"/>
      <w:numFmt w:val="bullet"/>
      <w:lvlText w:val=""/>
      <w:lvlJc w:val="left"/>
      <w:pPr>
        <w:ind w:left="7110" w:hanging="360"/>
      </w:pPr>
      <w:rPr>
        <w:rFonts w:ascii="Wingdings" w:hAnsi="Wingdings" w:hint="default"/>
      </w:rPr>
    </w:lvl>
  </w:abstractNum>
  <w:abstractNum w:abstractNumId="69" w15:restartNumberingAfterBreak="0">
    <w:nsid w:val="28ED457C"/>
    <w:multiLevelType w:val="hybridMultilevel"/>
    <w:tmpl w:val="C8D06C70"/>
    <w:lvl w:ilvl="0" w:tplc="FFFFFFFF">
      <w:start w:val="1"/>
      <w:numFmt w:val="bullet"/>
      <w:lvlText w:val="-"/>
      <w:lvlJc w:val="left"/>
      <w:pPr>
        <w:ind w:left="720" w:hanging="360"/>
      </w:pPr>
      <w:rPr>
        <w:rFonts w:ascii="Aptos" w:hAnsi="Aptos" w:hint="default"/>
      </w:rPr>
    </w:lvl>
    <w:lvl w:ilvl="1" w:tplc="64C8E2AE">
      <w:start w:val="1"/>
      <w:numFmt w:val="bullet"/>
      <w:lvlText w:val="-"/>
      <w:lvlJc w:val="left"/>
      <w:pPr>
        <w:ind w:left="720" w:hanging="360"/>
      </w:pPr>
      <w:rPr>
        <w:rFonts w:ascii="Aptos" w:hAnsi="Apto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29C77E20"/>
    <w:multiLevelType w:val="hybridMultilevel"/>
    <w:tmpl w:val="CAFA503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29D45B18"/>
    <w:multiLevelType w:val="hybridMultilevel"/>
    <w:tmpl w:val="056AF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A192CB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15:restartNumberingAfterBreak="0">
    <w:nsid w:val="2A43164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4" w15:restartNumberingAfterBreak="0">
    <w:nsid w:val="2BF17B01"/>
    <w:multiLevelType w:val="hybridMultilevel"/>
    <w:tmpl w:val="F712381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2C5A36F2"/>
    <w:multiLevelType w:val="hybridMultilevel"/>
    <w:tmpl w:val="1D7A109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2D4F6B1F"/>
    <w:multiLevelType w:val="hybridMultilevel"/>
    <w:tmpl w:val="8C66A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2D956503"/>
    <w:multiLevelType w:val="hybridMultilevel"/>
    <w:tmpl w:val="D628577A"/>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E110853"/>
    <w:multiLevelType w:val="hybridMultilevel"/>
    <w:tmpl w:val="230E5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EB04EE8"/>
    <w:multiLevelType w:val="hybridMultilevel"/>
    <w:tmpl w:val="BA9EBBC6"/>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ED01CF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2F18371A"/>
    <w:multiLevelType w:val="hybridMultilevel"/>
    <w:tmpl w:val="4B80DBB0"/>
    <w:lvl w:ilvl="0" w:tplc="881CFD70">
      <w:start w:val="1"/>
      <w:numFmt w:val="decimal"/>
      <w:lvlText w:val="%1."/>
      <w:lvlJc w:val="left"/>
      <w:pPr>
        <w:ind w:left="720" w:hanging="360"/>
      </w:pPr>
    </w:lvl>
    <w:lvl w:ilvl="1" w:tplc="5AE69C9A">
      <w:start w:val="1"/>
      <w:numFmt w:val="lowerLetter"/>
      <w:lvlText w:val="%2."/>
      <w:lvlJc w:val="left"/>
      <w:pPr>
        <w:ind w:left="1440" w:hanging="360"/>
      </w:pPr>
    </w:lvl>
    <w:lvl w:ilvl="2" w:tplc="339063CA">
      <w:start w:val="1"/>
      <w:numFmt w:val="lowerRoman"/>
      <w:lvlText w:val="%3."/>
      <w:lvlJc w:val="right"/>
      <w:pPr>
        <w:ind w:left="2160" w:hanging="180"/>
      </w:pPr>
    </w:lvl>
    <w:lvl w:ilvl="3" w:tplc="B2B8B636">
      <w:start w:val="1"/>
      <w:numFmt w:val="decimal"/>
      <w:lvlText w:val="%4."/>
      <w:lvlJc w:val="left"/>
      <w:pPr>
        <w:ind w:left="2880" w:hanging="360"/>
      </w:pPr>
    </w:lvl>
    <w:lvl w:ilvl="4" w:tplc="AC3E638C">
      <w:start w:val="1"/>
      <w:numFmt w:val="lowerLetter"/>
      <w:lvlText w:val="%5."/>
      <w:lvlJc w:val="left"/>
      <w:pPr>
        <w:ind w:left="3600" w:hanging="360"/>
      </w:pPr>
    </w:lvl>
    <w:lvl w:ilvl="5" w:tplc="6F184834">
      <w:start w:val="1"/>
      <w:numFmt w:val="lowerRoman"/>
      <w:lvlText w:val="%6."/>
      <w:lvlJc w:val="right"/>
      <w:pPr>
        <w:ind w:left="4320" w:hanging="180"/>
      </w:pPr>
    </w:lvl>
    <w:lvl w:ilvl="6" w:tplc="70E0ABB4">
      <w:start w:val="1"/>
      <w:numFmt w:val="decimal"/>
      <w:lvlText w:val="%7."/>
      <w:lvlJc w:val="left"/>
      <w:pPr>
        <w:ind w:left="5040" w:hanging="360"/>
      </w:pPr>
    </w:lvl>
    <w:lvl w:ilvl="7" w:tplc="82A8095A">
      <w:start w:val="1"/>
      <w:numFmt w:val="lowerLetter"/>
      <w:lvlText w:val="%8."/>
      <w:lvlJc w:val="left"/>
      <w:pPr>
        <w:ind w:left="5760" w:hanging="360"/>
      </w:pPr>
    </w:lvl>
    <w:lvl w:ilvl="8" w:tplc="247E81D0">
      <w:start w:val="1"/>
      <w:numFmt w:val="lowerRoman"/>
      <w:lvlText w:val="%9."/>
      <w:lvlJc w:val="right"/>
      <w:pPr>
        <w:ind w:left="6480" w:hanging="180"/>
      </w:pPr>
    </w:lvl>
  </w:abstractNum>
  <w:abstractNum w:abstractNumId="82" w15:restartNumberingAfterBreak="0">
    <w:nsid w:val="30EF70F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314A2630"/>
    <w:multiLevelType w:val="hybridMultilevel"/>
    <w:tmpl w:val="6BFC19B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317E74A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31D86E95"/>
    <w:multiLevelType w:val="hybridMultilevel"/>
    <w:tmpl w:val="3DD2F076"/>
    <w:lvl w:ilvl="0" w:tplc="261C8BDE">
      <w:start w:val="1"/>
      <w:numFmt w:val="decimal"/>
      <w:lvlText w:val="%1."/>
      <w:lvlJc w:val="left"/>
      <w:pPr>
        <w:ind w:left="1920" w:hanging="360"/>
      </w:pPr>
      <w:rPr>
        <w:rFonts w:hint="default"/>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86" w15:restartNumberingAfterBreak="0">
    <w:nsid w:val="31FA7873"/>
    <w:multiLevelType w:val="hybridMultilevel"/>
    <w:tmpl w:val="5DA6FF5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3279070A"/>
    <w:multiLevelType w:val="hybridMultilevel"/>
    <w:tmpl w:val="619AEEC2"/>
    <w:lvl w:ilvl="0" w:tplc="FFFFFFFF">
      <w:start w:val="1"/>
      <w:numFmt w:val="bullet"/>
      <w:lvlText w:val="-"/>
      <w:lvlJc w:val="left"/>
      <w:pPr>
        <w:ind w:left="720" w:hanging="360"/>
      </w:pPr>
      <w:rPr>
        <w:rFonts w:ascii="Aptos" w:hAnsi="Aptos" w:hint="default"/>
      </w:rPr>
    </w:lvl>
    <w:lvl w:ilvl="1" w:tplc="64C8E2AE">
      <w:start w:val="1"/>
      <w:numFmt w:val="bullet"/>
      <w:lvlText w:val="-"/>
      <w:lvlJc w:val="left"/>
      <w:pPr>
        <w:ind w:left="1440" w:hanging="360"/>
      </w:pPr>
      <w:rPr>
        <w:rFonts w:ascii="Aptos" w:hAnsi="Apto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32A4729D"/>
    <w:multiLevelType w:val="hybridMultilevel"/>
    <w:tmpl w:val="E37459BC"/>
    <w:lvl w:ilvl="0" w:tplc="F94EDD8C">
      <w:start w:val="1"/>
      <w:numFmt w:val="bullet"/>
      <w:lvlText w:val="-"/>
      <w:lvlJc w:val="left"/>
      <w:pPr>
        <w:ind w:left="720" w:hanging="360"/>
      </w:pPr>
      <w:rPr>
        <w:rFonts w:ascii="Aptos" w:hAnsi="Aptos" w:hint="default"/>
      </w:rPr>
    </w:lvl>
    <w:lvl w:ilvl="1" w:tplc="D534D1FA">
      <w:start w:val="1"/>
      <w:numFmt w:val="bullet"/>
      <w:lvlText w:val="o"/>
      <w:lvlJc w:val="left"/>
      <w:pPr>
        <w:ind w:left="1440" w:hanging="360"/>
      </w:pPr>
      <w:rPr>
        <w:rFonts w:ascii="Courier New" w:hAnsi="Courier New" w:hint="default"/>
      </w:rPr>
    </w:lvl>
    <w:lvl w:ilvl="2" w:tplc="1BEEC460">
      <w:start w:val="1"/>
      <w:numFmt w:val="bullet"/>
      <w:lvlText w:val=""/>
      <w:lvlJc w:val="left"/>
      <w:pPr>
        <w:ind w:left="2160" w:hanging="360"/>
      </w:pPr>
      <w:rPr>
        <w:rFonts w:ascii="Wingdings" w:hAnsi="Wingdings" w:hint="default"/>
      </w:rPr>
    </w:lvl>
    <w:lvl w:ilvl="3" w:tplc="3EA23CD6">
      <w:start w:val="1"/>
      <w:numFmt w:val="bullet"/>
      <w:lvlText w:val=""/>
      <w:lvlJc w:val="left"/>
      <w:pPr>
        <w:ind w:left="2880" w:hanging="360"/>
      </w:pPr>
      <w:rPr>
        <w:rFonts w:ascii="Symbol" w:hAnsi="Symbol" w:hint="default"/>
      </w:rPr>
    </w:lvl>
    <w:lvl w:ilvl="4" w:tplc="5956A03A">
      <w:start w:val="1"/>
      <w:numFmt w:val="bullet"/>
      <w:lvlText w:val="o"/>
      <w:lvlJc w:val="left"/>
      <w:pPr>
        <w:ind w:left="3600" w:hanging="360"/>
      </w:pPr>
      <w:rPr>
        <w:rFonts w:ascii="Courier New" w:hAnsi="Courier New" w:hint="default"/>
      </w:rPr>
    </w:lvl>
    <w:lvl w:ilvl="5" w:tplc="4B3E00F2">
      <w:start w:val="1"/>
      <w:numFmt w:val="bullet"/>
      <w:lvlText w:val=""/>
      <w:lvlJc w:val="left"/>
      <w:pPr>
        <w:ind w:left="4320" w:hanging="360"/>
      </w:pPr>
      <w:rPr>
        <w:rFonts w:ascii="Wingdings" w:hAnsi="Wingdings" w:hint="default"/>
      </w:rPr>
    </w:lvl>
    <w:lvl w:ilvl="6" w:tplc="9A54FEFC">
      <w:start w:val="1"/>
      <w:numFmt w:val="bullet"/>
      <w:lvlText w:val=""/>
      <w:lvlJc w:val="left"/>
      <w:pPr>
        <w:ind w:left="5040" w:hanging="360"/>
      </w:pPr>
      <w:rPr>
        <w:rFonts w:ascii="Symbol" w:hAnsi="Symbol" w:hint="default"/>
      </w:rPr>
    </w:lvl>
    <w:lvl w:ilvl="7" w:tplc="91FAACC8">
      <w:start w:val="1"/>
      <w:numFmt w:val="bullet"/>
      <w:lvlText w:val="o"/>
      <w:lvlJc w:val="left"/>
      <w:pPr>
        <w:ind w:left="5760" w:hanging="360"/>
      </w:pPr>
      <w:rPr>
        <w:rFonts w:ascii="Courier New" w:hAnsi="Courier New" w:hint="default"/>
      </w:rPr>
    </w:lvl>
    <w:lvl w:ilvl="8" w:tplc="1ACC8206">
      <w:start w:val="1"/>
      <w:numFmt w:val="bullet"/>
      <w:lvlText w:val=""/>
      <w:lvlJc w:val="left"/>
      <w:pPr>
        <w:ind w:left="6480" w:hanging="360"/>
      </w:pPr>
      <w:rPr>
        <w:rFonts w:ascii="Wingdings" w:hAnsi="Wingdings" w:hint="default"/>
      </w:rPr>
    </w:lvl>
  </w:abstractNum>
  <w:abstractNum w:abstractNumId="89" w15:restartNumberingAfterBreak="0">
    <w:nsid w:val="32F04E4F"/>
    <w:multiLevelType w:val="hybridMultilevel"/>
    <w:tmpl w:val="C56C3EDE"/>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334D51A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15:restartNumberingAfterBreak="0">
    <w:nsid w:val="346B371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34E85949"/>
    <w:multiLevelType w:val="hybridMultilevel"/>
    <w:tmpl w:val="421A3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34F422F2"/>
    <w:multiLevelType w:val="multilevel"/>
    <w:tmpl w:val="D23CE70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35DD1CF9"/>
    <w:multiLevelType w:val="hybridMultilevel"/>
    <w:tmpl w:val="B1660D4A"/>
    <w:lvl w:ilvl="0" w:tplc="4FDAD3D4">
      <w:start w:val="1"/>
      <w:numFmt w:val="decimal"/>
      <w:lvlText w:val="%1."/>
      <w:lvlJc w:val="left"/>
      <w:pPr>
        <w:ind w:left="810" w:hanging="360"/>
      </w:pPr>
    </w:lvl>
    <w:lvl w:ilvl="1" w:tplc="F096449C">
      <w:start w:val="1"/>
      <w:numFmt w:val="lowerLetter"/>
      <w:lvlText w:val="%2."/>
      <w:lvlJc w:val="left"/>
      <w:pPr>
        <w:ind w:left="1530" w:hanging="360"/>
      </w:pPr>
    </w:lvl>
    <w:lvl w:ilvl="2" w:tplc="64EE7470">
      <w:start w:val="1"/>
      <w:numFmt w:val="lowerRoman"/>
      <w:lvlText w:val="%3."/>
      <w:lvlJc w:val="right"/>
      <w:pPr>
        <w:ind w:left="2250" w:hanging="180"/>
      </w:pPr>
    </w:lvl>
    <w:lvl w:ilvl="3" w:tplc="72D85A92">
      <w:start w:val="1"/>
      <w:numFmt w:val="decimal"/>
      <w:lvlText w:val="%4."/>
      <w:lvlJc w:val="left"/>
      <w:pPr>
        <w:ind w:left="2970" w:hanging="360"/>
      </w:pPr>
    </w:lvl>
    <w:lvl w:ilvl="4" w:tplc="F0F8F1B2">
      <w:start w:val="1"/>
      <w:numFmt w:val="lowerLetter"/>
      <w:lvlText w:val="%5."/>
      <w:lvlJc w:val="left"/>
      <w:pPr>
        <w:ind w:left="3690" w:hanging="360"/>
      </w:pPr>
    </w:lvl>
    <w:lvl w:ilvl="5" w:tplc="D3226EC8">
      <w:start w:val="1"/>
      <w:numFmt w:val="lowerRoman"/>
      <w:lvlText w:val="%6."/>
      <w:lvlJc w:val="right"/>
      <w:pPr>
        <w:ind w:left="4410" w:hanging="180"/>
      </w:pPr>
    </w:lvl>
    <w:lvl w:ilvl="6" w:tplc="473A08E0">
      <w:start w:val="1"/>
      <w:numFmt w:val="decimal"/>
      <w:lvlText w:val="%7."/>
      <w:lvlJc w:val="left"/>
      <w:pPr>
        <w:ind w:left="5130" w:hanging="360"/>
      </w:pPr>
    </w:lvl>
    <w:lvl w:ilvl="7" w:tplc="BE844B48">
      <w:start w:val="1"/>
      <w:numFmt w:val="lowerLetter"/>
      <w:lvlText w:val="%8."/>
      <w:lvlJc w:val="left"/>
      <w:pPr>
        <w:ind w:left="5850" w:hanging="360"/>
      </w:pPr>
    </w:lvl>
    <w:lvl w:ilvl="8" w:tplc="800CBC76">
      <w:start w:val="1"/>
      <w:numFmt w:val="lowerRoman"/>
      <w:lvlText w:val="%9."/>
      <w:lvlJc w:val="right"/>
      <w:pPr>
        <w:ind w:left="6570" w:hanging="180"/>
      </w:pPr>
    </w:lvl>
  </w:abstractNum>
  <w:abstractNum w:abstractNumId="95" w15:restartNumberingAfterBreak="0">
    <w:nsid w:val="363A7CDB"/>
    <w:multiLevelType w:val="hybridMultilevel"/>
    <w:tmpl w:val="432A304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36D3022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370C05EC"/>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15:restartNumberingAfterBreak="0">
    <w:nsid w:val="37F01FD7"/>
    <w:multiLevelType w:val="hybridMultilevel"/>
    <w:tmpl w:val="56AEB4F6"/>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387D4D1E"/>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15:restartNumberingAfterBreak="0">
    <w:nsid w:val="38DF03DB"/>
    <w:multiLevelType w:val="multilevel"/>
    <w:tmpl w:val="1716FF9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393139D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39996AB9"/>
    <w:multiLevelType w:val="hybridMultilevel"/>
    <w:tmpl w:val="02AE0420"/>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3AF46386"/>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4" w15:restartNumberingAfterBreak="0">
    <w:nsid w:val="3B2D5CF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15:restartNumberingAfterBreak="0">
    <w:nsid w:val="3B88EF06"/>
    <w:multiLevelType w:val="hybridMultilevel"/>
    <w:tmpl w:val="FDBC977A"/>
    <w:lvl w:ilvl="0" w:tplc="B1744FE8">
      <w:start w:val="1"/>
      <w:numFmt w:val="decimal"/>
      <w:lvlText w:val="%1."/>
      <w:lvlJc w:val="left"/>
      <w:pPr>
        <w:ind w:left="454" w:hanging="360"/>
      </w:pPr>
    </w:lvl>
    <w:lvl w:ilvl="1" w:tplc="E2F09576">
      <w:start w:val="1"/>
      <w:numFmt w:val="lowerLetter"/>
      <w:lvlText w:val="%2."/>
      <w:lvlJc w:val="left"/>
      <w:pPr>
        <w:ind w:left="1174" w:hanging="360"/>
      </w:pPr>
    </w:lvl>
    <w:lvl w:ilvl="2" w:tplc="4B80F918">
      <w:start w:val="1"/>
      <w:numFmt w:val="lowerRoman"/>
      <w:lvlText w:val="%3."/>
      <w:lvlJc w:val="right"/>
      <w:pPr>
        <w:ind w:left="1894" w:hanging="180"/>
      </w:pPr>
    </w:lvl>
    <w:lvl w:ilvl="3" w:tplc="D04EC3FA">
      <w:start w:val="1"/>
      <w:numFmt w:val="decimal"/>
      <w:lvlText w:val="%4."/>
      <w:lvlJc w:val="left"/>
      <w:pPr>
        <w:ind w:left="2614" w:hanging="360"/>
      </w:pPr>
    </w:lvl>
    <w:lvl w:ilvl="4" w:tplc="E56C1624">
      <w:start w:val="1"/>
      <w:numFmt w:val="lowerLetter"/>
      <w:lvlText w:val="%5."/>
      <w:lvlJc w:val="left"/>
      <w:pPr>
        <w:ind w:left="3334" w:hanging="360"/>
      </w:pPr>
    </w:lvl>
    <w:lvl w:ilvl="5" w:tplc="CE343F8C">
      <w:start w:val="1"/>
      <w:numFmt w:val="lowerRoman"/>
      <w:lvlText w:val="%6."/>
      <w:lvlJc w:val="right"/>
      <w:pPr>
        <w:ind w:left="4054" w:hanging="180"/>
      </w:pPr>
    </w:lvl>
    <w:lvl w:ilvl="6" w:tplc="5B5AF2A0">
      <w:start w:val="1"/>
      <w:numFmt w:val="decimal"/>
      <w:lvlText w:val="%7."/>
      <w:lvlJc w:val="left"/>
      <w:pPr>
        <w:ind w:left="4774" w:hanging="360"/>
      </w:pPr>
    </w:lvl>
    <w:lvl w:ilvl="7" w:tplc="70165F06">
      <w:start w:val="1"/>
      <w:numFmt w:val="lowerLetter"/>
      <w:lvlText w:val="%8."/>
      <w:lvlJc w:val="left"/>
      <w:pPr>
        <w:ind w:left="5494" w:hanging="360"/>
      </w:pPr>
    </w:lvl>
    <w:lvl w:ilvl="8" w:tplc="BF0601AC">
      <w:start w:val="1"/>
      <w:numFmt w:val="lowerRoman"/>
      <w:lvlText w:val="%9."/>
      <w:lvlJc w:val="right"/>
      <w:pPr>
        <w:ind w:left="6214" w:hanging="180"/>
      </w:pPr>
    </w:lvl>
  </w:abstractNum>
  <w:abstractNum w:abstractNumId="106" w15:restartNumberingAfterBreak="0">
    <w:nsid w:val="3CAD7DD7"/>
    <w:multiLevelType w:val="hybridMultilevel"/>
    <w:tmpl w:val="1A6AC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3F321F91"/>
    <w:multiLevelType w:val="multilevel"/>
    <w:tmpl w:val="0E0C24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3F805D7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15:restartNumberingAfterBreak="0">
    <w:nsid w:val="4129727E"/>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0" w15:restartNumberingAfterBreak="0">
    <w:nsid w:val="41947C23"/>
    <w:multiLevelType w:val="hybridMultilevel"/>
    <w:tmpl w:val="1F96410E"/>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1" w15:restartNumberingAfterBreak="0">
    <w:nsid w:val="41964E3E"/>
    <w:multiLevelType w:val="hybridMultilevel"/>
    <w:tmpl w:val="D45690F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2" w15:restartNumberingAfterBreak="0">
    <w:nsid w:val="42975253"/>
    <w:multiLevelType w:val="multilevel"/>
    <w:tmpl w:val="C876E03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42BC6584"/>
    <w:multiLevelType w:val="hybridMultilevel"/>
    <w:tmpl w:val="9876972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4" w15:restartNumberingAfterBreak="0">
    <w:nsid w:val="43320D16"/>
    <w:multiLevelType w:val="hybridMultilevel"/>
    <w:tmpl w:val="888E512E"/>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5" w15:restartNumberingAfterBreak="0">
    <w:nsid w:val="4359724E"/>
    <w:multiLevelType w:val="hybridMultilevel"/>
    <w:tmpl w:val="D3A27A0A"/>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435C6405"/>
    <w:multiLevelType w:val="hybridMultilevel"/>
    <w:tmpl w:val="9C468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43ED283A"/>
    <w:multiLevelType w:val="multilevel"/>
    <w:tmpl w:val="0CD8409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43F84D69"/>
    <w:multiLevelType w:val="hybridMultilevel"/>
    <w:tmpl w:val="EAFC635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9" w15:restartNumberingAfterBreak="0">
    <w:nsid w:val="442D4736"/>
    <w:multiLevelType w:val="hybridMultilevel"/>
    <w:tmpl w:val="6A3037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0" w15:restartNumberingAfterBreak="0">
    <w:nsid w:val="44605B19"/>
    <w:multiLevelType w:val="hybridMultilevel"/>
    <w:tmpl w:val="10A600CA"/>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447A4439"/>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2" w15:restartNumberingAfterBreak="0">
    <w:nsid w:val="448B52D6"/>
    <w:multiLevelType w:val="multilevel"/>
    <w:tmpl w:val="A290F71E"/>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467D60B5"/>
    <w:multiLevelType w:val="hybridMultilevel"/>
    <w:tmpl w:val="B2004AE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4" w15:restartNumberingAfterBreak="0">
    <w:nsid w:val="468B790C"/>
    <w:multiLevelType w:val="hybridMultilevel"/>
    <w:tmpl w:val="42EE140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5" w15:restartNumberingAfterBreak="0">
    <w:nsid w:val="4704A989"/>
    <w:multiLevelType w:val="hybridMultilevel"/>
    <w:tmpl w:val="49F6E73E"/>
    <w:lvl w:ilvl="0" w:tplc="C5BEA996">
      <w:start w:val="1"/>
      <w:numFmt w:val="decimal"/>
      <w:lvlText w:val="%1."/>
      <w:lvlJc w:val="left"/>
      <w:pPr>
        <w:ind w:left="720" w:hanging="360"/>
      </w:pPr>
    </w:lvl>
    <w:lvl w:ilvl="1" w:tplc="896EDA80">
      <w:start w:val="1"/>
      <w:numFmt w:val="lowerLetter"/>
      <w:lvlText w:val="%2."/>
      <w:lvlJc w:val="left"/>
      <w:pPr>
        <w:ind w:left="1440" w:hanging="360"/>
      </w:pPr>
    </w:lvl>
    <w:lvl w:ilvl="2" w:tplc="F03A80E6">
      <w:start w:val="1"/>
      <w:numFmt w:val="lowerRoman"/>
      <w:lvlText w:val="%3."/>
      <w:lvlJc w:val="right"/>
      <w:pPr>
        <w:ind w:left="2160" w:hanging="180"/>
      </w:pPr>
    </w:lvl>
    <w:lvl w:ilvl="3" w:tplc="A00C7A50">
      <w:start w:val="1"/>
      <w:numFmt w:val="decimal"/>
      <w:lvlText w:val="%4."/>
      <w:lvlJc w:val="left"/>
      <w:pPr>
        <w:ind w:left="2880" w:hanging="360"/>
      </w:pPr>
    </w:lvl>
    <w:lvl w:ilvl="4" w:tplc="DA8EFC5E">
      <w:start w:val="1"/>
      <w:numFmt w:val="lowerLetter"/>
      <w:lvlText w:val="%5."/>
      <w:lvlJc w:val="left"/>
      <w:pPr>
        <w:ind w:left="3600" w:hanging="360"/>
      </w:pPr>
    </w:lvl>
    <w:lvl w:ilvl="5" w:tplc="25A828B6">
      <w:start w:val="1"/>
      <w:numFmt w:val="lowerRoman"/>
      <w:lvlText w:val="%6."/>
      <w:lvlJc w:val="right"/>
      <w:pPr>
        <w:ind w:left="4320" w:hanging="180"/>
      </w:pPr>
    </w:lvl>
    <w:lvl w:ilvl="6" w:tplc="2E54AC10">
      <w:start w:val="1"/>
      <w:numFmt w:val="decimal"/>
      <w:lvlText w:val="%7."/>
      <w:lvlJc w:val="left"/>
      <w:pPr>
        <w:ind w:left="5040" w:hanging="360"/>
      </w:pPr>
    </w:lvl>
    <w:lvl w:ilvl="7" w:tplc="4CE6AAC0">
      <w:start w:val="1"/>
      <w:numFmt w:val="lowerLetter"/>
      <w:lvlText w:val="%8."/>
      <w:lvlJc w:val="left"/>
      <w:pPr>
        <w:ind w:left="5760" w:hanging="360"/>
      </w:pPr>
    </w:lvl>
    <w:lvl w:ilvl="8" w:tplc="38DA9384">
      <w:start w:val="1"/>
      <w:numFmt w:val="lowerRoman"/>
      <w:lvlText w:val="%9."/>
      <w:lvlJc w:val="right"/>
      <w:pPr>
        <w:ind w:left="6480" w:hanging="180"/>
      </w:pPr>
    </w:lvl>
  </w:abstractNum>
  <w:abstractNum w:abstractNumId="126" w15:restartNumberingAfterBreak="0">
    <w:nsid w:val="477E7BAC"/>
    <w:multiLevelType w:val="multilevel"/>
    <w:tmpl w:val="620AA558"/>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484825FE"/>
    <w:multiLevelType w:val="hybridMultilevel"/>
    <w:tmpl w:val="8FB2162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49377965"/>
    <w:multiLevelType w:val="hybridMultilevel"/>
    <w:tmpl w:val="E1D8CBC8"/>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9" w15:restartNumberingAfterBreak="0">
    <w:nsid w:val="49ED4D6C"/>
    <w:multiLevelType w:val="multilevel"/>
    <w:tmpl w:val="B66CD8C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4B351201"/>
    <w:multiLevelType w:val="hybridMultilevel"/>
    <w:tmpl w:val="898C1FC0"/>
    <w:lvl w:ilvl="0" w:tplc="64C8E2AE">
      <w:start w:val="1"/>
      <w:numFmt w:val="bullet"/>
      <w:lvlText w:val="-"/>
      <w:lvlJc w:val="left"/>
      <w:pPr>
        <w:ind w:left="720" w:hanging="360"/>
      </w:pPr>
      <w:rPr>
        <w:rFonts w:ascii="Aptos" w:hAnsi="Aptos" w:hint="default"/>
      </w:rPr>
    </w:lvl>
    <w:lvl w:ilvl="1" w:tplc="E962FA0A">
      <w:start w:val="1"/>
      <w:numFmt w:val="bullet"/>
      <w:lvlText w:val="o"/>
      <w:lvlJc w:val="left"/>
      <w:pPr>
        <w:ind w:left="1440" w:hanging="360"/>
      </w:pPr>
      <w:rPr>
        <w:rFonts w:ascii="Courier New" w:hAnsi="Courier New" w:hint="default"/>
      </w:rPr>
    </w:lvl>
    <w:lvl w:ilvl="2" w:tplc="D8826D5C">
      <w:start w:val="1"/>
      <w:numFmt w:val="bullet"/>
      <w:lvlText w:val=""/>
      <w:lvlJc w:val="left"/>
      <w:pPr>
        <w:ind w:left="2160" w:hanging="360"/>
      </w:pPr>
      <w:rPr>
        <w:rFonts w:ascii="Wingdings" w:hAnsi="Wingdings" w:hint="default"/>
      </w:rPr>
    </w:lvl>
    <w:lvl w:ilvl="3" w:tplc="D35E6BDC">
      <w:start w:val="1"/>
      <w:numFmt w:val="bullet"/>
      <w:lvlText w:val=""/>
      <w:lvlJc w:val="left"/>
      <w:pPr>
        <w:ind w:left="2880" w:hanging="360"/>
      </w:pPr>
      <w:rPr>
        <w:rFonts w:ascii="Symbol" w:hAnsi="Symbol" w:hint="default"/>
      </w:rPr>
    </w:lvl>
    <w:lvl w:ilvl="4" w:tplc="2FC60B50">
      <w:start w:val="1"/>
      <w:numFmt w:val="bullet"/>
      <w:lvlText w:val="o"/>
      <w:lvlJc w:val="left"/>
      <w:pPr>
        <w:ind w:left="3600" w:hanging="360"/>
      </w:pPr>
      <w:rPr>
        <w:rFonts w:ascii="Courier New" w:hAnsi="Courier New" w:hint="default"/>
      </w:rPr>
    </w:lvl>
    <w:lvl w:ilvl="5" w:tplc="4FA83F3C">
      <w:start w:val="1"/>
      <w:numFmt w:val="bullet"/>
      <w:lvlText w:val=""/>
      <w:lvlJc w:val="left"/>
      <w:pPr>
        <w:ind w:left="4320" w:hanging="360"/>
      </w:pPr>
      <w:rPr>
        <w:rFonts w:ascii="Wingdings" w:hAnsi="Wingdings" w:hint="default"/>
      </w:rPr>
    </w:lvl>
    <w:lvl w:ilvl="6" w:tplc="2E5E287E">
      <w:start w:val="1"/>
      <w:numFmt w:val="bullet"/>
      <w:lvlText w:val=""/>
      <w:lvlJc w:val="left"/>
      <w:pPr>
        <w:ind w:left="5040" w:hanging="360"/>
      </w:pPr>
      <w:rPr>
        <w:rFonts w:ascii="Symbol" w:hAnsi="Symbol" w:hint="default"/>
      </w:rPr>
    </w:lvl>
    <w:lvl w:ilvl="7" w:tplc="E20C6958">
      <w:start w:val="1"/>
      <w:numFmt w:val="bullet"/>
      <w:lvlText w:val="o"/>
      <w:lvlJc w:val="left"/>
      <w:pPr>
        <w:ind w:left="5760" w:hanging="360"/>
      </w:pPr>
      <w:rPr>
        <w:rFonts w:ascii="Courier New" w:hAnsi="Courier New" w:hint="default"/>
      </w:rPr>
    </w:lvl>
    <w:lvl w:ilvl="8" w:tplc="ADD2BC06">
      <w:start w:val="1"/>
      <w:numFmt w:val="bullet"/>
      <w:lvlText w:val=""/>
      <w:lvlJc w:val="left"/>
      <w:pPr>
        <w:ind w:left="6480" w:hanging="360"/>
      </w:pPr>
      <w:rPr>
        <w:rFonts w:ascii="Wingdings" w:hAnsi="Wingdings" w:hint="default"/>
      </w:rPr>
    </w:lvl>
  </w:abstractNum>
  <w:abstractNum w:abstractNumId="131" w15:restartNumberingAfterBreak="0">
    <w:nsid w:val="4BCC1CC7"/>
    <w:multiLevelType w:val="hybridMultilevel"/>
    <w:tmpl w:val="670C995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2" w15:restartNumberingAfterBreak="0">
    <w:nsid w:val="4BDB5FE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4CA944DD"/>
    <w:multiLevelType w:val="hybridMultilevel"/>
    <w:tmpl w:val="3DC87DFC"/>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4CDA01B3"/>
    <w:multiLevelType w:val="hybridMultilevel"/>
    <w:tmpl w:val="B0147718"/>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5" w15:restartNumberingAfterBreak="0">
    <w:nsid w:val="4D1E4C6A"/>
    <w:multiLevelType w:val="hybridMultilevel"/>
    <w:tmpl w:val="74DCBCC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6" w15:restartNumberingAfterBreak="0">
    <w:nsid w:val="4E19603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7" w15:restartNumberingAfterBreak="0">
    <w:nsid w:val="4E1A6FB6"/>
    <w:multiLevelType w:val="multilevel"/>
    <w:tmpl w:val="3F2E2F38"/>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4E235090"/>
    <w:multiLevelType w:val="hybridMultilevel"/>
    <w:tmpl w:val="DE90F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5078417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0" w15:restartNumberingAfterBreak="0">
    <w:nsid w:val="50CF6AF2"/>
    <w:multiLevelType w:val="hybridMultilevel"/>
    <w:tmpl w:val="3F807F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1" w15:restartNumberingAfterBreak="0">
    <w:nsid w:val="513B10D7"/>
    <w:multiLevelType w:val="hybridMultilevel"/>
    <w:tmpl w:val="1A9C27C0"/>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2" w15:restartNumberingAfterBreak="0">
    <w:nsid w:val="52B47D13"/>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3" w15:restartNumberingAfterBreak="0">
    <w:nsid w:val="54A87C0C"/>
    <w:multiLevelType w:val="hybridMultilevel"/>
    <w:tmpl w:val="78FCE45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56DE4B46"/>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5" w15:restartNumberingAfterBreak="0">
    <w:nsid w:val="575635C7"/>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6" w15:restartNumberingAfterBreak="0">
    <w:nsid w:val="5757AD03"/>
    <w:multiLevelType w:val="hybridMultilevel"/>
    <w:tmpl w:val="FBD6E088"/>
    <w:lvl w:ilvl="0" w:tplc="8752C38C">
      <w:start w:val="1"/>
      <w:numFmt w:val="bullet"/>
      <w:lvlText w:val="-"/>
      <w:lvlJc w:val="left"/>
      <w:pPr>
        <w:ind w:left="1350" w:hanging="360"/>
      </w:pPr>
      <w:rPr>
        <w:rFonts w:ascii="Aptos" w:hAnsi="Aptos" w:hint="default"/>
      </w:rPr>
    </w:lvl>
    <w:lvl w:ilvl="1" w:tplc="8BAA6704">
      <w:start w:val="1"/>
      <w:numFmt w:val="bullet"/>
      <w:lvlText w:val="o"/>
      <w:lvlJc w:val="left"/>
      <w:pPr>
        <w:ind w:left="2070" w:hanging="360"/>
      </w:pPr>
      <w:rPr>
        <w:rFonts w:ascii="Courier New" w:hAnsi="Courier New" w:hint="default"/>
      </w:rPr>
    </w:lvl>
    <w:lvl w:ilvl="2" w:tplc="926E038A">
      <w:start w:val="1"/>
      <w:numFmt w:val="bullet"/>
      <w:lvlText w:val=""/>
      <w:lvlJc w:val="left"/>
      <w:pPr>
        <w:ind w:left="2790" w:hanging="360"/>
      </w:pPr>
      <w:rPr>
        <w:rFonts w:ascii="Wingdings" w:hAnsi="Wingdings" w:hint="default"/>
      </w:rPr>
    </w:lvl>
    <w:lvl w:ilvl="3" w:tplc="18BE7F82">
      <w:start w:val="1"/>
      <w:numFmt w:val="bullet"/>
      <w:lvlText w:val=""/>
      <w:lvlJc w:val="left"/>
      <w:pPr>
        <w:ind w:left="3510" w:hanging="360"/>
      </w:pPr>
      <w:rPr>
        <w:rFonts w:ascii="Symbol" w:hAnsi="Symbol" w:hint="default"/>
      </w:rPr>
    </w:lvl>
    <w:lvl w:ilvl="4" w:tplc="291A10FC">
      <w:start w:val="1"/>
      <w:numFmt w:val="bullet"/>
      <w:lvlText w:val="o"/>
      <w:lvlJc w:val="left"/>
      <w:pPr>
        <w:ind w:left="4230" w:hanging="360"/>
      </w:pPr>
      <w:rPr>
        <w:rFonts w:ascii="Courier New" w:hAnsi="Courier New" w:hint="default"/>
      </w:rPr>
    </w:lvl>
    <w:lvl w:ilvl="5" w:tplc="F850CD1C">
      <w:start w:val="1"/>
      <w:numFmt w:val="bullet"/>
      <w:lvlText w:val=""/>
      <w:lvlJc w:val="left"/>
      <w:pPr>
        <w:ind w:left="4950" w:hanging="360"/>
      </w:pPr>
      <w:rPr>
        <w:rFonts w:ascii="Wingdings" w:hAnsi="Wingdings" w:hint="default"/>
      </w:rPr>
    </w:lvl>
    <w:lvl w:ilvl="6" w:tplc="33548664">
      <w:start w:val="1"/>
      <w:numFmt w:val="bullet"/>
      <w:lvlText w:val=""/>
      <w:lvlJc w:val="left"/>
      <w:pPr>
        <w:ind w:left="5670" w:hanging="360"/>
      </w:pPr>
      <w:rPr>
        <w:rFonts w:ascii="Symbol" w:hAnsi="Symbol" w:hint="default"/>
      </w:rPr>
    </w:lvl>
    <w:lvl w:ilvl="7" w:tplc="2102CFBA">
      <w:start w:val="1"/>
      <w:numFmt w:val="bullet"/>
      <w:lvlText w:val="o"/>
      <w:lvlJc w:val="left"/>
      <w:pPr>
        <w:ind w:left="6390" w:hanging="360"/>
      </w:pPr>
      <w:rPr>
        <w:rFonts w:ascii="Courier New" w:hAnsi="Courier New" w:hint="default"/>
      </w:rPr>
    </w:lvl>
    <w:lvl w:ilvl="8" w:tplc="947A9150">
      <w:start w:val="1"/>
      <w:numFmt w:val="bullet"/>
      <w:lvlText w:val=""/>
      <w:lvlJc w:val="left"/>
      <w:pPr>
        <w:ind w:left="7110" w:hanging="360"/>
      </w:pPr>
      <w:rPr>
        <w:rFonts w:ascii="Wingdings" w:hAnsi="Wingdings" w:hint="default"/>
      </w:rPr>
    </w:lvl>
  </w:abstractNum>
  <w:abstractNum w:abstractNumId="147" w15:restartNumberingAfterBreak="0">
    <w:nsid w:val="57A64F7A"/>
    <w:multiLevelType w:val="hybridMultilevel"/>
    <w:tmpl w:val="7C74E4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8" w15:restartNumberingAfterBreak="0">
    <w:nsid w:val="57C85A1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57D3738A"/>
    <w:multiLevelType w:val="hybridMultilevel"/>
    <w:tmpl w:val="74F8BA1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50" w15:restartNumberingAfterBreak="0">
    <w:nsid w:val="59561108"/>
    <w:multiLevelType w:val="hybridMultilevel"/>
    <w:tmpl w:val="1716E77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59B8C64B"/>
    <w:multiLevelType w:val="hybridMultilevel"/>
    <w:tmpl w:val="CFAED874"/>
    <w:lvl w:ilvl="0" w:tplc="56266178">
      <w:start w:val="1"/>
      <w:numFmt w:val="bullet"/>
      <w:lvlText w:val="-"/>
      <w:lvlJc w:val="left"/>
      <w:pPr>
        <w:ind w:left="1350" w:hanging="360"/>
      </w:pPr>
      <w:rPr>
        <w:rFonts w:ascii="Aptos" w:hAnsi="Aptos" w:hint="default"/>
      </w:rPr>
    </w:lvl>
    <w:lvl w:ilvl="1" w:tplc="D3BC5DE8">
      <w:start w:val="1"/>
      <w:numFmt w:val="bullet"/>
      <w:lvlText w:val="o"/>
      <w:lvlJc w:val="left"/>
      <w:pPr>
        <w:ind w:left="2070" w:hanging="360"/>
      </w:pPr>
      <w:rPr>
        <w:rFonts w:ascii="Courier New" w:hAnsi="Courier New" w:hint="default"/>
      </w:rPr>
    </w:lvl>
    <w:lvl w:ilvl="2" w:tplc="FFEE02DE">
      <w:start w:val="1"/>
      <w:numFmt w:val="bullet"/>
      <w:lvlText w:val=""/>
      <w:lvlJc w:val="left"/>
      <w:pPr>
        <w:ind w:left="2790" w:hanging="360"/>
      </w:pPr>
      <w:rPr>
        <w:rFonts w:ascii="Wingdings" w:hAnsi="Wingdings" w:hint="default"/>
      </w:rPr>
    </w:lvl>
    <w:lvl w:ilvl="3" w:tplc="543ABC96">
      <w:start w:val="1"/>
      <w:numFmt w:val="bullet"/>
      <w:lvlText w:val=""/>
      <w:lvlJc w:val="left"/>
      <w:pPr>
        <w:ind w:left="3510" w:hanging="360"/>
      </w:pPr>
      <w:rPr>
        <w:rFonts w:ascii="Symbol" w:hAnsi="Symbol" w:hint="default"/>
      </w:rPr>
    </w:lvl>
    <w:lvl w:ilvl="4" w:tplc="6F602D74">
      <w:start w:val="1"/>
      <w:numFmt w:val="bullet"/>
      <w:lvlText w:val="o"/>
      <w:lvlJc w:val="left"/>
      <w:pPr>
        <w:ind w:left="4230" w:hanging="360"/>
      </w:pPr>
      <w:rPr>
        <w:rFonts w:ascii="Courier New" w:hAnsi="Courier New" w:hint="default"/>
      </w:rPr>
    </w:lvl>
    <w:lvl w:ilvl="5" w:tplc="218674A8">
      <w:start w:val="1"/>
      <w:numFmt w:val="bullet"/>
      <w:lvlText w:val=""/>
      <w:lvlJc w:val="left"/>
      <w:pPr>
        <w:ind w:left="4950" w:hanging="360"/>
      </w:pPr>
      <w:rPr>
        <w:rFonts w:ascii="Wingdings" w:hAnsi="Wingdings" w:hint="default"/>
      </w:rPr>
    </w:lvl>
    <w:lvl w:ilvl="6" w:tplc="BD005E5E">
      <w:start w:val="1"/>
      <w:numFmt w:val="bullet"/>
      <w:lvlText w:val=""/>
      <w:lvlJc w:val="left"/>
      <w:pPr>
        <w:ind w:left="5670" w:hanging="360"/>
      </w:pPr>
      <w:rPr>
        <w:rFonts w:ascii="Symbol" w:hAnsi="Symbol" w:hint="default"/>
      </w:rPr>
    </w:lvl>
    <w:lvl w:ilvl="7" w:tplc="998AE3E2">
      <w:start w:val="1"/>
      <w:numFmt w:val="bullet"/>
      <w:lvlText w:val="o"/>
      <w:lvlJc w:val="left"/>
      <w:pPr>
        <w:ind w:left="6390" w:hanging="360"/>
      </w:pPr>
      <w:rPr>
        <w:rFonts w:ascii="Courier New" w:hAnsi="Courier New" w:hint="default"/>
      </w:rPr>
    </w:lvl>
    <w:lvl w:ilvl="8" w:tplc="F926CC54">
      <w:start w:val="1"/>
      <w:numFmt w:val="bullet"/>
      <w:lvlText w:val=""/>
      <w:lvlJc w:val="left"/>
      <w:pPr>
        <w:ind w:left="7110" w:hanging="360"/>
      </w:pPr>
      <w:rPr>
        <w:rFonts w:ascii="Wingdings" w:hAnsi="Wingdings" w:hint="default"/>
      </w:rPr>
    </w:lvl>
  </w:abstractNum>
  <w:abstractNum w:abstractNumId="152" w15:restartNumberingAfterBreak="0">
    <w:nsid w:val="59F55A78"/>
    <w:multiLevelType w:val="multilevel"/>
    <w:tmpl w:val="9E16498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5B49B2C1"/>
    <w:multiLevelType w:val="hybridMultilevel"/>
    <w:tmpl w:val="79E26200"/>
    <w:lvl w:ilvl="0" w:tplc="0EBC8EBA">
      <w:start w:val="1"/>
      <w:numFmt w:val="decimal"/>
      <w:lvlText w:val="%1."/>
      <w:lvlJc w:val="left"/>
      <w:pPr>
        <w:ind w:left="990" w:hanging="360"/>
      </w:pPr>
    </w:lvl>
    <w:lvl w:ilvl="1" w:tplc="06483C10">
      <w:start w:val="1"/>
      <w:numFmt w:val="lowerLetter"/>
      <w:lvlText w:val="%2."/>
      <w:lvlJc w:val="left"/>
      <w:pPr>
        <w:ind w:left="1710" w:hanging="360"/>
      </w:pPr>
    </w:lvl>
    <w:lvl w:ilvl="2" w:tplc="8180B11A">
      <w:start w:val="1"/>
      <w:numFmt w:val="lowerRoman"/>
      <w:lvlText w:val="%3."/>
      <w:lvlJc w:val="right"/>
      <w:pPr>
        <w:ind w:left="2430" w:hanging="180"/>
      </w:pPr>
    </w:lvl>
    <w:lvl w:ilvl="3" w:tplc="D69CBCDA">
      <w:start w:val="1"/>
      <w:numFmt w:val="decimal"/>
      <w:lvlText w:val="%4."/>
      <w:lvlJc w:val="left"/>
      <w:pPr>
        <w:ind w:left="3150" w:hanging="360"/>
      </w:pPr>
    </w:lvl>
    <w:lvl w:ilvl="4" w:tplc="895054DA">
      <w:start w:val="1"/>
      <w:numFmt w:val="lowerLetter"/>
      <w:lvlText w:val="%5."/>
      <w:lvlJc w:val="left"/>
      <w:pPr>
        <w:ind w:left="3870" w:hanging="360"/>
      </w:pPr>
    </w:lvl>
    <w:lvl w:ilvl="5" w:tplc="C590C40A">
      <w:start w:val="1"/>
      <w:numFmt w:val="lowerRoman"/>
      <w:lvlText w:val="%6."/>
      <w:lvlJc w:val="right"/>
      <w:pPr>
        <w:ind w:left="4590" w:hanging="180"/>
      </w:pPr>
    </w:lvl>
    <w:lvl w:ilvl="6" w:tplc="26B8C3F2">
      <w:start w:val="1"/>
      <w:numFmt w:val="decimal"/>
      <w:lvlText w:val="%7."/>
      <w:lvlJc w:val="left"/>
      <w:pPr>
        <w:ind w:left="5310" w:hanging="360"/>
      </w:pPr>
    </w:lvl>
    <w:lvl w:ilvl="7" w:tplc="C2A23FC0">
      <w:start w:val="1"/>
      <w:numFmt w:val="lowerLetter"/>
      <w:lvlText w:val="%8."/>
      <w:lvlJc w:val="left"/>
      <w:pPr>
        <w:ind w:left="6030" w:hanging="360"/>
      </w:pPr>
    </w:lvl>
    <w:lvl w:ilvl="8" w:tplc="0AFEF572">
      <w:start w:val="1"/>
      <w:numFmt w:val="lowerRoman"/>
      <w:lvlText w:val="%9."/>
      <w:lvlJc w:val="right"/>
      <w:pPr>
        <w:ind w:left="6750" w:hanging="180"/>
      </w:pPr>
    </w:lvl>
  </w:abstractNum>
  <w:abstractNum w:abstractNumId="154" w15:restartNumberingAfterBreak="0">
    <w:nsid w:val="5C1014D8"/>
    <w:multiLevelType w:val="hybridMultilevel"/>
    <w:tmpl w:val="C228EDF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5CC737A1"/>
    <w:multiLevelType w:val="hybridMultilevel"/>
    <w:tmpl w:val="19646B9E"/>
    <w:lvl w:ilvl="0" w:tplc="106660E6">
      <w:start w:val="1"/>
      <w:numFmt w:val="bullet"/>
      <w:lvlText w:val="-"/>
      <w:lvlJc w:val="left"/>
      <w:pPr>
        <w:ind w:left="1350" w:hanging="360"/>
      </w:pPr>
      <w:rPr>
        <w:rFonts w:ascii="Aptos" w:hAnsi="Aptos" w:hint="default"/>
      </w:rPr>
    </w:lvl>
    <w:lvl w:ilvl="1" w:tplc="EA16DE16">
      <w:start w:val="1"/>
      <w:numFmt w:val="bullet"/>
      <w:lvlText w:val="o"/>
      <w:lvlJc w:val="left"/>
      <w:pPr>
        <w:ind w:left="2070" w:hanging="360"/>
      </w:pPr>
      <w:rPr>
        <w:rFonts w:ascii="Courier New" w:hAnsi="Courier New" w:hint="default"/>
      </w:rPr>
    </w:lvl>
    <w:lvl w:ilvl="2" w:tplc="B51435CC">
      <w:start w:val="1"/>
      <w:numFmt w:val="bullet"/>
      <w:lvlText w:val=""/>
      <w:lvlJc w:val="left"/>
      <w:pPr>
        <w:ind w:left="2790" w:hanging="360"/>
      </w:pPr>
      <w:rPr>
        <w:rFonts w:ascii="Wingdings" w:hAnsi="Wingdings" w:hint="default"/>
      </w:rPr>
    </w:lvl>
    <w:lvl w:ilvl="3" w:tplc="4C502EDA">
      <w:start w:val="1"/>
      <w:numFmt w:val="bullet"/>
      <w:lvlText w:val=""/>
      <w:lvlJc w:val="left"/>
      <w:pPr>
        <w:ind w:left="3510" w:hanging="360"/>
      </w:pPr>
      <w:rPr>
        <w:rFonts w:ascii="Symbol" w:hAnsi="Symbol" w:hint="default"/>
      </w:rPr>
    </w:lvl>
    <w:lvl w:ilvl="4" w:tplc="E4E48B5C">
      <w:start w:val="1"/>
      <w:numFmt w:val="bullet"/>
      <w:lvlText w:val="o"/>
      <w:lvlJc w:val="left"/>
      <w:pPr>
        <w:ind w:left="4230" w:hanging="360"/>
      </w:pPr>
      <w:rPr>
        <w:rFonts w:ascii="Courier New" w:hAnsi="Courier New" w:hint="default"/>
      </w:rPr>
    </w:lvl>
    <w:lvl w:ilvl="5" w:tplc="C804D942">
      <w:start w:val="1"/>
      <w:numFmt w:val="bullet"/>
      <w:lvlText w:val=""/>
      <w:lvlJc w:val="left"/>
      <w:pPr>
        <w:ind w:left="4950" w:hanging="360"/>
      </w:pPr>
      <w:rPr>
        <w:rFonts w:ascii="Wingdings" w:hAnsi="Wingdings" w:hint="default"/>
      </w:rPr>
    </w:lvl>
    <w:lvl w:ilvl="6" w:tplc="60620A1A">
      <w:start w:val="1"/>
      <w:numFmt w:val="bullet"/>
      <w:lvlText w:val=""/>
      <w:lvlJc w:val="left"/>
      <w:pPr>
        <w:ind w:left="5670" w:hanging="360"/>
      </w:pPr>
      <w:rPr>
        <w:rFonts w:ascii="Symbol" w:hAnsi="Symbol" w:hint="default"/>
      </w:rPr>
    </w:lvl>
    <w:lvl w:ilvl="7" w:tplc="CDFE04B8">
      <w:start w:val="1"/>
      <w:numFmt w:val="bullet"/>
      <w:lvlText w:val="o"/>
      <w:lvlJc w:val="left"/>
      <w:pPr>
        <w:ind w:left="6390" w:hanging="360"/>
      </w:pPr>
      <w:rPr>
        <w:rFonts w:ascii="Courier New" w:hAnsi="Courier New" w:hint="default"/>
      </w:rPr>
    </w:lvl>
    <w:lvl w:ilvl="8" w:tplc="4CE2EF18">
      <w:start w:val="1"/>
      <w:numFmt w:val="bullet"/>
      <w:lvlText w:val=""/>
      <w:lvlJc w:val="left"/>
      <w:pPr>
        <w:ind w:left="7110" w:hanging="360"/>
      </w:pPr>
      <w:rPr>
        <w:rFonts w:ascii="Wingdings" w:hAnsi="Wingdings" w:hint="default"/>
      </w:rPr>
    </w:lvl>
  </w:abstractNum>
  <w:abstractNum w:abstractNumId="156" w15:restartNumberingAfterBreak="0">
    <w:nsid w:val="5CE33AAC"/>
    <w:multiLevelType w:val="hybridMultilevel"/>
    <w:tmpl w:val="8ED03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5CF61B82"/>
    <w:multiLevelType w:val="multilevel"/>
    <w:tmpl w:val="073493F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5DF13FED"/>
    <w:multiLevelType w:val="multilevel"/>
    <w:tmpl w:val="D0303B8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5EB74F56"/>
    <w:multiLevelType w:val="hybridMultilevel"/>
    <w:tmpl w:val="D950629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0" w15:restartNumberingAfterBreak="0">
    <w:nsid w:val="5EBE4D67"/>
    <w:multiLevelType w:val="hybridMultilevel"/>
    <w:tmpl w:val="1598C29C"/>
    <w:lvl w:ilvl="0" w:tplc="8898D5A2">
      <w:start w:val="1"/>
      <w:numFmt w:val="decimal"/>
      <w:lvlText w:val="%1."/>
      <w:lvlJc w:val="left"/>
      <w:pPr>
        <w:ind w:left="990" w:hanging="360"/>
      </w:pPr>
    </w:lvl>
    <w:lvl w:ilvl="1" w:tplc="38BE437C">
      <w:start w:val="1"/>
      <w:numFmt w:val="lowerLetter"/>
      <w:lvlText w:val="%2."/>
      <w:lvlJc w:val="left"/>
      <w:pPr>
        <w:ind w:left="1710" w:hanging="360"/>
      </w:pPr>
    </w:lvl>
    <w:lvl w:ilvl="2" w:tplc="58E6F960">
      <w:start w:val="1"/>
      <w:numFmt w:val="lowerRoman"/>
      <w:lvlText w:val="%3."/>
      <w:lvlJc w:val="right"/>
      <w:pPr>
        <w:ind w:left="2430" w:hanging="180"/>
      </w:pPr>
    </w:lvl>
    <w:lvl w:ilvl="3" w:tplc="73F4DE84">
      <w:start w:val="1"/>
      <w:numFmt w:val="decimal"/>
      <w:lvlText w:val="%4."/>
      <w:lvlJc w:val="left"/>
      <w:pPr>
        <w:ind w:left="3150" w:hanging="360"/>
      </w:pPr>
    </w:lvl>
    <w:lvl w:ilvl="4" w:tplc="1778D5A4">
      <w:start w:val="1"/>
      <w:numFmt w:val="lowerLetter"/>
      <w:lvlText w:val="%5."/>
      <w:lvlJc w:val="left"/>
      <w:pPr>
        <w:ind w:left="3870" w:hanging="360"/>
      </w:pPr>
    </w:lvl>
    <w:lvl w:ilvl="5" w:tplc="9B58FEB8">
      <w:start w:val="1"/>
      <w:numFmt w:val="lowerRoman"/>
      <w:lvlText w:val="%6."/>
      <w:lvlJc w:val="right"/>
      <w:pPr>
        <w:ind w:left="4590" w:hanging="180"/>
      </w:pPr>
    </w:lvl>
    <w:lvl w:ilvl="6" w:tplc="8242A578">
      <w:start w:val="1"/>
      <w:numFmt w:val="decimal"/>
      <w:lvlText w:val="%7."/>
      <w:lvlJc w:val="left"/>
      <w:pPr>
        <w:ind w:left="5310" w:hanging="360"/>
      </w:pPr>
    </w:lvl>
    <w:lvl w:ilvl="7" w:tplc="59AC74A2">
      <w:start w:val="1"/>
      <w:numFmt w:val="lowerLetter"/>
      <w:lvlText w:val="%8."/>
      <w:lvlJc w:val="left"/>
      <w:pPr>
        <w:ind w:left="6030" w:hanging="360"/>
      </w:pPr>
    </w:lvl>
    <w:lvl w:ilvl="8" w:tplc="F6E66126">
      <w:start w:val="1"/>
      <w:numFmt w:val="lowerRoman"/>
      <w:lvlText w:val="%9."/>
      <w:lvlJc w:val="right"/>
      <w:pPr>
        <w:ind w:left="6750" w:hanging="180"/>
      </w:pPr>
    </w:lvl>
  </w:abstractNum>
  <w:abstractNum w:abstractNumId="161" w15:restartNumberingAfterBreak="0">
    <w:nsid w:val="5EC9120A"/>
    <w:multiLevelType w:val="multilevel"/>
    <w:tmpl w:val="F74E1FD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5F405B1A"/>
    <w:multiLevelType w:val="hybridMultilevel"/>
    <w:tmpl w:val="94BA3A2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3" w15:restartNumberingAfterBreak="0">
    <w:nsid w:val="5FD41818"/>
    <w:multiLevelType w:val="hybridMultilevel"/>
    <w:tmpl w:val="4878AAD4"/>
    <w:lvl w:ilvl="0" w:tplc="FFFFFFFF">
      <w:start w:val="1"/>
      <w:numFmt w:val="bullet"/>
      <w:lvlText w:val="-"/>
      <w:lvlJc w:val="left"/>
      <w:pPr>
        <w:ind w:left="720" w:hanging="360"/>
      </w:pPr>
      <w:rPr>
        <w:rFonts w:ascii="Aptos" w:hAnsi="Aptos" w:hint="default"/>
      </w:rPr>
    </w:lvl>
    <w:lvl w:ilvl="1" w:tplc="64C8E2AE">
      <w:start w:val="1"/>
      <w:numFmt w:val="bullet"/>
      <w:lvlText w:val="-"/>
      <w:lvlJc w:val="left"/>
      <w:pPr>
        <w:ind w:left="1440" w:hanging="360"/>
      </w:pPr>
      <w:rPr>
        <w:rFonts w:ascii="Aptos" w:hAnsi="Apto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4" w15:restartNumberingAfterBreak="0">
    <w:nsid w:val="60491749"/>
    <w:multiLevelType w:val="hybridMultilevel"/>
    <w:tmpl w:val="E4F64E2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5" w15:restartNumberingAfterBreak="0">
    <w:nsid w:val="60752DAF"/>
    <w:multiLevelType w:val="hybridMultilevel"/>
    <w:tmpl w:val="B2EA2D0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6" w15:restartNumberingAfterBreak="0">
    <w:nsid w:val="60782E17"/>
    <w:multiLevelType w:val="hybridMultilevel"/>
    <w:tmpl w:val="C74EA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60A44675"/>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8" w15:restartNumberingAfterBreak="0">
    <w:nsid w:val="60A61CA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9" w15:restartNumberingAfterBreak="0">
    <w:nsid w:val="611112C1"/>
    <w:multiLevelType w:val="multilevel"/>
    <w:tmpl w:val="82208FE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15:restartNumberingAfterBreak="0">
    <w:nsid w:val="62F05ABB"/>
    <w:multiLevelType w:val="multilevel"/>
    <w:tmpl w:val="CB3A2174"/>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15:restartNumberingAfterBreak="0">
    <w:nsid w:val="63354111"/>
    <w:multiLevelType w:val="hybridMultilevel"/>
    <w:tmpl w:val="E9561C0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2" w15:restartNumberingAfterBreak="0">
    <w:nsid w:val="63D8A2E8"/>
    <w:multiLevelType w:val="hybridMultilevel"/>
    <w:tmpl w:val="B0E6FE8C"/>
    <w:lvl w:ilvl="0" w:tplc="D09A478C">
      <w:start w:val="1"/>
      <w:numFmt w:val="decimal"/>
      <w:lvlText w:val="%1."/>
      <w:lvlJc w:val="left"/>
      <w:pPr>
        <w:ind w:left="454" w:hanging="360"/>
      </w:pPr>
    </w:lvl>
    <w:lvl w:ilvl="1" w:tplc="3B9AFC9E">
      <w:start w:val="1"/>
      <w:numFmt w:val="lowerLetter"/>
      <w:lvlText w:val="%2."/>
      <w:lvlJc w:val="left"/>
      <w:pPr>
        <w:ind w:left="1174" w:hanging="360"/>
      </w:pPr>
    </w:lvl>
    <w:lvl w:ilvl="2" w:tplc="BCF8316C">
      <w:start w:val="1"/>
      <w:numFmt w:val="lowerRoman"/>
      <w:lvlText w:val="%3."/>
      <w:lvlJc w:val="right"/>
      <w:pPr>
        <w:ind w:left="1894" w:hanging="180"/>
      </w:pPr>
    </w:lvl>
    <w:lvl w:ilvl="3" w:tplc="47309218">
      <w:start w:val="1"/>
      <w:numFmt w:val="decimal"/>
      <w:lvlText w:val="%4."/>
      <w:lvlJc w:val="left"/>
      <w:pPr>
        <w:ind w:left="2614" w:hanging="360"/>
      </w:pPr>
    </w:lvl>
    <w:lvl w:ilvl="4" w:tplc="1E62FD82">
      <w:start w:val="1"/>
      <w:numFmt w:val="lowerLetter"/>
      <w:lvlText w:val="%5."/>
      <w:lvlJc w:val="left"/>
      <w:pPr>
        <w:ind w:left="3334" w:hanging="360"/>
      </w:pPr>
    </w:lvl>
    <w:lvl w:ilvl="5" w:tplc="EF1A6084">
      <w:start w:val="1"/>
      <w:numFmt w:val="lowerRoman"/>
      <w:lvlText w:val="%6."/>
      <w:lvlJc w:val="right"/>
      <w:pPr>
        <w:ind w:left="4054" w:hanging="180"/>
      </w:pPr>
    </w:lvl>
    <w:lvl w:ilvl="6" w:tplc="230E3F0E">
      <w:start w:val="1"/>
      <w:numFmt w:val="decimal"/>
      <w:lvlText w:val="%7."/>
      <w:lvlJc w:val="left"/>
      <w:pPr>
        <w:ind w:left="4774" w:hanging="360"/>
      </w:pPr>
    </w:lvl>
    <w:lvl w:ilvl="7" w:tplc="4C7E0A44">
      <w:start w:val="1"/>
      <w:numFmt w:val="lowerLetter"/>
      <w:lvlText w:val="%8."/>
      <w:lvlJc w:val="left"/>
      <w:pPr>
        <w:ind w:left="5494" w:hanging="360"/>
      </w:pPr>
    </w:lvl>
    <w:lvl w:ilvl="8" w:tplc="54FE27CA">
      <w:start w:val="1"/>
      <w:numFmt w:val="lowerRoman"/>
      <w:lvlText w:val="%9."/>
      <w:lvlJc w:val="right"/>
      <w:pPr>
        <w:ind w:left="6214" w:hanging="180"/>
      </w:pPr>
    </w:lvl>
  </w:abstractNum>
  <w:abstractNum w:abstractNumId="173" w15:restartNumberingAfterBreak="0">
    <w:nsid w:val="6482D66F"/>
    <w:multiLevelType w:val="hybridMultilevel"/>
    <w:tmpl w:val="AB265518"/>
    <w:lvl w:ilvl="0" w:tplc="CDCCB84C">
      <w:start w:val="1"/>
      <w:numFmt w:val="bullet"/>
      <w:lvlText w:val="-"/>
      <w:lvlJc w:val="left"/>
      <w:pPr>
        <w:ind w:left="1350" w:hanging="360"/>
      </w:pPr>
      <w:rPr>
        <w:rFonts w:ascii="Aptos" w:hAnsi="Aptos" w:hint="default"/>
      </w:rPr>
    </w:lvl>
    <w:lvl w:ilvl="1" w:tplc="AE4E6B4E">
      <w:start w:val="1"/>
      <w:numFmt w:val="bullet"/>
      <w:lvlText w:val="o"/>
      <w:lvlJc w:val="left"/>
      <w:pPr>
        <w:ind w:left="2070" w:hanging="360"/>
      </w:pPr>
      <w:rPr>
        <w:rFonts w:ascii="Courier New" w:hAnsi="Courier New" w:hint="default"/>
      </w:rPr>
    </w:lvl>
    <w:lvl w:ilvl="2" w:tplc="26CA6642">
      <w:start w:val="1"/>
      <w:numFmt w:val="bullet"/>
      <w:lvlText w:val=""/>
      <w:lvlJc w:val="left"/>
      <w:pPr>
        <w:ind w:left="2790" w:hanging="360"/>
      </w:pPr>
      <w:rPr>
        <w:rFonts w:ascii="Wingdings" w:hAnsi="Wingdings" w:hint="default"/>
      </w:rPr>
    </w:lvl>
    <w:lvl w:ilvl="3" w:tplc="8EB665B4">
      <w:start w:val="1"/>
      <w:numFmt w:val="bullet"/>
      <w:lvlText w:val=""/>
      <w:lvlJc w:val="left"/>
      <w:pPr>
        <w:ind w:left="3510" w:hanging="360"/>
      </w:pPr>
      <w:rPr>
        <w:rFonts w:ascii="Symbol" w:hAnsi="Symbol" w:hint="default"/>
      </w:rPr>
    </w:lvl>
    <w:lvl w:ilvl="4" w:tplc="33ACDA52">
      <w:start w:val="1"/>
      <w:numFmt w:val="bullet"/>
      <w:lvlText w:val="o"/>
      <w:lvlJc w:val="left"/>
      <w:pPr>
        <w:ind w:left="4230" w:hanging="360"/>
      </w:pPr>
      <w:rPr>
        <w:rFonts w:ascii="Courier New" w:hAnsi="Courier New" w:hint="default"/>
      </w:rPr>
    </w:lvl>
    <w:lvl w:ilvl="5" w:tplc="242AA22E">
      <w:start w:val="1"/>
      <w:numFmt w:val="bullet"/>
      <w:lvlText w:val=""/>
      <w:lvlJc w:val="left"/>
      <w:pPr>
        <w:ind w:left="4950" w:hanging="360"/>
      </w:pPr>
      <w:rPr>
        <w:rFonts w:ascii="Wingdings" w:hAnsi="Wingdings" w:hint="default"/>
      </w:rPr>
    </w:lvl>
    <w:lvl w:ilvl="6" w:tplc="6360B7AA">
      <w:start w:val="1"/>
      <w:numFmt w:val="bullet"/>
      <w:lvlText w:val=""/>
      <w:lvlJc w:val="left"/>
      <w:pPr>
        <w:ind w:left="5670" w:hanging="360"/>
      </w:pPr>
      <w:rPr>
        <w:rFonts w:ascii="Symbol" w:hAnsi="Symbol" w:hint="default"/>
      </w:rPr>
    </w:lvl>
    <w:lvl w:ilvl="7" w:tplc="68F274A4">
      <w:start w:val="1"/>
      <w:numFmt w:val="bullet"/>
      <w:lvlText w:val="o"/>
      <w:lvlJc w:val="left"/>
      <w:pPr>
        <w:ind w:left="6390" w:hanging="360"/>
      </w:pPr>
      <w:rPr>
        <w:rFonts w:ascii="Courier New" w:hAnsi="Courier New" w:hint="default"/>
      </w:rPr>
    </w:lvl>
    <w:lvl w:ilvl="8" w:tplc="4328B13E">
      <w:start w:val="1"/>
      <w:numFmt w:val="bullet"/>
      <w:lvlText w:val=""/>
      <w:lvlJc w:val="left"/>
      <w:pPr>
        <w:ind w:left="7110" w:hanging="360"/>
      </w:pPr>
      <w:rPr>
        <w:rFonts w:ascii="Wingdings" w:hAnsi="Wingdings" w:hint="default"/>
      </w:rPr>
    </w:lvl>
  </w:abstractNum>
  <w:abstractNum w:abstractNumId="174" w15:restartNumberingAfterBreak="0">
    <w:nsid w:val="6620CB34"/>
    <w:multiLevelType w:val="hybridMultilevel"/>
    <w:tmpl w:val="C9C65A74"/>
    <w:lvl w:ilvl="0" w:tplc="9BC8B170">
      <w:start w:val="1"/>
      <w:numFmt w:val="bullet"/>
      <w:lvlText w:val=""/>
      <w:lvlJc w:val="left"/>
      <w:pPr>
        <w:ind w:left="720" w:hanging="360"/>
      </w:pPr>
      <w:rPr>
        <w:rFonts w:ascii="Symbol" w:hAnsi="Symbol" w:hint="default"/>
      </w:rPr>
    </w:lvl>
    <w:lvl w:ilvl="1" w:tplc="C77672D8">
      <w:start w:val="1"/>
      <w:numFmt w:val="bullet"/>
      <w:lvlText w:val="o"/>
      <w:lvlJc w:val="left"/>
      <w:pPr>
        <w:ind w:left="1440" w:hanging="360"/>
      </w:pPr>
      <w:rPr>
        <w:rFonts w:ascii="Courier New" w:hAnsi="Courier New" w:hint="default"/>
      </w:rPr>
    </w:lvl>
    <w:lvl w:ilvl="2" w:tplc="3662D71E">
      <w:start w:val="1"/>
      <w:numFmt w:val="bullet"/>
      <w:lvlText w:val=""/>
      <w:lvlJc w:val="left"/>
      <w:pPr>
        <w:ind w:left="2160" w:hanging="360"/>
      </w:pPr>
      <w:rPr>
        <w:rFonts w:ascii="Wingdings" w:hAnsi="Wingdings" w:hint="default"/>
      </w:rPr>
    </w:lvl>
    <w:lvl w:ilvl="3" w:tplc="2474C044">
      <w:start w:val="1"/>
      <w:numFmt w:val="bullet"/>
      <w:lvlText w:val=""/>
      <w:lvlJc w:val="left"/>
      <w:pPr>
        <w:ind w:left="2880" w:hanging="360"/>
      </w:pPr>
      <w:rPr>
        <w:rFonts w:ascii="Symbol" w:hAnsi="Symbol" w:hint="default"/>
      </w:rPr>
    </w:lvl>
    <w:lvl w:ilvl="4" w:tplc="6288818A">
      <w:start w:val="1"/>
      <w:numFmt w:val="bullet"/>
      <w:lvlText w:val="o"/>
      <w:lvlJc w:val="left"/>
      <w:pPr>
        <w:ind w:left="3600" w:hanging="360"/>
      </w:pPr>
      <w:rPr>
        <w:rFonts w:ascii="Courier New" w:hAnsi="Courier New" w:hint="default"/>
      </w:rPr>
    </w:lvl>
    <w:lvl w:ilvl="5" w:tplc="F72E4CF8">
      <w:start w:val="1"/>
      <w:numFmt w:val="bullet"/>
      <w:lvlText w:val=""/>
      <w:lvlJc w:val="left"/>
      <w:pPr>
        <w:ind w:left="4320" w:hanging="360"/>
      </w:pPr>
      <w:rPr>
        <w:rFonts w:ascii="Wingdings" w:hAnsi="Wingdings" w:hint="default"/>
      </w:rPr>
    </w:lvl>
    <w:lvl w:ilvl="6" w:tplc="3A505EE0">
      <w:start w:val="1"/>
      <w:numFmt w:val="bullet"/>
      <w:lvlText w:val=""/>
      <w:lvlJc w:val="left"/>
      <w:pPr>
        <w:ind w:left="5040" w:hanging="360"/>
      </w:pPr>
      <w:rPr>
        <w:rFonts w:ascii="Symbol" w:hAnsi="Symbol" w:hint="default"/>
      </w:rPr>
    </w:lvl>
    <w:lvl w:ilvl="7" w:tplc="455E8462">
      <w:start w:val="1"/>
      <w:numFmt w:val="bullet"/>
      <w:lvlText w:val="o"/>
      <w:lvlJc w:val="left"/>
      <w:pPr>
        <w:ind w:left="5760" w:hanging="360"/>
      </w:pPr>
      <w:rPr>
        <w:rFonts w:ascii="Courier New" w:hAnsi="Courier New" w:hint="default"/>
      </w:rPr>
    </w:lvl>
    <w:lvl w:ilvl="8" w:tplc="02C4536A">
      <w:start w:val="1"/>
      <w:numFmt w:val="bullet"/>
      <w:lvlText w:val=""/>
      <w:lvlJc w:val="left"/>
      <w:pPr>
        <w:ind w:left="6480" w:hanging="360"/>
      </w:pPr>
      <w:rPr>
        <w:rFonts w:ascii="Wingdings" w:hAnsi="Wingdings" w:hint="default"/>
      </w:rPr>
    </w:lvl>
  </w:abstractNum>
  <w:abstractNum w:abstractNumId="175" w15:restartNumberingAfterBreak="0">
    <w:nsid w:val="66E534A4"/>
    <w:multiLevelType w:val="hybridMultilevel"/>
    <w:tmpl w:val="0F0ECC1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6" w15:restartNumberingAfterBreak="0">
    <w:nsid w:val="670E6A2B"/>
    <w:multiLevelType w:val="hybridMultilevel"/>
    <w:tmpl w:val="64B2710A"/>
    <w:lvl w:ilvl="0" w:tplc="F33E5370">
      <w:start w:val="1"/>
      <w:numFmt w:val="decimal"/>
      <w:lvlText w:val="%1."/>
      <w:lvlJc w:val="left"/>
      <w:pPr>
        <w:ind w:left="720" w:hanging="360"/>
      </w:pPr>
    </w:lvl>
    <w:lvl w:ilvl="1" w:tplc="69E4CC6C">
      <w:start w:val="1"/>
      <w:numFmt w:val="lowerLetter"/>
      <w:lvlText w:val="%2."/>
      <w:lvlJc w:val="left"/>
      <w:pPr>
        <w:ind w:left="1440" w:hanging="360"/>
      </w:pPr>
    </w:lvl>
    <w:lvl w:ilvl="2" w:tplc="E3361B6E">
      <w:start w:val="1"/>
      <w:numFmt w:val="lowerRoman"/>
      <w:lvlText w:val="%3."/>
      <w:lvlJc w:val="right"/>
      <w:pPr>
        <w:ind w:left="2160" w:hanging="180"/>
      </w:pPr>
    </w:lvl>
    <w:lvl w:ilvl="3" w:tplc="C58E7836">
      <w:start w:val="1"/>
      <w:numFmt w:val="decimal"/>
      <w:lvlText w:val="%4."/>
      <w:lvlJc w:val="left"/>
      <w:pPr>
        <w:ind w:left="2880" w:hanging="360"/>
      </w:pPr>
    </w:lvl>
    <w:lvl w:ilvl="4" w:tplc="540A724C">
      <w:start w:val="1"/>
      <w:numFmt w:val="lowerLetter"/>
      <w:lvlText w:val="%5."/>
      <w:lvlJc w:val="left"/>
      <w:pPr>
        <w:ind w:left="3600" w:hanging="360"/>
      </w:pPr>
    </w:lvl>
    <w:lvl w:ilvl="5" w:tplc="6840BD3E">
      <w:start w:val="1"/>
      <w:numFmt w:val="lowerRoman"/>
      <w:lvlText w:val="%6."/>
      <w:lvlJc w:val="right"/>
      <w:pPr>
        <w:ind w:left="4320" w:hanging="180"/>
      </w:pPr>
    </w:lvl>
    <w:lvl w:ilvl="6" w:tplc="939EB78A">
      <w:start w:val="1"/>
      <w:numFmt w:val="decimal"/>
      <w:lvlText w:val="%7."/>
      <w:lvlJc w:val="left"/>
      <w:pPr>
        <w:ind w:left="5040" w:hanging="360"/>
      </w:pPr>
    </w:lvl>
    <w:lvl w:ilvl="7" w:tplc="9F04F912">
      <w:start w:val="1"/>
      <w:numFmt w:val="lowerLetter"/>
      <w:lvlText w:val="%8."/>
      <w:lvlJc w:val="left"/>
      <w:pPr>
        <w:ind w:left="5760" w:hanging="360"/>
      </w:pPr>
    </w:lvl>
    <w:lvl w:ilvl="8" w:tplc="BFE68506">
      <w:start w:val="1"/>
      <w:numFmt w:val="lowerRoman"/>
      <w:lvlText w:val="%9."/>
      <w:lvlJc w:val="right"/>
      <w:pPr>
        <w:ind w:left="6480" w:hanging="180"/>
      </w:pPr>
    </w:lvl>
  </w:abstractNum>
  <w:abstractNum w:abstractNumId="177" w15:restartNumberingAfterBreak="0">
    <w:nsid w:val="678A6306"/>
    <w:multiLevelType w:val="hybridMultilevel"/>
    <w:tmpl w:val="591AB1AE"/>
    <w:lvl w:ilvl="0" w:tplc="64C8E2AE">
      <w:start w:val="1"/>
      <w:numFmt w:val="bullet"/>
      <w:lvlText w:val="-"/>
      <w:lvlJc w:val="left"/>
      <w:pPr>
        <w:ind w:left="720" w:hanging="360"/>
      </w:pPr>
      <w:rPr>
        <w:rFonts w:ascii="Aptos" w:hAnsi="Apto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68425D15"/>
    <w:multiLevelType w:val="hybridMultilevel"/>
    <w:tmpl w:val="15CCB8E8"/>
    <w:lvl w:ilvl="0" w:tplc="18FE4A04">
      <w:start w:val="1"/>
      <w:numFmt w:val="decimal"/>
      <w:lvlText w:val="%1."/>
      <w:lvlJc w:val="left"/>
      <w:pPr>
        <w:ind w:left="720" w:hanging="360"/>
      </w:pPr>
    </w:lvl>
    <w:lvl w:ilvl="1" w:tplc="FEBAEE96">
      <w:start w:val="1"/>
      <w:numFmt w:val="lowerLetter"/>
      <w:lvlText w:val="%2."/>
      <w:lvlJc w:val="left"/>
      <w:pPr>
        <w:ind w:left="1440" w:hanging="360"/>
      </w:pPr>
    </w:lvl>
    <w:lvl w:ilvl="2" w:tplc="80D28404">
      <w:start w:val="1"/>
      <w:numFmt w:val="lowerRoman"/>
      <w:lvlText w:val="%3."/>
      <w:lvlJc w:val="right"/>
      <w:pPr>
        <w:ind w:left="2160" w:hanging="180"/>
      </w:pPr>
    </w:lvl>
    <w:lvl w:ilvl="3" w:tplc="1D1619AE">
      <w:start w:val="1"/>
      <w:numFmt w:val="decimal"/>
      <w:lvlText w:val="%4."/>
      <w:lvlJc w:val="left"/>
      <w:pPr>
        <w:ind w:left="2880" w:hanging="360"/>
      </w:pPr>
    </w:lvl>
    <w:lvl w:ilvl="4" w:tplc="84EEFF94">
      <w:start w:val="1"/>
      <w:numFmt w:val="lowerLetter"/>
      <w:lvlText w:val="%5."/>
      <w:lvlJc w:val="left"/>
      <w:pPr>
        <w:ind w:left="3600" w:hanging="360"/>
      </w:pPr>
    </w:lvl>
    <w:lvl w:ilvl="5" w:tplc="9A900612">
      <w:start w:val="1"/>
      <w:numFmt w:val="lowerRoman"/>
      <w:lvlText w:val="%6."/>
      <w:lvlJc w:val="right"/>
      <w:pPr>
        <w:ind w:left="4320" w:hanging="180"/>
      </w:pPr>
    </w:lvl>
    <w:lvl w:ilvl="6" w:tplc="47BE9302">
      <w:start w:val="1"/>
      <w:numFmt w:val="decimal"/>
      <w:lvlText w:val="%7."/>
      <w:lvlJc w:val="left"/>
      <w:pPr>
        <w:ind w:left="5040" w:hanging="360"/>
      </w:pPr>
    </w:lvl>
    <w:lvl w:ilvl="7" w:tplc="4D5E655A">
      <w:start w:val="1"/>
      <w:numFmt w:val="lowerLetter"/>
      <w:lvlText w:val="%8."/>
      <w:lvlJc w:val="left"/>
      <w:pPr>
        <w:ind w:left="5760" w:hanging="360"/>
      </w:pPr>
    </w:lvl>
    <w:lvl w:ilvl="8" w:tplc="88F46B22">
      <w:start w:val="1"/>
      <w:numFmt w:val="lowerRoman"/>
      <w:lvlText w:val="%9."/>
      <w:lvlJc w:val="right"/>
      <w:pPr>
        <w:ind w:left="6480" w:hanging="180"/>
      </w:pPr>
    </w:lvl>
  </w:abstractNum>
  <w:abstractNum w:abstractNumId="179" w15:restartNumberingAfterBreak="0">
    <w:nsid w:val="68501906"/>
    <w:multiLevelType w:val="hybridMultilevel"/>
    <w:tmpl w:val="80666E4C"/>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68F126E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15:restartNumberingAfterBreak="0">
    <w:nsid w:val="6902337F"/>
    <w:multiLevelType w:val="multilevel"/>
    <w:tmpl w:val="741CCB62"/>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15:restartNumberingAfterBreak="0">
    <w:nsid w:val="69105EB2"/>
    <w:multiLevelType w:val="hybridMultilevel"/>
    <w:tmpl w:val="BAAE49F4"/>
    <w:lvl w:ilvl="0" w:tplc="873C9394">
      <w:start w:val="1"/>
      <w:numFmt w:val="bullet"/>
      <w:lvlText w:val="-"/>
      <w:lvlJc w:val="left"/>
      <w:pPr>
        <w:ind w:left="720" w:hanging="360"/>
      </w:pPr>
      <w:rPr>
        <w:rFonts w:ascii="Aptos" w:hAnsi="Aptos" w:hint="default"/>
      </w:rPr>
    </w:lvl>
    <w:lvl w:ilvl="1" w:tplc="04AEDA02">
      <w:start w:val="1"/>
      <w:numFmt w:val="bullet"/>
      <w:lvlText w:val="o"/>
      <w:lvlJc w:val="left"/>
      <w:pPr>
        <w:ind w:left="1440" w:hanging="360"/>
      </w:pPr>
      <w:rPr>
        <w:rFonts w:ascii="Courier New" w:hAnsi="Courier New" w:hint="default"/>
      </w:rPr>
    </w:lvl>
    <w:lvl w:ilvl="2" w:tplc="F62EE70A">
      <w:start w:val="1"/>
      <w:numFmt w:val="bullet"/>
      <w:lvlText w:val=""/>
      <w:lvlJc w:val="left"/>
      <w:pPr>
        <w:ind w:left="2160" w:hanging="360"/>
      </w:pPr>
      <w:rPr>
        <w:rFonts w:ascii="Wingdings" w:hAnsi="Wingdings" w:hint="default"/>
      </w:rPr>
    </w:lvl>
    <w:lvl w:ilvl="3" w:tplc="02560158">
      <w:start w:val="1"/>
      <w:numFmt w:val="bullet"/>
      <w:lvlText w:val=""/>
      <w:lvlJc w:val="left"/>
      <w:pPr>
        <w:ind w:left="2880" w:hanging="360"/>
      </w:pPr>
      <w:rPr>
        <w:rFonts w:ascii="Symbol" w:hAnsi="Symbol" w:hint="default"/>
      </w:rPr>
    </w:lvl>
    <w:lvl w:ilvl="4" w:tplc="E708BEE6">
      <w:start w:val="1"/>
      <w:numFmt w:val="bullet"/>
      <w:lvlText w:val="o"/>
      <w:lvlJc w:val="left"/>
      <w:pPr>
        <w:ind w:left="3600" w:hanging="360"/>
      </w:pPr>
      <w:rPr>
        <w:rFonts w:ascii="Courier New" w:hAnsi="Courier New" w:hint="default"/>
      </w:rPr>
    </w:lvl>
    <w:lvl w:ilvl="5" w:tplc="1CE4ABA4">
      <w:start w:val="1"/>
      <w:numFmt w:val="bullet"/>
      <w:lvlText w:val=""/>
      <w:lvlJc w:val="left"/>
      <w:pPr>
        <w:ind w:left="4320" w:hanging="360"/>
      </w:pPr>
      <w:rPr>
        <w:rFonts w:ascii="Wingdings" w:hAnsi="Wingdings" w:hint="default"/>
      </w:rPr>
    </w:lvl>
    <w:lvl w:ilvl="6" w:tplc="49BACDD8">
      <w:start w:val="1"/>
      <w:numFmt w:val="bullet"/>
      <w:lvlText w:val=""/>
      <w:lvlJc w:val="left"/>
      <w:pPr>
        <w:ind w:left="5040" w:hanging="360"/>
      </w:pPr>
      <w:rPr>
        <w:rFonts w:ascii="Symbol" w:hAnsi="Symbol" w:hint="default"/>
      </w:rPr>
    </w:lvl>
    <w:lvl w:ilvl="7" w:tplc="78CEEAC8">
      <w:start w:val="1"/>
      <w:numFmt w:val="bullet"/>
      <w:lvlText w:val="o"/>
      <w:lvlJc w:val="left"/>
      <w:pPr>
        <w:ind w:left="5760" w:hanging="360"/>
      </w:pPr>
      <w:rPr>
        <w:rFonts w:ascii="Courier New" w:hAnsi="Courier New" w:hint="default"/>
      </w:rPr>
    </w:lvl>
    <w:lvl w:ilvl="8" w:tplc="8D92A9F8">
      <w:start w:val="1"/>
      <w:numFmt w:val="bullet"/>
      <w:lvlText w:val=""/>
      <w:lvlJc w:val="left"/>
      <w:pPr>
        <w:ind w:left="6480" w:hanging="360"/>
      </w:pPr>
      <w:rPr>
        <w:rFonts w:ascii="Wingdings" w:hAnsi="Wingdings" w:hint="default"/>
      </w:rPr>
    </w:lvl>
  </w:abstractNum>
  <w:abstractNum w:abstractNumId="183" w15:restartNumberingAfterBreak="0">
    <w:nsid w:val="69A06A02"/>
    <w:multiLevelType w:val="hybridMultilevel"/>
    <w:tmpl w:val="211A565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4" w15:restartNumberingAfterBreak="0">
    <w:nsid w:val="6BFF5F65"/>
    <w:multiLevelType w:val="multilevel"/>
    <w:tmpl w:val="8422809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15:restartNumberingAfterBreak="0">
    <w:nsid w:val="6C9604A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15:restartNumberingAfterBreak="0">
    <w:nsid w:val="6DE2C268"/>
    <w:multiLevelType w:val="hybridMultilevel"/>
    <w:tmpl w:val="CD2E17DA"/>
    <w:lvl w:ilvl="0" w:tplc="8CD2FDCE">
      <w:start w:val="1"/>
      <w:numFmt w:val="decimal"/>
      <w:lvlText w:val="%1."/>
      <w:lvlJc w:val="left"/>
      <w:pPr>
        <w:ind w:left="720" w:hanging="360"/>
      </w:pPr>
    </w:lvl>
    <w:lvl w:ilvl="1" w:tplc="7570E330">
      <w:start w:val="1"/>
      <w:numFmt w:val="lowerLetter"/>
      <w:lvlText w:val="%2."/>
      <w:lvlJc w:val="left"/>
      <w:pPr>
        <w:ind w:left="1440" w:hanging="360"/>
      </w:pPr>
    </w:lvl>
    <w:lvl w:ilvl="2" w:tplc="5F442D36">
      <w:start w:val="1"/>
      <w:numFmt w:val="lowerRoman"/>
      <w:lvlText w:val="%3."/>
      <w:lvlJc w:val="right"/>
      <w:pPr>
        <w:ind w:left="2160" w:hanging="180"/>
      </w:pPr>
    </w:lvl>
    <w:lvl w:ilvl="3" w:tplc="CCDCB2E8">
      <w:start w:val="1"/>
      <w:numFmt w:val="decimal"/>
      <w:lvlText w:val="%4."/>
      <w:lvlJc w:val="left"/>
      <w:pPr>
        <w:ind w:left="2880" w:hanging="360"/>
      </w:pPr>
    </w:lvl>
    <w:lvl w:ilvl="4" w:tplc="F6689F4A">
      <w:start w:val="1"/>
      <w:numFmt w:val="lowerLetter"/>
      <w:lvlText w:val="%5."/>
      <w:lvlJc w:val="left"/>
      <w:pPr>
        <w:ind w:left="3600" w:hanging="360"/>
      </w:pPr>
    </w:lvl>
    <w:lvl w:ilvl="5" w:tplc="8C68D294">
      <w:start w:val="1"/>
      <w:numFmt w:val="lowerRoman"/>
      <w:lvlText w:val="%6."/>
      <w:lvlJc w:val="right"/>
      <w:pPr>
        <w:ind w:left="4320" w:hanging="180"/>
      </w:pPr>
    </w:lvl>
    <w:lvl w:ilvl="6" w:tplc="F6D0353A">
      <w:start w:val="1"/>
      <w:numFmt w:val="decimal"/>
      <w:lvlText w:val="%7."/>
      <w:lvlJc w:val="left"/>
      <w:pPr>
        <w:ind w:left="5040" w:hanging="360"/>
      </w:pPr>
    </w:lvl>
    <w:lvl w:ilvl="7" w:tplc="5632260C">
      <w:start w:val="1"/>
      <w:numFmt w:val="lowerLetter"/>
      <w:lvlText w:val="%8."/>
      <w:lvlJc w:val="left"/>
      <w:pPr>
        <w:ind w:left="5760" w:hanging="360"/>
      </w:pPr>
    </w:lvl>
    <w:lvl w:ilvl="8" w:tplc="FF38A054">
      <w:start w:val="1"/>
      <w:numFmt w:val="lowerRoman"/>
      <w:lvlText w:val="%9."/>
      <w:lvlJc w:val="right"/>
      <w:pPr>
        <w:ind w:left="6480" w:hanging="180"/>
      </w:pPr>
    </w:lvl>
  </w:abstractNum>
  <w:abstractNum w:abstractNumId="187" w15:restartNumberingAfterBreak="0">
    <w:nsid w:val="6EB89943"/>
    <w:multiLevelType w:val="hybridMultilevel"/>
    <w:tmpl w:val="93CA21DA"/>
    <w:lvl w:ilvl="0" w:tplc="186437C2">
      <w:start w:val="1"/>
      <w:numFmt w:val="decimal"/>
      <w:lvlText w:val="%1."/>
      <w:lvlJc w:val="left"/>
      <w:pPr>
        <w:ind w:left="720" w:hanging="360"/>
      </w:pPr>
    </w:lvl>
    <w:lvl w:ilvl="1" w:tplc="56883812">
      <w:start w:val="1"/>
      <w:numFmt w:val="lowerLetter"/>
      <w:lvlText w:val="%2."/>
      <w:lvlJc w:val="left"/>
      <w:pPr>
        <w:ind w:left="1440" w:hanging="360"/>
      </w:pPr>
    </w:lvl>
    <w:lvl w:ilvl="2" w:tplc="7AA2141A">
      <w:start w:val="1"/>
      <w:numFmt w:val="lowerRoman"/>
      <w:lvlText w:val="%3."/>
      <w:lvlJc w:val="right"/>
      <w:pPr>
        <w:ind w:left="2160" w:hanging="180"/>
      </w:pPr>
    </w:lvl>
    <w:lvl w:ilvl="3" w:tplc="7BDC1210">
      <w:start w:val="1"/>
      <w:numFmt w:val="decimal"/>
      <w:lvlText w:val="%4."/>
      <w:lvlJc w:val="left"/>
      <w:pPr>
        <w:ind w:left="2880" w:hanging="360"/>
      </w:pPr>
    </w:lvl>
    <w:lvl w:ilvl="4" w:tplc="4F284012">
      <w:start w:val="1"/>
      <w:numFmt w:val="lowerLetter"/>
      <w:lvlText w:val="%5."/>
      <w:lvlJc w:val="left"/>
      <w:pPr>
        <w:ind w:left="3600" w:hanging="360"/>
      </w:pPr>
    </w:lvl>
    <w:lvl w:ilvl="5" w:tplc="72FC974E">
      <w:start w:val="1"/>
      <w:numFmt w:val="lowerRoman"/>
      <w:lvlText w:val="%6."/>
      <w:lvlJc w:val="right"/>
      <w:pPr>
        <w:ind w:left="4320" w:hanging="180"/>
      </w:pPr>
    </w:lvl>
    <w:lvl w:ilvl="6" w:tplc="34D89DD4">
      <w:start w:val="1"/>
      <w:numFmt w:val="decimal"/>
      <w:lvlText w:val="%7."/>
      <w:lvlJc w:val="left"/>
      <w:pPr>
        <w:ind w:left="5040" w:hanging="360"/>
      </w:pPr>
    </w:lvl>
    <w:lvl w:ilvl="7" w:tplc="3D6A6BF8">
      <w:start w:val="1"/>
      <w:numFmt w:val="lowerLetter"/>
      <w:lvlText w:val="%8."/>
      <w:lvlJc w:val="left"/>
      <w:pPr>
        <w:ind w:left="5760" w:hanging="360"/>
      </w:pPr>
    </w:lvl>
    <w:lvl w:ilvl="8" w:tplc="A5A07E34">
      <w:start w:val="1"/>
      <w:numFmt w:val="lowerRoman"/>
      <w:lvlText w:val="%9."/>
      <w:lvlJc w:val="right"/>
      <w:pPr>
        <w:ind w:left="6480" w:hanging="180"/>
      </w:pPr>
    </w:lvl>
  </w:abstractNum>
  <w:abstractNum w:abstractNumId="188" w15:restartNumberingAfterBreak="0">
    <w:nsid w:val="6F5A31E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15:restartNumberingAfterBreak="0">
    <w:nsid w:val="6F6B25A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15:restartNumberingAfterBreak="0">
    <w:nsid w:val="6F88751B"/>
    <w:multiLevelType w:val="hybridMultilevel"/>
    <w:tmpl w:val="E9FACD10"/>
    <w:lvl w:ilvl="0" w:tplc="64C8E2AE">
      <w:start w:val="1"/>
      <w:numFmt w:val="bullet"/>
      <w:lvlText w:val="-"/>
      <w:lvlJc w:val="left"/>
      <w:pPr>
        <w:ind w:left="1080" w:hanging="360"/>
      </w:pPr>
      <w:rPr>
        <w:rFonts w:ascii="Aptos" w:hAnsi="Apto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1" w15:restartNumberingAfterBreak="0">
    <w:nsid w:val="6F93370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15:restartNumberingAfterBreak="0">
    <w:nsid w:val="70AE0EB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15:restartNumberingAfterBreak="0">
    <w:nsid w:val="7103F6F0"/>
    <w:multiLevelType w:val="hybridMultilevel"/>
    <w:tmpl w:val="A0AEC2FA"/>
    <w:lvl w:ilvl="0" w:tplc="8C00828C">
      <w:start w:val="1"/>
      <w:numFmt w:val="bullet"/>
      <w:lvlText w:val="-"/>
      <w:lvlJc w:val="left"/>
      <w:pPr>
        <w:ind w:left="1350" w:hanging="360"/>
      </w:pPr>
      <w:rPr>
        <w:rFonts w:ascii="Aptos" w:hAnsi="Aptos" w:hint="default"/>
      </w:rPr>
    </w:lvl>
    <w:lvl w:ilvl="1" w:tplc="9D462482">
      <w:start w:val="1"/>
      <w:numFmt w:val="bullet"/>
      <w:lvlText w:val="o"/>
      <w:lvlJc w:val="left"/>
      <w:pPr>
        <w:ind w:left="2070" w:hanging="360"/>
      </w:pPr>
      <w:rPr>
        <w:rFonts w:ascii="Courier New" w:hAnsi="Courier New" w:hint="default"/>
      </w:rPr>
    </w:lvl>
    <w:lvl w:ilvl="2" w:tplc="1ACA0404">
      <w:start w:val="1"/>
      <w:numFmt w:val="bullet"/>
      <w:lvlText w:val=""/>
      <w:lvlJc w:val="left"/>
      <w:pPr>
        <w:ind w:left="2790" w:hanging="360"/>
      </w:pPr>
      <w:rPr>
        <w:rFonts w:ascii="Wingdings" w:hAnsi="Wingdings" w:hint="default"/>
      </w:rPr>
    </w:lvl>
    <w:lvl w:ilvl="3" w:tplc="658E6494">
      <w:start w:val="1"/>
      <w:numFmt w:val="bullet"/>
      <w:lvlText w:val=""/>
      <w:lvlJc w:val="left"/>
      <w:pPr>
        <w:ind w:left="3510" w:hanging="360"/>
      </w:pPr>
      <w:rPr>
        <w:rFonts w:ascii="Symbol" w:hAnsi="Symbol" w:hint="default"/>
      </w:rPr>
    </w:lvl>
    <w:lvl w:ilvl="4" w:tplc="E758A4FE">
      <w:start w:val="1"/>
      <w:numFmt w:val="bullet"/>
      <w:lvlText w:val="o"/>
      <w:lvlJc w:val="left"/>
      <w:pPr>
        <w:ind w:left="4230" w:hanging="360"/>
      </w:pPr>
      <w:rPr>
        <w:rFonts w:ascii="Courier New" w:hAnsi="Courier New" w:hint="default"/>
      </w:rPr>
    </w:lvl>
    <w:lvl w:ilvl="5" w:tplc="25489A66">
      <w:start w:val="1"/>
      <w:numFmt w:val="bullet"/>
      <w:lvlText w:val=""/>
      <w:lvlJc w:val="left"/>
      <w:pPr>
        <w:ind w:left="4950" w:hanging="360"/>
      </w:pPr>
      <w:rPr>
        <w:rFonts w:ascii="Wingdings" w:hAnsi="Wingdings" w:hint="default"/>
      </w:rPr>
    </w:lvl>
    <w:lvl w:ilvl="6" w:tplc="EB744F1C">
      <w:start w:val="1"/>
      <w:numFmt w:val="bullet"/>
      <w:lvlText w:val=""/>
      <w:lvlJc w:val="left"/>
      <w:pPr>
        <w:ind w:left="5670" w:hanging="360"/>
      </w:pPr>
      <w:rPr>
        <w:rFonts w:ascii="Symbol" w:hAnsi="Symbol" w:hint="default"/>
      </w:rPr>
    </w:lvl>
    <w:lvl w:ilvl="7" w:tplc="3A6232B8">
      <w:start w:val="1"/>
      <w:numFmt w:val="bullet"/>
      <w:lvlText w:val="o"/>
      <w:lvlJc w:val="left"/>
      <w:pPr>
        <w:ind w:left="6390" w:hanging="360"/>
      </w:pPr>
      <w:rPr>
        <w:rFonts w:ascii="Courier New" w:hAnsi="Courier New" w:hint="default"/>
      </w:rPr>
    </w:lvl>
    <w:lvl w:ilvl="8" w:tplc="0F7A1236">
      <w:start w:val="1"/>
      <w:numFmt w:val="bullet"/>
      <w:lvlText w:val=""/>
      <w:lvlJc w:val="left"/>
      <w:pPr>
        <w:ind w:left="7110" w:hanging="360"/>
      </w:pPr>
      <w:rPr>
        <w:rFonts w:ascii="Wingdings" w:hAnsi="Wingdings" w:hint="default"/>
      </w:rPr>
    </w:lvl>
  </w:abstractNum>
  <w:abstractNum w:abstractNumId="194" w15:restartNumberingAfterBreak="0">
    <w:nsid w:val="71F767EE"/>
    <w:multiLevelType w:val="hybridMultilevel"/>
    <w:tmpl w:val="D5385514"/>
    <w:lvl w:ilvl="0" w:tplc="64C8E2AE">
      <w:start w:val="1"/>
      <w:numFmt w:val="bullet"/>
      <w:lvlText w:val="-"/>
      <w:lvlJc w:val="left"/>
      <w:pPr>
        <w:ind w:left="1080" w:hanging="360"/>
      </w:pPr>
      <w:rPr>
        <w:rFonts w:ascii="Aptos" w:hAnsi="Apto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5" w15:restartNumberingAfterBreak="0">
    <w:nsid w:val="727670D7"/>
    <w:multiLevelType w:val="hybridMultilevel"/>
    <w:tmpl w:val="7BE8E09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6" w15:restartNumberingAfterBreak="0">
    <w:nsid w:val="7313783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15:restartNumberingAfterBreak="0">
    <w:nsid w:val="731A0A7C"/>
    <w:multiLevelType w:val="hybridMultilevel"/>
    <w:tmpl w:val="C396F5F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8" w15:restartNumberingAfterBreak="0">
    <w:nsid w:val="73D28EF7"/>
    <w:multiLevelType w:val="hybridMultilevel"/>
    <w:tmpl w:val="CFEAF38C"/>
    <w:lvl w:ilvl="0" w:tplc="D0E6B006">
      <w:start w:val="1"/>
      <w:numFmt w:val="decimal"/>
      <w:lvlText w:val="%1."/>
      <w:lvlJc w:val="left"/>
      <w:pPr>
        <w:ind w:left="720" w:hanging="360"/>
      </w:pPr>
    </w:lvl>
    <w:lvl w:ilvl="1" w:tplc="8D7EB942">
      <w:start w:val="1"/>
      <w:numFmt w:val="lowerLetter"/>
      <w:lvlText w:val="%2."/>
      <w:lvlJc w:val="left"/>
      <w:pPr>
        <w:ind w:left="1440" w:hanging="360"/>
      </w:pPr>
    </w:lvl>
    <w:lvl w:ilvl="2" w:tplc="A78AD064">
      <w:start w:val="1"/>
      <w:numFmt w:val="lowerRoman"/>
      <w:lvlText w:val="%3."/>
      <w:lvlJc w:val="right"/>
      <w:pPr>
        <w:ind w:left="2160" w:hanging="180"/>
      </w:pPr>
    </w:lvl>
    <w:lvl w:ilvl="3" w:tplc="3B6ADB3E">
      <w:start w:val="1"/>
      <w:numFmt w:val="decimal"/>
      <w:lvlText w:val="%4."/>
      <w:lvlJc w:val="left"/>
      <w:pPr>
        <w:ind w:left="2880" w:hanging="360"/>
      </w:pPr>
    </w:lvl>
    <w:lvl w:ilvl="4" w:tplc="89D40018">
      <w:start w:val="1"/>
      <w:numFmt w:val="lowerLetter"/>
      <w:lvlText w:val="%5."/>
      <w:lvlJc w:val="left"/>
      <w:pPr>
        <w:ind w:left="3600" w:hanging="360"/>
      </w:pPr>
    </w:lvl>
    <w:lvl w:ilvl="5" w:tplc="F7783B28">
      <w:start w:val="1"/>
      <w:numFmt w:val="lowerRoman"/>
      <w:lvlText w:val="%6."/>
      <w:lvlJc w:val="right"/>
      <w:pPr>
        <w:ind w:left="4320" w:hanging="180"/>
      </w:pPr>
    </w:lvl>
    <w:lvl w:ilvl="6" w:tplc="D3202962">
      <w:start w:val="1"/>
      <w:numFmt w:val="decimal"/>
      <w:lvlText w:val="%7."/>
      <w:lvlJc w:val="left"/>
      <w:pPr>
        <w:ind w:left="5040" w:hanging="360"/>
      </w:pPr>
    </w:lvl>
    <w:lvl w:ilvl="7" w:tplc="E8DAB8A6">
      <w:start w:val="1"/>
      <w:numFmt w:val="lowerLetter"/>
      <w:lvlText w:val="%8."/>
      <w:lvlJc w:val="left"/>
      <w:pPr>
        <w:ind w:left="5760" w:hanging="360"/>
      </w:pPr>
    </w:lvl>
    <w:lvl w:ilvl="8" w:tplc="632C1768">
      <w:start w:val="1"/>
      <w:numFmt w:val="lowerRoman"/>
      <w:lvlText w:val="%9."/>
      <w:lvlJc w:val="right"/>
      <w:pPr>
        <w:ind w:left="6480" w:hanging="180"/>
      </w:pPr>
    </w:lvl>
  </w:abstractNum>
  <w:abstractNum w:abstractNumId="199" w15:restartNumberingAfterBreak="0">
    <w:nsid w:val="74245DA3"/>
    <w:multiLevelType w:val="hybridMultilevel"/>
    <w:tmpl w:val="00620DE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0" w15:restartNumberingAfterBreak="0">
    <w:nsid w:val="74680DEF"/>
    <w:multiLevelType w:val="hybridMultilevel"/>
    <w:tmpl w:val="6562DB20"/>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74BE6D9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2" w15:restartNumberingAfterBreak="0">
    <w:nsid w:val="756F078A"/>
    <w:multiLevelType w:val="multilevel"/>
    <w:tmpl w:val="1B1075D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15:restartNumberingAfterBreak="0">
    <w:nsid w:val="757279BF"/>
    <w:multiLevelType w:val="hybridMultilevel"/>
    <w:tmpl w:val="BA7215F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758B225F"/>
    <w:multiLevelType w:val="hybridMultilevel"/>
    <w:tmpl w:val="C132185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5" w15:restartNumberingAfterBreak="0">
    <w:nsid w:val="75C12BEF"/>
    <w:multiLevelType w:val="hybridMultilevel"/>
    <w:tmpl w:val="1000438E"/>
    <w:lvl w:ilvl="0" w:tplc="D062CE6E">
      <w:start w:val="1"/>
      <w:numFmt w:val="decimal"/>
      <w:lvlText w:val="%1."/>
      <w:lvlJc w:val="left"/>
      <w:pPr>
        <w:ind w:left="1920" w:hanging="360"/>
      </w:pPr>
      <w:rPr>
        <w:rFonts w:hint="default"/>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206" w15:restartNumberingAfterBreak="0">
    <w:nsid w:val="77430D96"/>
    <w:multiLevelType w:val="hybridMultilevel"/>
    <w:tmpl w:val="D090B5A6"/>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776527AF"/>
    <w:multiLevelType w:val="hybridMultilevel"/>
    <w:tmpl w:val="D4AA1420"/>
    <w:lvl w:ilvl="0" w:tplc="64C8E2AE">
      <w:start w:val="1"/>
      <w:numFmt w:val="bullet"/>
      <w:lvlText w:val="-"/>
      <w:lvlJc w:val="left"/>
      <w:pPr>
        <w:ind w:left="720" w:hanging="360"/>
      </w:pPr>
      <w:rPr>
        <w:rFonts w:ascii="Aptos" w:hAnsi="Apto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8" w15:restartNumberingAfterBreak="0">
    <w:nsid w:val="777049E7"/>
    <w:multiLevelType w:val="hybridMultilevel"/>
    <w:tmpl w:val="C14617E8"/>
    <w:lvl w:ilvl="0" w:tplc="64C8E2AE">
      <w:start w:val="1"/>
      <w:numFmt w:val="bullet"/>
      <w:lvlText w:val="-"/>
      <w:lvlJc w:val="left"/>
      <w:pPr>
        <w:ind w:left="720" w:hanging="360"/>
      </w:pPr>
      <w:rPr>
        <w:rFonts w:ascii="Aptos" w:hAnsi="Apto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77EB443F"/>
    <w:multiLevelType w:val="hybridMultilevel"/>
    <w:tmpl w:val="EA2653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0" w15:restartNumberingAfterBreak="0">
    <w:nsid w:val="77FD72F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15:restartNumberingAfterBreak="0">
    <w:nsid w:val="78E52E38"/>
    <w:multiLevelType w:val="hybridMultilevel"/>
    <w:tmpl w:val="B0B80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78F17F07"/>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3" w15:restartNumberingAfterBreak="0">
    <w:nsid w:val="791D3100"/>
    <w:multiLevelType w:val="hybridMultilevel"/>
    <w:tmpl w:val="1B2840D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7921342B"/>
    <w:multiLevelType w:val="hybridMultilevel"/>
    <w:tmpl w:val="7AB4D470"/>
    <w:lvl w:ilvl="0" w:tplc="61D6D7E0">
      <w:start w:val="1"/>
      <w:numFmt w:val="decimal"/>
      <w:lvlText w:val="%1."/>
      <w:lvlJc w:val="left"/>
      <w:pPr>
        <w:ind w:left="720" w:hanging="360"/>
      </w:pPr>
      <w:rPr>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5" w15:restartNumberingAfterBreak="0">
    <w:nsid w:val="79AD2EF1"/>
    <w:multiLevelType w:val="hybridMultilevel"/>
    <w:tmpl w:val="1BEA310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6" w15:restartNumberingAfterBreak="0">
    <w:nsid w:val="7A804787"/>
    <w:multiLevelType w:val="hybridMultilevel"/>
    <w:tmpl w:val="A35A26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7" w15:restartNumberingAfterBreak="0">
    <w:nsid w:val="7A88431B"/>
    <w:multiLevelType w:val="hybridMultilevel"/>
    <w:tmpl w:val="5EBA7D0E"/>
    <w:lvl w:ilvl="0" w:tplc="089CAACC">
      <w:start w:val="1"/>
      <w:numFmt w:val="decimal"/>
      <w:lvlText w:val="%1."/>
      <w:lvlJc w:val="left"/>
      <w:pPr>
        <w:ind w:left="1350" w:hanging="360"/>
      </w:pPr>
    </w:lvl>
    <w:lvl w:ilvl="1" w:tplc="D52214A0">
      <w:start w:val="1"/>
      <w:numFmt w:val="lowerLetter"/>
      <w:lvlText w:val="%2."/>
      <w:lvlJc w:val="left"/>
      <w:pPr>
        <w:ind w:left="2070" w:hanging="360"/>
      </w:pPr>
    </w:lvl>
    <w:lvl w:ilvl="2" w:tplc="9DCADDBC">
      <w:start w:val="1"/>
      <w:numFmt w:val="lowerRoman"/>
      <w:lvlText w:val="%3."/>
      <w:lvlJc w:val="right"/>
      <w:pPr>
        <w:ind w:left="2790" w:hanging="180"/>
      </w:pPr>
    </w:lvl>
    <w:lvl w:ilvl="3" w:tplc="2312EE4A">
      <w:start w:val="1"/>
      <w:numFmt w:val="decimal"/>
      <w:lvlText w:val="%4."/>
      <w:lvlJc w:val="left"/>
      <w:pPr>
        <w:ind w:left="3510" w:hanging="360"/>
      </w:pPr>
    </w:lvl>
    <w:lvl w:ilvl="4" w:tplc="135AD044">
      <w:start w:val="1"/>
      <w:numFmt w:val="lowerLetter"/>
      <w:lvlText w:val="%5."/>
      <w:lvlJc w:val="left"/>
      <w:pPr>
        <w:ind w:left="4230" w:hanging="360"/>
      </w:pPr>
    </w:lvl>
    <w:lvl w:ilvl="5" w:tplc="52CE2448">
      <w:start w:val="1"/>
      <w:numFmt w:val="lowerRoman"/>
      <w:lvlText w:val="%6."/>
      <w:lvlJc w:val="right"/>
      <w:pPr>
        <w:ind w:left="4950" w:hanging="180"/>
      </w:pPr>
    </w:lvl>
    <w:lvl w:ilvl="6" w:tplc="2FA667B6">
      <w:start w:val="1"/>
      <w:numFmt w:val="decimal"/>
      <w:lvlText w:val="%7."/>
      <w:lvlJc w:val="left"/>
      <w:pPr>
        <w:ind w:left="5670" w:hanging="360"/>
      </w:pPr>
    </w:lvl>
    <w:lvl w:ilvl="7" w:tplc="46DAA76E">
      <w:start w:val="1"/>
      <w:numFmt w:val="lowerLetter"/>
      <w:lvlText w:val="%8."/>
      <w:lvlJc w:val="left"/>
      <w:pPr>
        <w:ind w:left="6390" w:hanging="360"/>
      </w:pPr>
    </w:lvl>
    <w:lvl w:ilvl="8" w:tplc="9E000B40">
      <w:start w:val="1"/>
      <w:numFmt w:val="lowerRoman"/>
      <w:lvlText w:val="%9."/>
      <w:lvlJc w:val="right"/>
      <w:pPr>
        <w:ind w:left="7110" w:hanging="180"/>
      </w:pPr>
    </w:lvl>
  </w:abstractNum>
  <w:abstractNum w:abstractNumId="218" w15:restartNumberingAfterBreak="0">
    <w:nsid w:val="7ADB7AC6"/>
    <w:multiLevelType w:val="hybridMultilevel"/>
    <w:tmpl w:val="BE5A394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9" w15:restartNumberingAfterBreak="0">
    <w:nsid w:val="7C06433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0" w15:restartNumberingAfterBreak="0">
    <w:nsid w:val="7C7A1F48"/>
    <w:multiLevelType w:val="hybridMultilevel"/>
    <w:tmpl w:val="72546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7C8416B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2" w15:restartNumberingAfterBreak="0">
    <w:nsid w:val="7E9B420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15:restartNumberingAfterBreak="0">
    <w:nsid w:val="7EF973B6"/>
    <w:multiLevelType w:val="hybridMultilevel"/>
    <w:tmpl w:val="E12CF9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760180988">
    <w:abstractNumId w:val="130"/>
  </w:num>
  <w:num w:numId="2" w16cid:durableId="1866092661">
    <w:abstractNumId w:val="52"/>
  </w:num>
  <w:num w:numId="3" w16cid:durableId="1894079865">
    <w:abstractNumId w:val="186"/>
  </w:num>
  <w:num w:numId="4" w16cid:durableId="1169174952">
    <w:abstractNumId w:val="56"/>
  </w:num>
  <w:num w:numId="5" w16cid:durableId="541212300">
    <w:abstractNumId w:val="151"/>
  </w:num>
  <w:num w:numId="6" w16cid:durableId="367029766">
    <w:abstractNumId w:val="193"/>
  </w:num>
  <w:num w:numId="7" w16cid:durableId="475102382">
    <w:abstractNumId w:val="146"/>
  </w:num>
  <w:num w:numId="8" w16cid:durableId="1657415017">
    <w:abstractNumId w:val="155"/>
  </w:num>
  <w:num w:numId="9" w16cid:durableId="1648631810">
    <w:abstractNumId w:val="173"/>
  </w:num>
  <w:num w:numId="10" w16cid:durableId="859050559">
    <w:abstractNumId w:val="94"/>
  </w:num>
  <w:num w:numId="11" w16cid:durableId="1734889097">
    <w:abstractNumId w:val="153"/>
  </w:num>
  <w:num w:numId="12" w16cid:durableId="1799909674">
    <w:abstractNumId w:val="11"/>
  </w:num>
  <w:num w:numId="13" w16cid:durableId="865600503">
    <w:abstractNumId w:val="125"/>
  </w:num>
  <w:num w:numId="14" w16cid:durableId="1921482043">
    <w:abstractNumId w:val="54"/>
  </w:num>
  <w:num w:numId="15" w16cid:durableId="145173467">
    <w:abstractNumId w:val="172"/>
  </w:num>
  <w:num w:numId="16" w16cid:durableId="682247338">
    <w:abstractNumId w:val="217"/>
  </w:num>
  <w:num w:numId="17" w16cid:durableId="1733112495">
    <w:abstractNumId w:val="174"/>
  </w:num>
  <w:num w:numId="18" w16cid:durableId="1866753057">
    <w:abstractNumId w:val="187"/>
  </w:num>
  <w:num w:numId="19" w16cid:durableId="1436637415">
    <w:abstractNumId w:val="68"/>
  </w:num>
  <w:num w:numId="20" w16cid:durableId="1749382451">
    <w:abstractNumId w:val="160"/>
  </w:num>
  <w:num w:numId="21" w16cid:durableId="1115517615">
    <w:abstractNumId w:val="88"/>
  </w:num>
  <w:num w:numId="22" w16cid:durableId="1290238626">
    <w:abstractNumId w:val="198"/>
  </w:num>
  <w:num w:numId="23" w16cid:durableId="27220015">
    <w:abstractNumId w:val="105"/>
  </w:num>
  <w:num w:numId="24" w16cid:durableId="2119255100">
    <w:abstractNumId w:val="81"/>
  </w:num>
  <w:num w:numId="25" w16cid:durableId="2128087789">
    <w:abstractNumId w:val="176"/>
  </w:num>
  <w:num w:numId="26" w16cid:durableId="557669333">
    <w:abstractNumId w:val="182"/>
  </w:num>
  <w:num w:numId="27" w16cid:durableId="1456483661">
    <w:abstractNumId w:val="178"/>
  </w:num>
  <w:num w:numId="28" w16cid:durableId="323901030">
    <w:abstractNumId w:val="0"/>
  </w:num>
  <w:num w:numId="29" w16cid:durableId="1555432511">
    <w:abstractNumId w:val="192"/>
  </w:num>
  <w:num w:numId="30" w16cid:durableId="1552301297">
    <w:abstractNumId w:val="9"/>
  </w:num>
  <w:num w:numId="31" w16cid:durableId="500240766">
    <w:abstractNumId w:val="10"/>
  </w:num>
  <w:num w:numId="32" w16cid:durableId="1582064583">
    <w:abstractNumId w:val="34"/>
  </w:num>
  <w:num w:numId="33" w16cid:durableId="1963918073">
    <w:abstractNumId w:val="103"/>
  </w:num>
  <w:num w:numId="34" w16cid:durableId="998312516">
    <w:abstractNumId w:val="28"/>
  </w:num>
  <w:num w:numId="35" w16cid:durableId="984775018">
    <w:abstractNumId w:val="222"/>
  </w:num>
  <w:num w:numId="36" w16cid:durableId="1919053297">
    <w:abstractNumId w:val="90"/>
  </w:num>
  <w:num w:numId="37" w16cid:durableId="181819693">
    <w:abstractNumId w:val="142"/>
  </w:num>
  <w:num w:numId="38" w16cid:durableId="1635524081">
    <w:abstractNumId w:val="82"/>
  </w:num>
  <w:num w:numId="39" w16cid:durableId="1311709723">
    <w:abstractNumId w:val="47"/>
  </w:num>
  <w:num w:numId="40" w16cid:durableId="1142773431">
    <w:abstractNumId w:val="180"/>
  </w:num>
  <w:num w:numId="41" w16cid:durableId="1078359685">
    <w:abstractNumId w:val="212"/>
  </w:num>
  <w:num w:numId="42" w16cid:durableId="1716542058">
    <w:abstractNumId w:val="48"/>
  </w:num>
  <w:num w:numId="43" w16cid:durableId="532113078">
    <w:abstractNumId w:val="91"/>
  </w:num>
  <w:num w:numId="44" w16cid:durableId="903610370">
    <w:abstractNumId w:val="132"/>
  </w:num>
  <w:num w:numId="45" w16cid:durableId="1940721210">
    <w:abstractNumId w:val="30"/>
  </w:num>
  <w:num w:numId="46" w16cid:durableId="856233084">
    <w:abstractNumId w:val="136"/>
  </w:num>
  <w:num w:numId="47" w16cid:durableId="31618735">
    <w:abstractNumId w:val="32"/>
  </w:num>
  <w:num w:numId="48" w16cid:durableId="1786584066">
    <w:abstractNumId w:val="104"/>
  </w:num>
  <w:num w:numId="49" w16cid:durableId="1225406819">
    <w:abstractNumId w:val="168"/>
  </w:num>
  <w:num w:numId="50" w16cid:durableId="118770928">
    <w:abstractNumId w:val="139"/>
  </w:num>
  <w:num w:numId="51" w16cid:durableId="1991402772">
    <w:abstractNumId w:val="188"/>
  </w:num>
  <w:num w:numId="52" w16cid:durableId="2004894678">
    <w:abstractNumId w:val="221"/>
  </w:num>
  <w:num w:numId="53" w16cid:durableId="1660234753">
    <w:abstractNumId w:val="80"/>
  </w:num>
  <w:num w:numId="54" w16cid:durableId="2136825054">
    <w:abstractNumId w:val="53"/>
  </w:num>
  <w:num w:numId="55" w16cid:durableId="2072537792">
    <w:abstractNumId w:val="7"/>
  </w:num>
  <w:num w:numId="56" w16cid:durableId="1933077651">
    <w:abstractNumId w:val="185"/>
  </w:num>
  <w:num w:numId="57" w16cid:durableId="39936756">
    <w:abstractNumId w:val="148"/>
  </w:num>
  <w:num w:numId="58" w16cid:durableId="420957159">
    <w:abstractNumId w:val="210"/>
  </w:num>
  <w:num w:numId="59" w16cid:durableId="1957826793">
    <w:abstractNumId w:val="196"/>
  </w:num>
  <w:num w:numId="60" w16cid:durableId="1679458095">
    <w:abstractNumId w:val="58"/>
  </w:num>
  <w:num w:numId="61" w16cid:durableId="620456696">
    <w:abstractNumId w:val="35"/>
  </w:num>
  <w:num w:numId="62" w16cid:durableId="1943104386">
    <w:abstractNumId w:val="2"/>
  </w:num>
  <w:num w:numId="63" w16cid:durableId="478964094">
    <w:abstractNumId w:val="24"/>
  </w:num>
  <w:num w:numId="64" w16cid:durableId="711729095">
    <w:abstractNumId w:val="84"/>
  </w:num>
  <w:num w:numId="65" w16cid:durableId="1554270777">
    <w:abstractNumId w:val="101"/>
  </w:num>
  <w:num w:numId="66" w16cid:durableId="995962486">
    <w:abstractNumId w:val="109"/>
  </w:num>
  <w:num w:numId="67" w16cid:durableId="379792046">
    <w:abstractNumId w:val="13"/>
  </w:num>
  <w:num w:numId="68" w16cid:durableId="1448088872">
    <w:abstractNumId w:val="189"/>
  </w:num>
  <w:num w:numId="69" w16cid:durableId="302388604">
    <w:abstractNumId w:val="201"/>
  </w:num>
  <w:num w:numId="70" w16cid:durableId="1198349968">
    <w:abstractNumId w:val="191"/>
  </w:num>
  <w:num w:numId="71" w16cid:durableId="1081441846">
    <w:abstractNumId w:val="167"/>
  </w:num>
  <w:num w:numId="72" w16cid:durableId="379598357">
    <w:abstractNumId w:val="96"/>
  </w:num>
  <w:num w:numId="73" w16cid:durableId="670374792">
    <w:abstractNumId w:val="99"/>
  </w:num>
  <w:num w:numId="74" w16cid:durableId="858011631">
    <w:abstractNumId w:val="72"/>
  </w:num>
  <w:num w:numId="75" w16cid:durableId="1137836443">
    <w:abstractNumId w:val="60"/>
  </w:num>
  <w:num w:numId="76" w16cid:durableId="671027875">
    <w:abstractNumId w:val="121"/>
  </w:num>
  <w:num w:numId="77" w16cid:durableId="778529097">
    <w:abstractNumId w:val="108"/>
  </w:num>
  <w:num w:numId="78" w16cid:durableId="1654145063">
    <w:abstractNumId w:val="42"/>
  </w:num>
  <w:num w:numId="79" w16cid:durableId="1818960076">
    <w:abstractNumId w:val="26"/>
  </w:num>
  <w:num w:numId="80" w16cid:durableId="127751532">
    <w:abstractNumId w:val="147"/>
  </w:num>
  <w:num w:numId="81" w16cid:durableId="112941406">
    <w:abstractNumId w:val="78"/>
  </w:num>
  <w:num w:numId="82" w16cid:durableId="938636840">
    <w:abstractNumId w:val="49"/>
  </w:num>
  <w:num w:numId="83" w16cid:durableId="1224177397">
    <w:abstractNumId w:val="209"/>
  </w:num>
  <w:num w:numId="84" w16cid:durableId="185753350">
    <w:abstractNumId w:val="71"/>
  </w:num>
  <w:num w:numId="85" w16cid:durableId="923732394">
    <w:abstractNumId w:val="213"/>
  </w:num>
  <w:num w:numId="86" w16cid:durableId="1848321171">
    <w:abstractNumId w:val="120"/>
  </w:num>
  <w:num w:numId="87" w16cid:durableId="261761048">
    <w:abstractNumId w:val="127"/>
  </w:num>
  <w:num w:numId="88" w16cid:durableId="157774317">
    <w:abstractNumId w:val="112"/>
  </w:num>
  <w:num w:numId="89" w16cid:durableId="1840609466">
    <w:abstractNumId w:val="129"/>
  </w:num>
  <w:num w:numId="90" w16cid:durableId="2121996436">
    <w:abstractNumId w:val="50"/>
  </w:num>
  <w:num w:numId="91" w16cid:durableId="2054619684">
    <w:abstractNumId w:val="184"/>
  </w:num>
  <w:num w:numId="92" w16cid:durableId="99423206">
    <w:abstractNumId w:val="157"/>
  </w:num>
  <w:num w:numId="93" w16cid:durableId="162203364">
    <w:abstractNumId w:val="64"/>
  </w:num>
  <w:num w:numId="94" w16cid:durableId="634263544">
    <w:abstractNumId w:val="133"/>
  </w:num>
  <w:num w:numId="95" w16cid:durableId="329910242">
    <w:abstractNumId w:val="67"/>
  </w:num>
  <w:num w:numId="96" w16cid:durableId="1602180287">
    <w:abstractNumId w:val="111"/>
  </w:num>
  <w:num w:numId="97" w16cid:durableId="1503354735">
    <w:abstractNumId w:val="166"/>
  </w:num>
  <w:num w:numId="98" w16cid:durableId="186064857">
    <w:abstractNumId w:val="216"/>
  </w:num>
  <w:num w:numId="99" w16cid:durableId="592708783">
    <w:abstractNumId w:val="140"/>
  </w:num>
  <w:num w:numId="100" w16cid:durableId="612128456">
    <w:abstractNumId w:val="25"/>
  </w:num>
  <w:num w:numId="101" w16cid:durableId="1572039026">
    <w:abstractNumId w:val="220"/>
  </w:num>
  <w:num w:numId="102" w16cid:durableId="1714958550">
    <w:abstractNumId w:val="92"/>
  </w:num>
  <w:num w:numId="103" w16cid:durableId="943077630">
    <w:abstractNumId w:val="65"/>
  </w:num>
  <w:num w:numId="104" w16cid:durableId="1330478424">
    <w:abstractNumId w:val="206"/>
  </w:num>
  <w:num w:numId="105" w16cid:durableId="1864708989">
    <w:abstractNumId w:val="117"/>
  </w:num>
  <w:num w:numId="106" w16cid:durableId="572085549">
    <w:abstractNumId w:val="12"/>
  </w:num>
  <w:num w:numId="107" w16cid:durableId="954991123">
    <w:abstractNumId w:val="126"/>
  </w:num>
  <w:num w:numId="108" w16cid:durableId="1024751219">
    <w:abstractNumId w:val="161"/>
  </w:num>
  <w:num w:numId="109" w16cid:durableId="842162999">
    <w:abstractNumId w:val="107"/>
  </w:num>
  <w:num w:numId="110" w16cid:durableId="1180923183">
    <w:abstractNumId w:val="93"/>
  </w:num>
  <w:num w:numId="111" w16cid:durableId="2070498676">
    <w:abstractNumId w:val="137"/>
  </w:num>
  <w:num w:numId="112" w16cid:durableId="1968655273">
    <w:abstractNumId w:val="119"/>
  </w:num>
  <w:num w:numId="113" w16cid:durableId="1823541804">
    <w:abstractNumId w:val="190"/>
  </w:num>
  <w:num w:numId="114" w16cid:durableId="942226905">
    <w:abstractNumId w:val="154"/>
  </w:num>
  <w:num w:numId="115" w16cid:durableId="372509472">
    <w:abstractNumId w:val="100"/>
  </w:num>
  <w:num w:numId="116" w16cid:durableId="958146805">
    <w:abstractNumId w:val="158"/>
  </w:num>
  <w:num w:numId="117" w16cid:durableId="1860120463">
    <w:abstractNumId w:val="152"/>
  </w:num>
  <w:num w:numId="118" w16cid:durableId="919368946">
    <w:abstractNumId w:val="169"/>
  </w:num>
  <w:num w:numId="119" w16cid:durableId="1916016557">
    <w:abstractNumId w:val="202"/>
  </w:num>
  <w:num w:numId="120" w16cid:durableId="343940558">
    <w:abstractNumId w:val="18"/>
  </w:num>
  <w:num w:numId="121" w16cid:durableId="1703288625">
    <w:abstractNumId w:val="138"/>
  </w:num>
  <w:num w:numId="122" w16cid:durableId="1182281873">
    <w:abstractNumId w:val="211"/>
  </w:num>
  <w:num w:numId="123" w16cid:durableId="1926455246">
    <w:abstractNumId w:val="44"/>
  </w:num>
  <w:num w:numId="124" w16cid:durableId="440413602">
    <w:abstractNumId w:val="122"/>
  </w:num>
  <w:num w:numId="125" w16cid:durableId="367265789">
    <w:abstractNumId w:val="51"/>
  </w:num>
  <w:num w:numId="126" w16cid:durableId="1211302503">
    <w:abstractNumId w:val="156"/>
  </w:num>
  <w:num w:numId="127" w16cid:durableId="844365897">
    <w:abstractNumId w:val="19"/>
  </w:num>
  <w:num w:numId="128" w16cid:durableId="1527980132">
    <w:abstractNumId w:val="145"/>
  </w:num>
  <w:num w:numId="129" w16cid:durableId="1068529926">
    <w:abstractNumId w:val="181"/>
  </w:num>
  <w:num w:numId="130" w16cid:durableId="2068607819">
    <w:abstractNumId w:val="170"/>
  </w:num>
  <w:num w:numId="131" w16cid:durableId="1865245154">
    <w:abstractNumId w:val="164"/>
  </w:num>
  <w:num w:numId="132" w16cid:durableId="233051345">
    <w:abstractNumId w:val="98"/>
  </w:num>
  <w:num w:numId="133" w16cid:durableId="2046755997">
    <w:abstractNumId w:val="57"/>
  </w:num>
  <w:num w:numId="134" w16cid:durableId="241642779">
    <w:abstractNumId w:val="144"/>
  </w:num>
  <w:num w:numId="135" w16cid:durableId="505486691">
    <w:abstractNumId w:val="38"/>
  </w:num>
  <w:num w:numId="136" w16cid:durableId="2078698984">
    <w:abstractNumId w:val="79"/>
  </w:num>
  <w:num w:numId="137" w16cid:durableId="413552742">
    <w:abstractNumId w:val="77"/>
  </w:num>
  <w:num w:numId="138" w16cid:durableId="691616609">
    <w:abstractNumId w:val="102"/>
  </w:num>
  <w:num w:numId="139" w16cid:durableId="1316762263">
    <w:abstractNumId w:val="29"/>
  </w:num>
  <w:num w:numId="140" w16cid:durableId="174194890">
    <w:abstractNumId w:val="194"/>
  </w:num>
  <w:num w:numId="141" w16cid:durableId="538203442">
    <w:abstractNumId w:val="66"/>
  </w:num>
  <w:num w:numId="142" w16cid:durableId="1816295441">
    <w:abstractNumId w:val="69"/>
  </w:num>
  <w:num w:numId="143" w16cid:durableId="590940391">
    <w:abstractNumId w:val="115"/>
  </w:num>
  <w:num w:numId="144" w16cid:durableId="1911234413">
    <w:abstractNumId w:val="150"/>
  </w:num>
  <w:num w:numId="145" w16cid:durableId="2112822176">
    <w:abstractNumId w:val="20"/>
  </w:num>
  <w:num w:numId="146" w16cid:durableId="1243947802">
    <w:abstractNumId w:val="177"/>
  </w:num>
  <w:num w:numId="147" w16cid:durableId="1186941083">
    <w:abstractNumId w:val="87"/>
  </w:num>
  <w:num w:numId="148" w16cid:durableId="300306026">
    <w:abstractNumId w:val="208"/>
  </w:num>
  <w:num w:numId="149" w16cid:durableId="278613598">
    <w:abstractNumId w:val="163"/>
  </w:num>
  <w:num w:numId="150" w16cid:durableId="1075008865">
    <w:abstractNumId w:val="59"/>
  </w:num>
  <w:num w:numId="151" w16cid:durableId="1073355156">
    <w:abstractNumId w:val="40"/>
  </w:num>
  <w:num w:numId="152" w16cid:durableId="307516882">
    <w:abstractNumId w:val="63"/>
  </w:num>
  <w:num w:numId="153" w16cid:durableId="473452521">
    <w:abstractNumId w:val="143"/>
  </w:num>
  <w:num w:numId="154" w16cid:durableId="1262494365">
    <w:abstractNumId w:val="31"/>
  </w:num>
  <w:num w:numId="155" w16cid:durableId="1176001762">
    <w:abstractNumId w:val="62"/>
  </w:num>
  <w:num w:numId="156" w16cid:durableId="1187330677">
    <w:abstractNumId w:val="179"/>
  </w:num>
  <w:num w:numId="157" w16cid:durableId="1814326244">
    <w:abstractNumId w:val="134"/>
  </w:num>
  <w:num w:numId="158" w16cid:durableId="624580443">
    <w:abstractNumId w:val="204"/>
  </w:num>
  <w:num w:numId="159" w16cid:durableId="1105272629">
    <w:abstractNumId w:val="171"/>
  </w:num>
  <w:num w:numId="160" w16cid:durableId="1518304809">
    <w:abstractNumId w:val="86"/>
  </w:num>
  <w:num w:numId="161" w16cid:durableId="1668828765">
    <w:abstractNumId w:val="23"/>
  </w:num>
  <w:num w:numId="162" w16cid:durableId="436826363">
    <w:abstractNumId w:val="15"/>
  </w:num>
  <w:num w:numId="163" w16cid:durableId="2144351485">
    <w:abstractNumId w:val="21"/>
  </w:num>
  <w:num w:numId="164" w16cid:durableId="240143464">
    <w:abstractNumId w:val="200"/>
  </w:num>
  <w:num w:numId="165" w16cid:durableId="1455322022">
    <w:abstractNumId w:val="203"/>
  </w:num>
  <w:num w:numId="166" w16cid:durableId="597373021">
    <w:abstractNumId w:val="37"/>
  </w:num>
  <w:num w:numId="167" w16cid:durableId="981692177">
    <w:abstractNumId w:val="83"/>
  </w:num>
  <w:num w:numId="168" w16cid:durableId="1555266990">
    <w:abstractNumId w:val="165"/>
  </w:num>
  <w:num w:numId="169" w16cid:durableId="848256259">
    <w:abstractNumId w:val="4"/>
  </w:num>
  <w:num w:numId="170" w16cid:durableId="286205900">
    <w:abstractNumId w:val="197"/>
  </w:num>
  <w:num w:numId="171" w16cid:durableId="1416049291">
    <w:abstractNumId w:val="113"/>
  </w:num>
  <w:num w:numId="172" w16cid:durableId="331419274">
    <w:abstractNumId w:val="218"/>
  </w:num>
  <w:num w:numId="173" w16cid:durableId="82192197">
    <w:abstractNumId w:val="74"/>
  </w:num>
  <w:num w:numId="174" w16cid:durableId="2094664053">
    <w:abstractNumId w:val="199"/>
  </w:num>
  <w:num w:numId="175" w16cid:durableId="151600183">
    <w:abstractNumId w:val="141"/>
  </w:num>
  <w:num w:numId="176" w16cid:durableId="770513437">
    <w:abstractNumId w:val="215"/>
  </w:num>
  <w:num w:numId="177" w16cid:durableId="1073117588">
    <w:abstractNumId w:val="3"/>
  </w:num>
  <w:num w:numId="178" w16cid:durableId="806095213">
    <w:abstractNumId w:val="128"/>
  </w:num>
  <w:num w:numId="179" w16cid:durableId="2060474732">
    <w:abstractNumId w:val="110"/>
  </w:num>
  <w:num w:numId="180" w16cid:durableId="150144286">
    <w:abstractNumId w:val="195"/>
  </w:num>
  <w:num w:numId="181" w16cid:durableId="1488477020">
    <w:abstractNumId w:val="70"/>
  </w:num>
  <w:num w:numId="182" w16cid:durableId="98064250">
    <w:abstractNumId w:val="75"/>
  </w:num>
  <w:num w:numId="183" w16cid:durableId="22946531">
    <w:abstractNumId w:val="27"/>
  </w:num>
  <w:num w:numId="184" w16cid:durableId="655760845">
    <w:abstractNumId w:val="6"/>
  </w:num>
  <w:num w:numId="185" w16cid:durableId="1168516604">
    <w:abstractNumId w:val="223"/>
  </w:num>
  <w:num w:numId="186" w16cid:durableId="197594146">
    <w:abstractNumId w:val="46"/>
  </w:num>
  <w:num w:numId="187" w16cid:durableId="158428858">
    <w:abstractNumId w:val="89"/>
  </w:num>
  <w:num w:numId="188" w16cid:durableId="1107239148">
    <w:abstractNumId w:val="95"/>
  </w:num>
  <w:num w:numId="189" w16cid:durableId="853573037">
    <w:abstractNumId w:val="76"/>
  </w:num>
  <w:num w:numId="190" w16cid:durableId="1282808175">
    <w:abstractNumId w:val="159"/>
  </w:num>
  <w:num w:numId="191" w16cid:durableId="22480312">
    <w:abstractNumId w:val="16"/>
  </w:num>
  <w:num w:numId="192" w16cid:durableId="107164757">
    <w:abstractNumId w:val="131"/>
  </w:num>
  <w:num w:numId="193" w16cid:durableId="804543390">
    <w:abstractNumId w:val="8"/>
  </w:num>
  <w:num w:numId="194" w16cid:durableId="464540272">
    <w:abstractNumId w:val="135"/>
  </w:num>
  <w:num w:numId="195" w16cid:durableId="662195653">
    <w:abstractNumId w:val="114"/>
  </w:num>
  <w:num w:numId="196" w16cid:durableId="320499191">
    <w:abstractNumId w:val="183"/>
  </w:num>
  <w:num w:numId="197" w16cid:durableId="44989431">
    <w:abstractNumId w:val="14"/>
  </w:num>
  <w:num w:numId="198" w16cid:durableId="1016884720">
    <w:abstractNumId w:val="162"/>
  </w:num>
  <w:num w:numId="199" w16cid:durableId="1598758393">
    <w:abstractNumId w:val="33"/>
  </w:num>
  <w:num w:numId="200" w16cid:durableId="921062977">
    <w:abstractNumId w:val="123"/>
  </w:num>
  <w:num w:numId="201" w16cid:durableId="1368485468">
    <w:abstractNumId w:val="45"/>
  </w:num>
  <w:num w:numId="202" w16cid:durableId="1528447784">
    <w:abstractNumId w:val="36"/>
  </w:num>
  <w:num w:numId="203" w16cid:durableId="1996882248">
    <w:abstractNumId w:val="118"/>
  </w:num>
  <w:num w:numId="204" w16cid:durableId="152374617">
    <w:abstractNumId w:val="124"/>
  </w:num>
  <w:num w:numId="205" w16cid:durableId="1536624927">
    <w:abstractNumId w:val="17"/>
  </w:num>
  <w:num w:numId="206" w16cid:durableId="1570966432">
    <w:abstractNumId w:val="43"/>
  </w:num>
  <w:num w:numId="207" w16cid:durableId="867764410">
    <w:abstractNumId w:val="175"/>
  </w:num>
  <w:num w:numId="208" w16cid:durableId="255721655">
    <w:abstractNumId w:val="73"/>
  </w:num>
  <w:num w:numId="209" w16cid:durableId="777797481">
    <w:abstractNumId w:val="205"/>
  </w:num>
  <w:num w:numId="210" w16cid:durableId="1502039458">
    <w:abstractNumId w:val="106"/>
  </w:num>
  <w:num w:numId="211" w16cid:durableId="1033186767">
    <w:abstractNumId w:val="85"/>
  </w:num>
  <w:num w:numId="212" w16cid:durableId="532040368">
    <w:abstractNumId w:val="214"/>
  </w:num>
  <w:num w:numId="213" w16cid:durableId="138694921">
    <w:abstractNumId w:val="5"/>
  </w:num>
  <w:num w:numId="214" w16cid:durableId="748386758">
    <w:abstractNumId w:val="207"/>
  </w:num>
  <w:num w:numId="215" w16cid:durableId="853030918">
    <w:abstractNumId w:val="1"/>
  </w:num>
  <w:num w:numId="216" w16cid:durableId="1649093207">
    <w:abstractNumId w:val="39"/>
  </w:num>
  <w:num w:numId="217" w16cid:durableId="722482641">
    <w:abstractNumId w:val="116"/>
  </w:num>
  <w:num w:numId="218" w16cid:durableId="171260668">
    <w:abstractNumId w:val="22"/>
  </w:num>
  <w:num w:numId="219" w16cid:durableId="456991079">
    <w:abstractNumId w:val="55"/>
  </w:num>
  <w:num w:numId="220" w16cid:durableId="119232866">
    <w:abstractNumId w:val="41"/>
  </w:num>
  <w:num w:numId="221" w16cid:durableId="1592474405">
    <w:abstractNumId w:val="219"/>
  </w:num>
  <w:num w:numId="222" w16cid:durableId="1304314677">
    <w:abstractNumId w:val="97"/>
  </w:num>
  <w:num w:numId="223" w16cid:durableId="1721633240">
    <w:abstractNumId w:val="149"/>
  </w:num>
  <w:num w:numId="224" w16cid:durableId="1852255525">
    <w:abstractNumId w:val="61"/>
  </w:num>
  <w:numIdMacAtCleanup w:val="2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Kiên Lê Trung">
    <w15:presenceInfo w15:providerId="Windows Live" w15:userId="175aabc91ea22888"/>
  </w15:person>
  <w15:person w15:author="Việt Lương">
    <w15:presenceInfo w15:providerId="Windows Live" w15:userId="a7b5a3119a6a52c7"/>
  </w15:person>
  <w15:person w15:author="khanh pham">
    <w15:presenceInfo w15:providerId="Windows Live" w15:userId="a47c86323a20c7e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30"/>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69A2"/>
    <w:rsid w:val="000008C3"/>
    <w:rsid w:val="000011A0"/>
    <w:rsid w:val="0000211A"/>
    <w:rsid w:val="00002B9B"/>
    <w:rsid w:val="000036E2"/>
    <w:rsid w:val="000038EE"/>
    <w:rsid w:val="000062F4"/>
    <w:rsid w:val="00010E07"/>
    <w:rsid w:val="000114D8"/>
    <w:rsid w:val="00011F8A"/>
    <w:rsid w:val="00012270"/>
    <w:rsid w:val="0001580C"/>
    <w:rsid w:val="00017DD6"/>
    <w:rsid w:val="00024937"/>
    <w:rsid w:val="000252E6"/>
    <w:rsid w:val="00026304"/>
    <w:rsid w:val="00026F24"/>
    <w:rsid w:val="0002743C"/>
    <w:rsid w:val="00027746"/>
    <w:rsid w:val="0003038E"/>
    <w:rsid w:val="00030B65"/>
    <w:rsid w:val="00031B5F"/>
    <w:rsid w:val="0003260D"/>
    <w:rsid w:val="0003460E"/>
    <w:rsid w:val="00034C0F"/>
    <w:rsid w:val="0003552C"/>
    <w:rsid w:val="000368EC"/>
    <w:rsid w:val="00036A44"/>
    <w:rsid w:val="00037044"/>
    <w:rsid w:val="00040790"/>
    <w:rsid w:val="00044F7F"/>
    <w:rsid w:val="0004797E"/>
    <w:rsid w:val="000504CE"/>
    <w:rsid w:val="00052692"/>
    <w:rsid w:val="00052A79"/>
    <w:rsid w:val="00053AC8"/>
    <w:rsid w:val="000549B8"/>
    <w:rsid w:val="000556F1"/>
    <w:rsid w:val="0005676E"/>
    <w:rsid w:val="000567E8"/>
    <w:rsid w:val="00057FDC"/>
    <w:rsid w:val="00061479"/>
    <w:rsid w:val="00061C3D"/>
    <w:rsid w:val="00062456"/>
    <w:rsid w:val="000629F4"/>
    <w:rsid w:val="0006476B"/>
    <w:rsid w:val="000654F2"/>
    <w:rsid w:val="00070514"/>
    <w:rsid w:val="000749F5"/>
    <w:rsid w:val="00075A20"/>
    <w:rsid w:val="000761E1"/>
    <w:rsid w:val="000819EA"/>
    <w:rsid w:val="00081A53"/>
    <w:rsid w:val="00082413"/>
    <w:rsid w:val="00082BAC"/>
    <w:rsid w:val="00082E98"/>
    <w:rsid w:val="00083538"/>
    <w:rsid w:val="000857B7"/>
    <w:rsid w:val="0008785C"/>
    <w:rsid w:val="000903BC"/>
    <w:rsid w:val="00090574"/>
    <w:rsid w:val="00091C84"/>
    <w:rsid w:val="00092083"/>
    <w:rsid w:val="00093A13"/>
    <w:rsid w:val="00094112"/>
    <w:rsid w:val="000943EE"/>
    <w:rsid w:val="00096067"/>
    <w:rsid w:val="000961D9"/>
    <w:rsid w:val="000A00EB"/>
    <w:rsid w:val="000A060D"/>
    <w:rsid w:val="000A06E7"/>
    <w:rsid w:val="000A0E69"/>
    <w:rsid w:val="000A1966"/>
    <w:rsid w:val="000A212A"/>
    <w:rsid w:val="000A3523"/>
    <w:rsid w:val="000B0841"/>
    <w:rsid w:val="000B08E1"/>
    <w:rsid w:val="000B0BD2"/>
    <w:rsid w:val="000B10F8"/>
    <w:rsid w:val="000B1B6B"/>
    <w:rsid w:val="000B2B8D"/>
    <w:rsid w:val="000B2B95"/>
    <w:rsid w:val="000B2ED3"/>
    <w:rsid w:val="000B2EF0"/>
    <w:rsid w:val="000B3897"/>
    <w:rsid w:val="000B3DE2"/>
    <w:rsid w:val="000B4CC2"/>
    <w:rsid w:val="000B60AF"/>
    <w:rsid w:val="000B67C7"/>
    <w:rsid w:val="000B6A96"/>
    <w:rsid w:val="000B7BAB"/>
    <w:rsid w:val="000B7D33"/>
    <w:rsid w:val="000C0987"/>
    <w:rsid w:val="000C28E4"/>
    <w:rsid w:val="000C311B"/>
    <w:rsid w:val="000C3407"/>
    <w:rsid w:val="000C368C"/>
    <w:rsid w:val="000C5B56"/>
    <w:rsid w:val="000C679A"/>
    <w:rsid w:val="000D1C9B"/>
    <w:rsid w:val="000D2E6D"/>
    <w:rsid w:val="000D34E5"/>
    <w:rsid w:val="000D3FC8"/>
    <w:rsid w:val="000D5A37"/>
    <w:rsid w:val="000E05BF"/>
    <w:rsid w:val="000E0BC1"/>
    <w:rsid w:val="000E0FD7"/>
    <w:rsid w:val="000E46EC"/>
    <w:rsid w:val="000E646E"/>
    <w:rsid w:val="000E6CBE"/>
    <w:rsid w:val="000E6F89"/>
    <w:rsid w:val="000E70E8"/>
    <w:rsid w:val="000E73F6"/>
    <w:rsid w:val="000E780A"/>
    <w:rsid w:val="000F0D00"/>
    <w:rsid w:val="000F17DC"/>
    <w:rsid w:val="000F1D03"/>
    <w:rsid w:val="000F2FEB"/>
    <w:rsid w:val="000F4131"/>
    <w:rsid w:val="000F476D"/>
    <w:rsid w:val="000F4979"/>
    <w:rsid w:val="000F4BA3"/>
    <w:rsid w:val="000F50E3"/>
    <w:rsid w:val="000F5B6D"/>
    <w:rsid w:val="000F5D45"/>
    <w:rsid w:val="000F5DB8"/>
    <w:rsid w:val="000F5F55"/>
    <w:rsid w:val="000F6971"/>
    <w:rsid w:val="0010042F"/>
    <w:rsid w:val="0010105F"/>
    <w:rsid w:val="001024C0"/>
    <w:rsid w:val="00102E63"/>
    <w:rsid w:val="00104802"/>
    <w:rsid w:val="00106C9F"/>
    <w:rsid w:val="001074D6"/>
    <w:rsid w:val="001144D4"/>
    <w:rsid w:val="00114E41"/>
    <w:rsid w:val="0011513A"/>
    <w:rsid w:val="00115BD4"/>
    <w:rsid w:val="00115DF8"/>
    <w:rsid w:val="00116A92"/>
    <w:rsid w:val="00116F08"/>
    <w:rsid w:val="00116F94"/>
    <w:rsid w:val="001201C4"/>
    <w:rsid w:val="0012134D"/>
    <w:rsid w:val="001221CF"/>
    <w:rsid w:val="00123A30"/>
    <w:rsid w:val="00126179"/>
    <w:rsid w:val="001272FA"/>
    <w:rsid w:val="001278FF"/>
    <w:rsid w:val="001279AF"/>
    <w:rsid w:val="001304A5"/>
    <w:rsid w:val="001307AF"/>
    <w:rsid w:val="001312EA"/>
    <w:rsid w:val="0013201F"/>
    <w:rsid w:val="00132ABF"/>
    <w:rsid w:val="00134AC3"/>
    <w:rsid w:val="00135786"/>
    <w:rsid w:val="0013580C"/>
    <w:rsid w:val="00136D96"/>
    <w:rsid w:val="00140777"/>
    <w:rsid w:val="00142276"/>
    <w:rsid w:val="001424F7"/>
    <w:rsid w:val="00143164"/>
    <w:rsid w:val="0014346A"/>
    <w:rsid w:val="00144BB4"/>
    <w:rsid w:val="00146533"/>
    <w:rsid w:val="00146937"/>
    <w:rsid w:val="0014732A"/>
    <w:rsid w:val="00147978"/>
    <w:rsid w:val="00147DEB"/>
    <w:rsid w:val="00151C77"/>
    <w:rsid w:val="00153604"/>
    <w:rsid w:val="00154210"/>
    <w:rsid w:val="001544BA"/>
    <w:rsid w:val="00154BBD"/>
    <w:rsid w:val="001565A5"/>
    <w:rsid w:val="001567CC"/>
    <w:rsid w:val="00156BC8"/>
    <w:rsid w:val="001571A2"/>
    <w:rsid w:val="00157CA3"/>
    <w:rsid w:val="00157FDB"/>
    <w:rsid w:val="00160079"/>
    <w:rsid w:val="001608AD"/>
    <w:rsid w:val="00160AEB"/>
    <w:rsid w:val="00162357"/>
    <w:rsid w:val="00162573"/>
    <w:rsid w:val="00163770"/>
    <w:rsid w:val="001637DD"/>
    <w:rsid w:val="0016683A"/>
    <w:rsid w:val="00167F05"/>
    <w:rsid w:val="00171C9C"/>
    <w:rsid w:val="00173A78"/>
    <w:rsid w:val="00174675"/>
    <w:rsid w:val="00177238"/>
    <w:rsid w:val="0018010D"/>
    <w:rsid w:val="00180F07"/>
    <w:rsid w:val="0018193D"/>
    <w:rsid w:val="00181C78"/>
    <w:rsid w:val="00181E40"/>
    <w:rsid w:val="00182382"/>
    <w:rsid w:val="0018317A"/>
    <w:rsid w:val="00184AF2"/>
    <w:rsid w:val="00184C69"/>
    <w:rsid w:val="001852E3"/>
    <w:rsid w:val="00185EA0"/>
    <w:rsid w:val="00186144"/>
    <w:rsid w:val="001869E1"/>
    <w:rsid w:val="00187170"/>
    <w:rsid w:val="00190D8F"/>
    <w:rsid w:val="00190F62"/>
    <w:rsid w:val="00194CEC"/>
    <w:rsid w:val="001A024E"/>
    <w:rsid w:val="001A10D0"/>
    <w:rsid w:val="001A1E74"/>
    <w:rsid w:val="001A2612"/>
    <w:rsid w:val="001A4464"/>
    <w:rsid w:val="001A59C7"/>
    <w:rsid w:val="001A638B"/>
    <w:rsid w:val="001A66A8"/>
    <w:rsid w:val="001B086B"/>
    <w:rsid w:val="001B08F1"/>
    <w:rsid w:val="001B094C"/>
    <w:rsid w:val="001B122D"/>
    <w:rsid w:val="001B2E71"/>
    <w:rsid w:val="001B41C3"/>
    <w:rsid w:val="001C228B"/>
    <w:rsid w:val="001C2E97"/>
    <w:rsid w:val="001C4510"/>
    <w:rsid w:val="001C51D5"/>
    <w:rsid w:val="001C5FD2"/>
    <w:rsid w:val="001C7668"/>
    <w:rsid w:val="001D0595"/>
    <w:rsid w:val="001D0847"/>
    <w:rsid w:val="001D0EDA"/>
    <w:rsid w:val="001D147B"/>
    <w:rsid w:val="001D1558"/>
    <w:rsid w:val="001D1973"/>
    <w:rsid w:val="001D19BE"/>
    <w:rsid w:val="001D1F6B"/>
    <w:rsid w:val="001D3F26"/>
    <w:rsid w:val="001D53B4"/>
    <w:rsid w:val="001D7247"/>
    <w:rsid w:val="001D7EDB"/>
    <w:rsid w:val="001E0C3C"/>
    <w:rsid w:val="001E3F39"/>
    <w:rsid w:val="001E477B"/>
    <w:rsid w:val="001E4AFE"/>
    <w:rsid w:val="001E4DFB"/>
    <w:rsid w:val="001E7636"/>
    <w:rsid w:val="001E768B"/>
    <w:rsid w:val="001F0512"/>
    <w:rsid w:val="001F2091"/>
    <w:rsid w:val="001F2D43"/>
    <w:rsid w:val="001F30F0"/>
    <w:rsid w:val="001F3148"/>
    <w:rsid w:val="001F37E8"/>
    <w:rsid w:val="001F6DCA"/>
    <w:rsid w:val="001F6F52"/>
    <w:rsid w:val="001F7801"/>
    <w:rsid w:val="002008A9"/>
    <w:rsid w:val="00200FAB"/>
    <w:rsid w:val="00203D39"/>
    <w:rsid w:val="0020528D"/>
    <w:rsid w:val="002052CF"/>
    <w:rsid w:val="00205917"/>
    <w:rsid w:val="002077C2"/>
    <w:rsid w:val="0020797E"/>
    <w:rsid w:val="0021019E"/>
    <w:rsid w:val="00212611"/>
    <w:rsid w:val="00212E47"/>
    <w:rsid w:val="00214E58"/>
    <w:rsid w:val="002152B4"/>
    <w:rsid w:val="002158AA"/>
    <w:rsid w:val="00217DA0"/>
    <w:rsid w:val="002214F5"/>
    <w:rsid w:val="00221FC9"/>
    <w:rsid w:val="00222613"/>
    <w:rsid w:val="00222F40"/>
    <w:rsid w:val="00223146"/>
    <w:rsid w:val="002238B7"/>
    <w:rsid w:val="00224DE4"/>
    <w:rsid w:val="00225000"/>
    <w:rsid w:val="00225A6B"/>
    <w:rsid w:val="00226ED6"/>
    <w:rsid w:val="00226EF0"/>
    <w:rsid w:val="0022731D"/>
    <w:rsid w:val="00227A32"/>
    <w:rsid w:val="00230806"/>
    <w:rsid w:val="002308E1"/>
    <w:rsid w:val="002311DD"/>
    <w:rsid w:val="002313A8"/>
    <w:rsid w:val="002324DF"/>
    <w:rsid w:val="00232534"/>
    <w:rsid w:val="0023361B"/>
    <w:rsid w:val="002346B0"/>
    <w:rsid w:val="0023637A"/>
    <w:rsid w:val="00236B3B"/>
    <w:rsid w:val="00237548"/>
    <w:rsid w:val="00237E4A"/>
    <w:rsid w:val="00243DCF"/>
    <w:rsid w:val="002447A0"/>
    <w:rsid w:val="00244F26"/>
    <w:rsid w:val="00245E80"/>
    <w:rsid w:val="0025172A"/>
    <w:rsid w:val="00251F73"/>
    <w:rsid w:val="0025205C"/>
    <w:rsid w:val="0025330C"/>
    <w:rsid w:val="002547D0"/>
    <w:rsid w:val="00254909"/>
    <w:rsid w:val="00257D9B"/>
    <w:rsid w:val="00257FDD"/>
    <w:rsid w:val="00260206"/>
    <w:rsid w:val="002603CF"/>
    <w:rsid w:val="0026045D"/>
    <w:rsid w:val="002614CA"/>
    <w:rsid w:val="002619D1"/>
    <w:rsid w:val="00262042"/>
    <w:rsid w:val="00262D0C"/>
    <w:rsid w:val="002638DF"/>
    <w:rsid w:val="002663BC"/>
    <w:rsid w:val="00266713"/>
    <w:rsid w:val="00266DBD"/>
    <w:rsid w:val="00267A25"/>
    <w:rsid w:val="00270B31"/>
    <w:rsid w:val="00271248"/>
    <w:rsid w:val="002712D7"/>
    <w:rsid w:val="00271E1C"/>
    <w:rsid w:val="00271EBF"/>
    <w:rsid w:val="00271F97"/>
    <w:rsid w:val="00272877"/>
    <w:rsid w:val="00274C30"/>
    <w:rsid w:val="002759F3"/>
    <w:rsid w:val="00275BFA"/>
    <w:rsid w:val="00276DB6"/>
    <w:rsid w:val="00280ED1"/>
    <w:rsid w:val="00283F85"/>
    <w:rsid w:val="00284C9F"/>
    <w:rsid w:val="002854A5"/>
    <w:rsid w:val="00285BA9"/>
    <w:rsid w:val="00286328"/>
    <w:rsid w:val="002870D6"/>
    <w:rsid w:val="00287965"/>
    <w:rsid w:val="00290601"/>
    <w:rsid w:val="00291E33"/>
    <w:rsid w:val="0029222B"/>
    <w:rsid w:val="00292F83"/>
    <w:rsid w:val="0029564D"/>
    <w:rsid w:val="00295B59"/>
    <w:rsid w:val="002962C8"/>
    <w:rsid w:val="002968B7"/>
    <w:rsid w:val="0029741B"/>
    <w:rsid w:val="00297A4C"/>
    <w:rsid w:val="00297EF3"/>
    <w:rsid w:val="002A05F8"/>
    <w:rsid w:val="002A09E2"/>
    <w:rsid w:val="002A16C1"/>
    <w:rsid w:val="002A1AB0"/>
    <w:rsid w:val="002A26FC"/>
    <w:rsid w:val="002A3906"/>
    <w:rsid w:val="002A3B27"/>
    <w:rsid w:val="002A4E4C"/>
    <w:rsid w:val="002A5298"/>
    <w:rsid w:val="002A60AD"/>
    <w:rsid w:val="002A7008"/>
    <w:rsid w:val="002B10E6"/>
    <w:rsid w:val="002B2745"/>
    <w:rsid w:val="002B2780"/>
    <w:rsid w:val="002B2D19"/>
    <w:rsid w:val="002B3E79"/>
    <w:rsid w:val="002B4F5C"/>
    <w:rsid w:val="002B5D2A"/>
    <w:rsid w:val="002B72A4"/>
    <w:rsid w:val="002B79A6"/>
    <w:rsid w:val="002B7AF4"/>
    <w:rsid w:val="002B7B73"/>
    <w:rsid w:val="002B7E69"/>
    <w:rsid w:val="002C09B4"/>
    <w:rsid w:val="002C0E01"/>
    <w:rsid w:val="002C2900"/>
    <w:rsid w:val="002C3294"/>
    <w:rsid w:val="002C344D"/>
    <w:rsid w:val="002C3AA3"/>
    <w:rsid w:val="002C3FD0"/>
    <w:rsid w:val="002C3FFF"/>
    <w:rsid w:val="002C40F3"/>
    <w:rsid w:val="002C461F"/>
    <w:rsid w:val="002C6B7C"/>
    <w:rsid w:val="002C6F52"/>
    <w:rsid w:val="002D1A25"/>
    <w:rsid w:val="002D3232"/>
    <w:rsid w:val="002D3261"/>
    <w:rsid w:val="002D3580"/>
    <w:rsid w:val="002D4355"/>
    <w:rsid w:val="002D4D4A"/>
    <w:rsid w:val="002D57D2"/>
    <w:rsid w:val="002D5B83"/>
    <w:rsid w:val="002E01E2"/>
    <w:rsid w:val="002E157F"/>
    <w:rsid w:val="002E1752"/>
    <w:rsid w:val="002E2F35"/>
    <w:rsid w:val="002E33FC"/>
    <w:rsid w:val="002E3A5B"/>
    <w:rsid w:val="002E4588"/>
    <w:rsid w:val="002E7B00"/>
    <w:rsid w:val="002E7C7F"/>
    <w:rsid w:val="002F39B9"/>
    <w:rsid w:val="002F3EDE"/>
    <w:rsid w:val="002F750C"/>
    <w:rsid w:val="00300311"/>
    <w:rsid w:val="00300F10"/>
    <w:rsid w:val="003029CF"/>
    <w:rsid w:val="00302E58"/>
    <w:rsid w:val="003032D9"/>
    <w:rsid w:val="00303A6E"/>
    <w:rsid w:val="00304A03"/>
    <w:rsid w:val="00304EE4"/>
    <w:rsid w:val="00305443"/>
    <w:rsid w:val="00305F08"/>
    <w:rsid w:val="00306423"/>
    <w:rsid w:val="00307DEF"/>
    <w:rsid w:val="00307E28"/>
    <w:rsid w:val="003119EE"/>
    <w:rsid w:val="00312FEA"/>
    <w:rsid w:val="0031334E"/>
    <w:rsid w:val="00313762"/>
    <w:rsid w:val="0031495A"/>
    <w:rsid w:val="0031580F"/>
    <w:rsid w:val="003166B9"/>
    <w:rsid w:val="0031704D"/>
    <w:rsid w:val="00320D8E"/>
    <w:rsid w:val="00320EDF"/>
    <w:rsid w:val="00321252"/>
    <w:rsid w:val="00321E33"/>
    <w:rsid w:val="00322EE6"/>
    <w:rsid w:val="00325C25"/>
    <w:rsid w:val="003263E3"/>
    <w:rsid w:val="00326A10"/>
    <w:rsid w:val="00326C4E"/>
    <w:rsid w:val="00330C49"/>
    <w:rsid w:val="00331C6D"/>
    <w:rsid w:val="0033342B"/>
    <w:rsid w:val="003347A8"/>
    <w:rsid w:val="00334F8E"/>
    <w:rsid w:val="00335217"/>
    <w:rsid w:val="00336162"/>
    <w:rsid w:val="00336505"/>
    <w:rsid w:val="00340D02"/>
    <w:rsid w:val="003413C7"/>
    <w:rsid w:val="003418FB"/>
    <w:rsid w:val="0034303E"/>
    <w:rsid w:val="003450ED"/>
    <w:rsid w:val="00345582"/>
    <w:rsid w:val="00346262"/>
    <w:rsid w:val="00346716"/>
    <w:rsid w:val="00347135"/>
    <w:rsid w:val="00355D9A"/>
    <w:rsid w:val="0036048A"/>
    <w:rsid w:val="003607D2"/>
    <w:rsid w:val="0036196A"/>
    <w:rsid w:val="00361F58"/>
    <w:rsid w:val="00362332"/>
    <w:rsid w:val="00362983"/>
    <w:rsid w:val="00364182"/>
    <w:rsid w:val="00364F10"/>
    <w:rsid w:val="003720D1"/>
    <w:rsid w:val="003721C6"/>
    <w:rsid w:val="00372D34"/>
    <w:rsid w:val="00373258"/>
    <w:rsid w:val="003732EC"/>
    <w:rsid w:val="00373917"/>
    <w:rsid w:val="00374AFA"/>
    <w:rsid w:val="00375354"/>
    <w:rsid w:val="0037560C"/>
    <w:rsid w:val="00375838"/>
    <w:rsid w:val="00375E3E"/>
    <w:rsid w:val="00377A07"/>
    <w:rsid w:val="00377DCC"/>
    <w:rsid w:val="0038087D"/>
    <w:rsid w:val="00381834"/>
    <w:rsid w:val="00382A14"/>
    <w:rsid w:val="0038525B"/>
    <w:rsid w:val="00386151"/>
    <w:rsid w:val="003864F9"/>
    <w:rsid w:val="003873D8"/>
    <w:rsid w:val="00394F24"/>
    <w:rsid w:val="00397441"/>
    <w:rsid w:val="003A0622"/>
    <w:rsid w:val="003A09EF"/>
    <w:rsid w:val="003A36DA"/>
    <w:rsid w:val="003A38C0"/>
    <w:rsid w:val="003A5C9E"/>
    <w:rsid w:val="003A656E"/>
    <w:rsid w:val="003A79F0"/>
    <w:rsid w:val="003B1891"/>
    <w:rsid w:val="003B1E09"/>
    <w:rsid w:val="003B1E56"/>
    <w:rsid w:val="003B3401"/>
    <w:rsid w:val="003B3A32"/>
    <w:rsid w:val="003B48FC"/>
    <w:rsid w:val="003B4BF2"/>
    <w:rsid w:val="003B5071"/>
    <w:rsid w:val="003B5E3E"/>
    <w:rsid w:val="003B6EB6"/>
    <w:rsid w:val="003B709E"/>
    <w:rsid w:val="003C0176"/>
    <w:rsid w:val="003C1758"/>
    <w:rsid w:val="003C1CB8"/>
    <w:rsid w:val="003C2642"/>
    <w:rsid w:val="003C60DA"/>
    <w:rsid w:val="003D0DFB"/>
    <w:rsid w:val="003D0E11"/>
    <w:rsid w:val="003D1C71"/>
    <w:rsid w:val="003D225A"/>
    <w:rsid w:val="003D3ADC"/>
    <w:rsid w:val="003D4004"/>
    <w:rsid w:val="003D42B9"/>
    <w:rsid w:val="003D4FF5"/>
    <w:rsid w:val="003D75E3"/>
    <w:rsid w:val="003E0F28"/>
    <w:rsid w:val="003E22E7"/>
    <w:rsid w:val="003E39FA"/>
    <w:rsid w:val="003E5B36"/>
    <w:rsid w:val="003E72D4"/>
    <w:rsid w:val="003F0703"/>
    <w:rsid w:val="003F0E41"/>
    <w:rsid w:val="003F18AB"/>
    <w:rsid w:val="003F2F7E"/>
    <w:rsid w:val="003F3B76"/>
    <w:rsid w:val="003F4B65"/>
    <w:rsid w:val="003F77F0"/>
    <w:rsid w:val="003F7AAD"/>
    <w:rsid w:val="0040045C"/>
    <w:rsid w:val="0040299D"/>
    <w:rsid w:val="00402A04"/>
    <w:rsid w:val="00402AD3"/>
    <w:rsid w:val="0040318D"/>
    <w:rsid w:val="00403A32"/>
    <w:rsid w:val="004040CC"/>
    <w:rsid w:val="00404961"/>
    <w:rsid w:val="00404AE8"/>
    <w:rsid w:val="00404CD6"/>
    <w:rsid w:val="0040561C"/>
    <w:rsid w:val="00405F3E"/>
    <w:rsid w:val="004067EA"/>
    <w:rsid w:val="00407A25"/>
    <w:rsid w:val="00407E6C"/>
    <w:rsid w:val="004104F3"/>
    <w:rsid w:val="004163A9"/>
    <w:rsid w:val="004171C4"/>
    <w:rsid w:val="00420C86"/>
    <w:rsid w:val="00421E81"/>
    <w:rsid w:val="004230EB"/>
    <w:rsid w:val="004235B7"/>
    <w:rsid w:val="0042528F"/>
    <w:rsid w:val="00425AE8"/>
    <w:rsid w:val="004273E2"/>
    <w:rsid w:val="00427789"/>
    <w:rsid w:val="00431507"/>
    <w:rsid w:val="00432817"/>
    <w:rsid w:val="00432E03"/>
    <w:rsid w:val="00434C34"/>
    <w:rsid w:val="0043508B"/>
    <w:rsid w:val="00435AD5"/>
    <w:rsid w:val="00435B2F"/>
    <w:rsid w:val="00435FFC"/>
    <w:rsid w:val="0043711B"/>
    <w:rsid w:val="00437A74"/>
    <w:rsid w:val="004407D9"/>
    <w:rsid w:val="0044160A"/>
    <w:rsid w:val="00441DBF"/>
    <w:rsid w:val="00444FF6"/>
    <w:rsid w:val="00445AA7"/>
    <w:rsid w:val="00446320"/>
    <w:rsid w:val="004503FA"/>
    <w:rsid w:val="00450D55"/>
    <w:rsid w:val="004512E0"/>
    <w:rsid w:val="004525E3"/>
    <w:rsid w:val="004560C0"/>
    <w:rsid w:val="00456141"/>
    <w:rsid w:val="004561B3"/>
    <w:rsid w:val="00457BAC"/>
    <w:rsid w:val="0046161B"/>
    <w:rsid w:val="004622A0"/>
    <w:rsid w:val="004629B0"/>
    <w:rsid w:val="00462F88"/>
    <w:rsid w:val="00463341"/>
    <w:rsid w:val="004656B9"/>
    <w:rsid w:val="0046627E"/>
    <w:rsid w:val="004718B2"/>
    <w:rsid w:val="00472D2D"/>
    <w:rsid w:val="00472E80"/>
    <w:rsid w:val="0047581A"/>
    <w:rsid w:val="00475E2F"/>
    <w:rsid w:val="00476848"/>
    <w:rsid w:val="00477299"/>
    <w:rsid w:val="00477334"/>
    <w:rsid w:val="004774CE"/>
    <w:rsid w:val="004807E9"/>
    <w:rsid w:val="00482472"/>
    <w:rsid w:val="00483822"/>
    <w:rsid w:val="004841B2"/>
    <w:rsid w:val="00485464"/>
    <w:rsid w:val="00485F7F"/>
    <w:rsid w:val="0048787A"/>
    <w:rsid w:val="00487F32"/>
    <w:rsid w:val="00491462"/>
    <w:rsid w:val="004920DD"/>
    <w:rsid w:val="0049265B"/>
    <w:rsid w:val="00492DF5"/>
    <w:rsid w:val="004933B8"/>
    <w:rsid w:val="0049473F"/>
    <w:rsid w:val="0049480A"/>
    <w:rsid w:val="00494BA6"/>
    <w:rsid w:val="00495259"/>
    <w:rsid w:val="004959AA"/>
    <w:rsid w:val="00495FA8"/>
    <w:rsid w:val="00496F76"/>
    <w:rsid w:val="004A0490"/>
    <w:rsid w:val="004A0DCB"/>
    <w:rsid w:val="004A1BB6"/>
    <w:rsid w:val="004A271E"/>
    <w:rsid w:val="004A301F"/>
    <w:rsid w:val="004A4132"/>
    <w:rsid w:val="004A4676"/>
    <w:rsid w:val="004A4F19"/>
    <w:rsid w:val="004A5614"/>
    <w:rsid w:val="004A5A02"/>
    <w:rsid w:val="004B02F5"/>
    <w:rsid w:val="004B0A36"/>
    <w:rsid w:val="004B0BB8"/>
    <w:rsid w:val="004B0F96"/>
    <w:rsid w:val="004B1681"/>
    <w:rsid w:val="004B2D5E"/>
    <w:rsid w:val="004B3268"/>
    <w:rsid w:val="004B4D7E"/>
    <w:rsid w:val="004B505F"/>
    <w:rsid w:val="004B58B4"/>
    <w:rsid w:val="004B5902"/>
    <w:rsid w:val="004B5F81"/>
    <w:rsid w:val="004B750E"/>
    <w:rsid w:val="004B7AE4"/>
    <w:rsid w:val="004C3F56"/>
    <w:rsid w:val="004C4062"/>
    <w:rsid w:val="004C43FA"/>
    <w:rsid w:val="004C46D1"/>
    <w:rsid w:val="004C5248"/>
    <w:rsid w:val="004C79A7"/>
    <w:rsid w:val="004C7C96"/>
    <w:rsid w:val="004D22E4"/>
    <w:rsid w:val="004D29B9"/>
    <w:rsid w:val="004D340B"/>
    <w:rsid w:val="004D4A42"/>
    <w:rsid w:val="004D4AFB"/>
    <w:rsid w:val="004D5156"/>
    <w:rsid w:val="004D59C4"/>
    <w:rsid w:val="004D61CC"/>
    <w:rsid w:val="004D72FF"/>
    <w:rsid w:val="004DA512"/>
    <w:rsid w:val="004E1E18"/>
    <w:rsid w:val="004E2565"/>
    <w:rsid w:val="004E2DE7"/>
    <w:rsid w:val="004E3119"/>
    <w:rsid w:val="004E3130"/>
    <w:rsid w:val="004E3984"/>
    <w:rsid w:val="004E4ECE"/>
    <w:rsid w:val="004E6C52"/>
    <w:rsid w:val="004E76B9"/>
    <w:rsid w:val="004F0C20"/>
    <w:rsid w:val="004F1248"/>
    <w:rsid w:val="004F2B26"/>
    <w:rsid w:val="004F2CC0"/>
    <w:rsid w:val="004F36A6"/>
    <w:rsid w:val="004F54A0"/>
    <w:rsid w:val="005007CD"/>
    <w:rsid w:val="00505A94"/>
    <w:rsid w:val="00507A4B"/>
    <w:rsid w:val="00510C41"/>
    <w:rsid w:val="00510F89"/>
    <w:rsid w:val="00511FD9"/>
    <w:rsid w:val="00517332"/>
    <w:rsid w:val="005211A5"/>
    <w:rsid w:val="00521ADF"/>
    <w:rsid w:val="00523636"/>
    <w:rsid w:val="005260B0"/>
    <w:rsid w:val="00526416"/>
    <w:rsid w:val="00526BE3"/>
    <w:rsid w:val="00527465"/>
    <w:rsid w:val="005278B7"/>
    <w:rsid w:val="005318B1"/>
    <w:rsid w:val="005319CB"/>
    <w:rsid w:val="00531DC2"/>
    <w:rsid w:val="00532BB3"/>
    <w:rsid w:val="00532CA6"/>
    <w:rsid w:val="00532D0B"/>
    <w:rsid w:val="00533BCE"/>
    <w:rsid w:val="00533F53"/>
    <w:rsid w:val="00535FEF"/>
    <w:rsid w:val="00537915"/>
    <w:rsid w:val="00543B1E"/>
    <w:rsid w:val="0054737B"/>
    <w:rsid w:val="00547E0E"/>
    <w:rsid w:val="005545C3"/>
    <w:rsid w:val="00554F79"/>
    <w:rsid w:val="0055682B"/>
    <w:rsid w:val="00556903"/>
    <w:rsid w:val="005570BB"/>
    <w:rsid w:val="0055774F"/>
    <w:rsid w:val="00560672"/>
    <w:rsid w:val="00560A42"/>
    <w:rsid w:val="00563303"/>
    <w:rsid w:val="00565F3B"/>
    <w:rsid w:val="00566BD6"/>
    <w:rsid w:val="00570DB9"/>
    <w:rsid w:val="005726A7"/>
    <w:rsid w:val="005734FC"/>
    <w:rsid w:val="0057353B"/>
    <w:rsid w:val="00574278"/>
    <w:rsid w:val="0057493F"/>
    <w:rsid w:val="00574D45"/>
    <w:rsid w:val="0057633B"/>
    <w:rsid w:val="005802C0"/>
    <w:rsid w:val="0058099C"/>
    <w:rsid w:val="00581734"/>
    <w:rsid w:val="00582B8E"/>
    <w:rsid w:val="005846CB"/>
    <w:rsid w:val="00587CAD"/>
    <w:rsid w:val="00590107"/>
    <w:rsid w:val="00590221"/>
    <w:rsid w:val="00591B76"/>
    <w:rsid w:val="005939DE"/>
    <w:rsid w:val="00594171"/>
    <w:rsid w:val="0059521E"/>
    <w:rsid w:val="00596287"/>
    <w:rsid w:val="005965B2"/>
    <w:rsid w:val="005A0D66"/>
    <w:rsid w:val="005A2040"/>
    <w:rsid w:val="005A2620"/>
    <w:rsid w:val="005A2DDD"/>
    <w:rsid w:val="005A2E7B"/>
    <w:rsid w:val="005A3B78"/>
    <w:rsid w:val="005A616B"/>
    <w:rsid w:val="005A62F4"/>
    <w:rsid w:val="005A6374"/>
    <w:rsid w:val="005A678B"/>
    <w:rsid w:val="005A67CE"/>
    <w:rsid w:val="005A68FC"/>
    <w:rsid w:val="005A78EF"/>
    <w:rsid w:val="005B04FC"/>
    <w:rsid w:val="005B0937"/>
    <w:rsid w:val="005B0A15"/>
    <w:rsid w:val="005B0C0C"/>
    <w:rsid w:val="005B396B"/>
    <w:rsid w:val="005B478E"/>
    <w:rsid w:val="005B5724"/>
    <w:rsid w:val="005B6603"/>
    <w:rsid w:val="005B66CB"/>
    <w:rsid w:val="005B7724"/>
    <w:rsid w:val="005B79D2"/>
    <w:rsid w:val="005C0442"/>
    <w:rsid w:val="005C5765"/>
    <w:rsid w:val="005C5BFC"/>
    <w:rsid w:val="005C5C32"/>
    <w:rsid w:val="005C5FA3"/>
    <w:rsid w:val="005C5FA5"/>
    <w:rsid w:val="005C68C0"/>
    <w:rsid w:val="005C7068"/>
    <w:rsid w:val="005D08B5"/>
    <w:rsid w:val="005D096C"/>
    <w:rsid w:val="005D0F7D"/>
    <w:rsid w:val="005D1CED"/>
    <w:rsid w:val="005D3E7F"/>
    <w:rsid w:val="005D534B"/>
    <w:rsid w:val="005D5E06"/>
    <w:rsid w:val="005D641E"/>
    <w:rsid w:val="005E0129"/>
    <w:rsid w:val="005E0911"/>
    <w:rsid w:val="005E12D3"/>
    <w:rsid w:val="005E1E6A"/>
    <w:rsid w:val="005E36D0"/>
    <w:rsid w:val="005E4FAE"/>
    <w:rsid w:val="005E6D96"/>
    <w:rsid w:val="005E733A"/>
    <w:rsid w:val="005E7AC3"/>
    <w:rsid w:val="005F0204"/>
    <w:rsid w:val="005F342A"/>
    <w:rsid w:val="005F48D9"/>
    <w:rsid w:val="005F51FC"/>
    <w:rsid w:val="005F5E52"/>
    <w:rsid w:val="005F6462"/>
    <w:rsid w:val="005F7488"/>
    <w:rsid w:val="00600049"/>
    <w:rsid w:val="00601043"/>
    <w:rsid w:val="00606FFE"/>
    <w:rsid w:val="00607457"/>
    <w:rsid w:val="00607925"/>
    <w:rsid w:val="0061256E"/>
    <w:rsid w:val="006128DD"/>
    <w:rsid w:val="00612B5A"/>
    <w:rsid w:val="00613058"/>
    <w:rsid w:val="00613F68"/>
    <w:rsid w:val="0061423E"/>
    <w:rsid w:val="00615699"/>
    <w:rsid w:val="00615A48"/>
    <w:rsid w:val="00620A3B"/>
    <w:rsid w:val="006213C8"/>
    <w:rsid w:val="00621B63"/>
    <w:rsid w:val="00622301"/>
    <w:rsid w:val="0062596F"/>
    <w:rsid w:val="00627DCE"/>
    <w:rsid w:val="0063242D"/>
    <w:rsid w:val="00632CA2"/>
    <w:rsid w:val="00633C64"/>
    <w:rsid w:val="00634898"/>
    <w:rsid w:val="00634EE5"/>
    <w:rsid w:val="006362A8"/>
    <w:rsid w:val="00637B11"/>
    <w:rsid w:val="00641A47"/>
    <w:rsid w:val="006430FF"/>
    <w:rsid w:val="00643706"/>
    <w:rsid w:val="00644E8F"/>
    <w:rsid w:val="006451E5"/>
    <w:rsid w:val="00646ECD"/>
    <w:rsid w:val="00646F54"/>
    <w:rsid w:val="00650935"/>
    <w:rsid w:val="00652EBC"/>
    <w:rsid w:val="00653003"/>
    <w:rsid w:val="006530B6"/>
    <w:rsid w:val="00655BC4"/>
    <w:rsid w:val="00655C81"/>
    <w:rsid w:val="00656B03"/>
    <w:rsid w:val="0065710D"/>
    <w:rsid w:val="0065769A"/>
    <w:rsid w:val="0065786A"/>
    <w:rsid w:val="00657BDF"/>
    <w:rsid w:val="00661002"/>
    <w:rsid w:val="00661CA1"/>
    <w:rsid w:val="00662DDE"/>
    <w:rsid w:val="0066321A"/>
    <w:rsid w:val="0066497F"/>
    <w:rsid w:val="00664DA9"/>
    <w:rsid w:val="00664DCB"/>
    <w:rsid w:val="00664E7B"/>
    <w:rsid w:val="006656C4"/>
    <w:rsid w:val="00665B93"/>
    <w:rsid w:val="00666AD1"/>
    <w:rsid w:val="00667819"/>
    <w:rsid w:val="00670EAB"/>
    <w:rsid w:val="00672943"/>
    <w:rsid w:val="00673EBA"/>
    <w:rsid w:val="00673F78"/>
    <w:rsid w:val="00675B4A"/>
    <w:rsid w:val="00677107"/>
    <w:rsid w:val="006772EE"/>
    <w:rsid w:val="00677344"/>
    <w:rsid w:val="006775B6"/>
    <w:rsid w:val="00677A6C"/>
    <w:rsid w:val="00677A92"/>
    <w:rsid w:val="00680D5D"/>
    <w:rsid w:val="006823FF"/>
    <w:rsid w:val="00686312"/>
    <w:rsid w:val="0068779A"/>
    <w:rsid w:val="006907A9"/>
    <w:rsid w:val="00690B6C"/>
    <w:rsid w:val="0069397D"/>
    <w:rsid w:val="00694B80"/>
    <w:rsid w:val="00697729"/>
    <w:rsid w:val="00697D98"/>
    <w:rsid w:val="00697EBD"/>
    <w:rsid w:val="006A0AAD"/>
    <w:rsid w:val="006A0D83"/>
    <w:rsid w:val="006A138B"/>
    <w:rsid w:val="006A18E8"/>
    <w:rsid w:val="006A3C35"/>
    <w:rsid w:val="006A3D03"/>
    <w:rsid w:val="006A690F"/>
    <w:rsid w:val="006A772E"/>
    <w:rsid w:val="006B0717"/>
    <w:rsid w:val="006B0A2A"/>
    <w:rsid w:val="006B28AF"/>
    <w:rsid w:val="006B2DF9"/>
    <w:rsid w:val="006B42AA"/>
    <w:rsid w:val="006B525D"/>
    <w:rsid w:val="006B584C"/>
    <w:rsid w:val="006B6254"/>
    <w:rsid w:val="006B7B36"/>
    <w:rsid w:val="006C0442"/>
    <w:rsid w:val="006C057A"/>
    <w:rsid w:val="006C1BB9"/>
    <w:rsid w:val="006C23DF"/>
    <w:rsid w:val="006C2B07"/>
    <w:rsid w:val="006C3664"/>
    <w:rsid w:val="006C4E95"/>
    <w:rsid w:val="006C60C2"/>
    <w:rsid w:val="006C649F"/>
    <w:rsid w:val="006C6D73"/>
    <w:rsid w:val="006D09D9"/>
    <w:rsid w:val="006D0AE5"/>
    <w:rsid w:val="006D0F70"/>
    <w:rsid w:val="006D2518"/>
    <w:rsid w:val="006D36B4"/>
    <w:rsid w:val="006D3CC3"/>
    <w:rsid w:val="006D3EEC"/>
    <w:rsid w:val="006D61E4"/>
    <w:rsid w:val="006D6705"/>
    <w:rsid w:val="006D69D6"/>
    <w:rsid w:val="006D79CA"/>
    <w:rsid w:val="006D7F72"/>
    <w:rsid w:val="006E2018"/>
    <w:rsid w:val="006E382F"/>
    <w:rsid w:val="006E4ECC"/>
    <w:rsid w:val="006E7643"/>
    <w:rsid w:val="006F0C12"/>
    <w:rsid w:val="006F16FE"/>
    <w:rsid w:val="006F17A7"/>
    <w:rsid w:val="006F17CD"/>
    <w:rsid w:val="006F1C65"/>
    <w:rsid w:val="006F2DA4"/>
    <w:rsid w:val="006F57FA"/>
    <w:rsid w:val="006F6AE7"/>
    <w:rsid w:val="006F73D5"/>
    <w:rsid w:val="0070169A"/>
    <w:rsid w:val="00702C42"/>
    <w:rsid w:val="007038A1"/>
    <w:rsid w:val="00706179"/>
    <w:rsid w:val="00710D86"/>
    <w:rsid w:val="00711721"/>
    <w:rsid w:val="00712B1D"/>
    <w:rsid w:val="00713223"/>
    <w:rsid w:val="007157C9"/>
    <w:rsid w:val="007158F7"/>
    <w:rsid w:val="007173A3"/>
    <w:rsid w:val="00717CCE"/>
    <w:rsid w:val="00720D1F"/>
    <w:rsid w:val="007218AB"/>
    <w:rsid w:val="007226A2"/>
    <w:rsid w:val="00724285"/>
    <w:rsid w:val="007249A1"/>
    <w:rsid w:val="00727E47"/>
    <w:rsid w:val="007302E1"/>
    <w:rsid w:val="00730D8D"/>
    <w:rsid w:val="00731D5B"/>
    <w:rsid w:val="0073220D"/>
    <w:rsid w:val="00734B83"/>
    <w:rsid w:val="007366C1"/>
    <w:rsid w:val="00736AC3"/>
    <w:rsid w:val="00737980"/>
    <w:rsid w:val="00737DAD"/>
    <w:rsid w:val="00740283"/>
    <w:rsid w:val="007409B5"/>
    <w:rsid w:val="00740A12"/>
    <w:rsid w:val="00741C11"/>
    <w:rsid w:val="00742A5E"/>
    <w:rsid w:val="0074349F"/>
    <w:rsid w:val="00744EC2"/>
    <w:rsid w:val="00745788"/>
    <w:rsid w:val="007460D8"/>
    <w:rsid w:val="00746754"/>
    <w:rsid w:val="007472FC"/>
    <w:rsid w:val="0074795B"/>
    <w:rsid w:val="00754FE0"/>
    <w:rsid w:val="00755A37"/>
    <w:rsid w:val="007569A2"/>
    <w:rsid w:val="007579D8"/>
    <w:rsid w:val="00757B98"/>
    <w:rsid w:val="007628D2"/>
    <w:rsid w:val="0076325A"/>
    <w:rsid w:val="00763DFC"/>
    <w:rsid w:val="007649DA"/>
    <w:rsid w:val="00764E43"/>
    <w:rsid w:val="00766177"/>
    <w:rsid w:val="0077101B"/>
    <w:rsid w:val="007719AD"/>
    <w:rsid w:val="00772365"/>
    <w:rsid w:val="0077271F"/>
    <w:rsid w:val="00774B2A"/>
    <w:rsid w:val="00775779"/>
    <w:rsid w:val="00777120"/>
    <w:rsid w:val="007778B4"/>
    <w:rsid w:val="00777A41"/>
    <w:rsid w:val="007801FC"/>
    <w:rsid w:val="007805D2"/>
    <w:rsid w:val="00780A4E"/>
    <w:rsid w:val="00780C3C"/>
    <w:rsid w:val="00782792"/>
    <w:rsid w:val="00783802"/>
    <w:rsid w:val="00783D59"/>
    <w:rsid w:val="007876AE"/>
    <w:rsid w:val="00787702"/>
    <w:rsid w:val="00790607"/>
    <w:rsid w:val="00791EF4"/>
    <w:rsid w:val="00792D65"/>
    <w:rsid w:val="00793054"/>
    <w:rsid w:val="00793291"/>
    <w:rsid w:val="007956F9"/>
    <w:rsid w:val="00795955"/>
    <w:rsid w:val="00795E83"/>
    <w:rsid w:val="00797B46"/>
    <w:rsid w:val="007A02B9"/>
    <w:rsid w:val="007A07EC"/>
    <w:rsid w:val="007A1B5D"/>
    <w:rsid w:val="007A1F32"/>
    <w:rsid w:val="007A2818"/>
    <w:rsid w:val="007A30E8"/>
    <w:rsid w:val="007A4F0A"/>
    <w:rsid w:val="007A5633"/>
    <w:rsid w:val="007A59A8"/>
    <w:rsid w:val="007A6981"/>
    <w:rsid w:val="007A74E5"/>
    <w:rsid w:val="007B12AC"/>
    <w:rsid w:val="007B2A65"/>
    <w:rsid w:val="007B2D2D"/>
    <w:rsid w:val="007B3364"/>
    <w:rsid w:val="007B53F8"/>
    <w:rsid w:val="007B5F8D"/>
    <w:rsid w:val="007B6178"/>
    <w:rsid w:val="007B6D21"/>
    <w:rsid w:val="007B71DA"/>
    <w:rsid w:val="007C00F4"/>
    <w:rsid w:val="007C04FE"/>
    <w:rsid w:val="007C356B"/>
    <w:rsid w:val="007C5CF3"/>
    <w:rsid w:val="007C6371"/>
    <w:rsid w:val="007C7277"/>
    <w:rsid w:val="007D162D"/>
    <w:rsid w:val="007D1ED0"/>
    <w:rsid w:val="007D1F48"/>
    <w:rsid w:val="007D25D6"/>
    <w:rsid w:val="007D2B3E"/>
    <w:rsid w:val="007D3A12"/>
    <w:rsid w:val="007D5E79"/>
    <w:rsid w:val="007E71D5"/>
    <w:rsid w:val="007F0C50"/>
    <w:rsid w:val="007F13F3"/>
    <w:rsid w:val="007F1573"/>
    <w:rsid w:val="007F178F"/>
    <w:rsid w:val="007F232E"/>
    <w:rsid w:val="007F3ACD"/>
    <w:rsid w:val="007F4D77"/>
    <w:rsid w:val="007F5A24"/>
    <w:rsid w:val="007F5F53"/>
    <w:rsid w:val="007F7FA2"/>
    <w:rsid w:val="00800A7D"/>
    <w:rsid w:val="008026FE"/>
    <w:rsid w:val="00802DEB"/>
    <w:rsid w:val="00803AC9"/>
    <w:rsid w:val="00804542"/>
    <w:rsid w:val="00804BC5"/>
    <w:rsid w:val="0080516E"/>
    <w:rsid w:val="00805347"/>
    <w:rsid w:val="00805631"/>
    <w:rsid w:val="00805678"/>
    <w:rsid w:val="00805FEF"/>
    <w:rsid w:val="0080716E"/>
    <w:rsid w:val="00810DCA"/>
    <w:rsid w:val="008138D3"/>
    <w:rsid w:val="00815AF4"/>
    <w:rsid w:val="00816C17"/>
    <w:rsid w:val="008173E4"/>
    <w:rsid w:val="0081763F"/>
    <w:rsid w:val="00817C4F"/>
    <w:rsid w:val="00817D6C"/>
    <w:rsid w:val="008204D4"/>
    <w:rsid w:val="0082171F"/>
    <w:rsid w:val="00822995"/>
    <w:rsid w:val="00822EDD"/>
    <w:rsid w:val="008240A7"/>
    <w:rsid w:val="00824174"/>
    <w:rsid w:val="008261C1"/>
    <w:rsid w:val="0082683F"/>
    <w:rsid w:val="00826D33"/>
    <w:rsid w:val="00827699"/>
    <w:rsid w:val="00830ADE"/>
    <w:rsid w:val="00834C2C"/>
    <w:rsid w:val="00835014"/>
    <w:rsid w:val="0083512B"/>
    <w:rsid w:val="00836C27"/>
    <w:rsid w:val="00837C24"/>
    <w:rsid w:val="008402B6"/>
    <w:rsid w:val="00840949"/>
    <w:rsid w:val="00841569"/>
    <w:rsid w:val="00842B97"/>
    <w:rsid w:val="00843A36"/>
    <w:rsid w:val="00845626"/>
    <w:rsid w:val="00845F20"/>
    <w:rsid w:val="008462A2"/>
    <w:rsid w:val="00847702"/>
    <w:rsid w:val="008510E9"/>
    <w:rsid w:val="008512FA"/>
    <w:rsid w:val="008515A6"/>
    <w:rsid w:val="00851FD7"/>
    <w:rsid w:val="00853AB8"/>
    <w:rsid w:val="00855512"/>
    <w:rsid w:val="0085723B"/>
    <w:rsid w:val="0085739E"/>
    <w:rsid w:val="00857C8F"/>
    <w:rsid w:val="0086266A"/>
    <w:rsid w:val="00863291"/>
    <w:rsid w:val="00863608"/>
    <w:rsid w:val="00863B25"/>
    <w:rsid w:val="00864939"/>
    <w:rsid w:val="00864BC0"/>
    <w:rsid w:val="008658A4"/>
    <w:rsid w:val="008664A2"/>
    <w:rsid w:val="00866CE3"/>
    <w:rsid w:val="00867E7E"/>
    <w:rsid w:val="00870106"/>
    <w:rsid w:val="0087019A"/>
    <w:rsid w:val="0087287A"/>
    <w:rsid w:val="00873634"/>
    <w:rsid w:val="00873F7B"/>
    <w:rsid w:val="0087580E"/>
    <w:rsid w:val="00876A53"/>
    <w:rsid w:val="00876F8C"/>
    <w:rsid w:val="0087760D"/>
    <w:rsid w:val="00881DC0"/>
    <w:rsid w:val="008824D7"/>
    <w:rsid w:val="00882EC7"/>
    <w:rsid w:val="008832C2"/>
    <w:rsid w:val="00883C59"/>
    <w:rsid w:val="008853A4"/>
    <w:rsid w:val="008853C6"/>
    <w:rsid w:val="008859C7"/>
    <w:rsid w:val="00885BCD"/>
    <w:rsid w:val="008862DD"/>
    <w:rsid w:val="00886950"/>
    <w:rsid w:val="00886CDE"/>
    <w:rsid w:val="00887C32"/>
    <w:rsid w:val="0089058D"/>
    <w:rsid w:val="0089087B"/>
    <w:rsid w:val="008909F8"/>
    <w:rsid w:val="00891424"/>
    <w:rsid w:val="008918E9"/>
    <w:rsid w:val="00893EFD"/>
    <w:rsid w:val="00894FAE"/>
    <w:rsid w:val="008954BD"/>
    <w:rsid w:val="00895739"/>
    <w:rsid w:val="008A03B2"/>
    <w:rsid w:val="008A126D"/>
    <w:rsid w:val="008A1573"/>
    <w:rsid w:val="008A1742"/>
    <w:rsid w:val="008A1C8B"/>
    <w:rsid w:val="008A2686"/>
    <w:rsid w:val="008A2850"/>
    <w:rsid w:val="008A286D"/>
    <w:rsid w:val="008A2A71"/>
    <w:rsid w:val="008A37C7"/>
    <w:rsid w:val="008A4D6A"/>
    <w:rsid w:val="008A5AD9"/>
    <w:rsid w:val="008A5B89"/>
    <w:rsid w:val="008A607E"/>
    <w:rsid w:val="008A759F"/>
    <w:rsid w:val="008B1C6B"/>
    <w:rsid w:val="008B2334"/>
    <w:rsid w:val="008B4F3F"/>
    <w:rsid w:val="008B57D4"/>
    <w:rsid w:val="008C233B"/>
    <w:rsid w:val="008C27F9"/>
    <w:rsid w:val="008C584F"/>
    <w:rsid w:val="008C5F73"/>
    <w:rsid w:val="008C6426"/>
    <w:rsid w:val="008C6D71"/>
    <w:rsid w:val="008C708C"/>
    <w:rsid w:val="008D2137"/>
    <w:rsid w:val="008D3D63"/>
    <w:rsid w:val="008D6618"/>
    <w:rsid w:val="008D7821"/>
    <w:rsid w:val="008E00B7"/>
    <w:rsid w:val="008E0223"/>
    <w:rsid w:val="008E0C68"/>
    <w:rsid w:val="008E122F"/>
    <w:rsid w:val="008E258F"/>
    <w:rsid w:val="008E41E0"/>
    <w:rsid w:val="008E46EE"/>
    <w:rsid w:val="008E5836"/>
    <w:rsid w:val="008E7CB3"/>
    <w:rsid w:val="008F01FC"/>
    <w:rsid w:val="008F2FAA"/>
    <w:rsid w:val="008F5DF0"/>
    <w:rsid w:val="008F6B1D"/>
    <w:rsid w:val="00901A88"/>
    <w:rsid w:val="0090313A"/>
    <w:rsid w:val="009036BA"/>
    <w:rsid w:val="009042E7"/>
    <w:rsid w:val="00904988"/>
    <w:rsid w:val="00905C14"/>
    <w:rsid w:val="00906664"/>
    <w:rsid w:val="00906FF4"/>
    <w:rsid w:val="0090708E"/>
    <w:rsid w:val="009079CB"/>
    <w:rsid w:val="009108AB"/>
    <w:rsid w:val="009117BC"/>
    <w:rsid w:val="009155F8"/>
    <w:rsid w:val="00915891"/>
    <w:rsid w:val="009169F3"/>
    <w:rsid w:val="00917A0B"/>
    <w:rsid w:val="00917A94"/>
    <w:rsid w:val="0092396B"/>
    <w:rsid w:val="009241C3"/>
    <w:rsid w:val="009246DB"/>
    <w:rsid w:val="00924E43"/>
    <w:rsid w:val="00926C7B"/>
    <w:rsid w:val="00927792"/>
    <w:rsid w:val="00927CDD"/>
    <w:rsid w:val="00927D27"/>
    <w:rsid w:val="009302AF"/>
    <w:rsid w:val="009313B4"/>
    <w:rsid w:val="00931BFF"/>
    <w:rsid w:val="00931D3C"/>
    <w:rsid w:val="00932AAF"/>
    <w:rsid w:val="00933ED9"/>
    <w:rsid w:val="0093418F"/>
    <w:rsid w:val="00935D0A"/>
    <w:rsid w:val="00937993"/>
    <w:rsid w:val="00942906"/>
    <w:rsid w:val="009430C0"/>
    <w:rsid w:val="00943392"/>
    <w:rsid w:val="0094412A"/>
    <w:rsid w:val="00944775"/>
    <w:rsid w:val="009475DC"/>
    <w:rsid w:val="00947AE6"/>
    <w:rsid w:val="00950BDC"/>
    <w:rsid w:val="00950ED8"/>
    <w:rsid w:val="00951029"/>
    <w:rsid w:val="00953A5B"/>
    <w:rsid w:val="00953C43"/>
    <w:rsid w:val="00954E33"/>
    <w:rsid w:val="009556AF"/>
    <w:rsid w:val="00956651"/>
    <w:rsid w:val="00957528"/>
    <w:rsid w:val="009622C4"/>
    <w:rsid w:val="00962A33"/>
    <w:rsid w:val="00962C0B"/>
    <w:rsid w:val="00963031"/>
    <w:rsid w:val="009655D1"/>
    <w:rsid w:val="0096600A"/>
    <w:rsid w:val="00966FDB"/>
    <w:rsid w:val="0096761C"/>
    <w:rsid w:val="00967DCB"/>
    <w:rsid w:val="00970395"/>
    <w:rsid w:val="00970BB8"/>
    <w:rsid w:val="00970CD3"/>
    <w:rsid w:val="00970E73"/>
    <w:rsid w:val="00971CF2"/>
    <w:rsid w:val="00972062"/>
    <w:rsid w:val="00973CD2"/>
    <w:rsid w:val="00973E70"/>
    <w:rsid w:val="009747D8"/>
    <w:rsid w:val="00974F13"/>
    <w:rsid w:val="00976900"/>
    <w:rsid w:val="009809BE"/>
    <w:rsid w:val="00980C1E"/>
    <w:rsid w:val="00981A75"/>
    <w:rsid w:val="00981B74"/>
    <w:rsid w:val="00982624"/>
    <w:rsid w:val="0098269D"/>
    <w:rsid w:val="00982981"/>
    <w:rsid w:val="009830E0"/>
    <w:rsid w:val="00983677"/>
    <w:rsid w:val="009859D3"/>
    <w:rsid w:val="00985A20"/>
    <w:rsid w:val="009865E1"/>
    <w:rsid w:val="00987196"/>
    <w:rsid w:val="00987FAD"/>
    <w:rsid w:val="00987FD0"/>
    <w:rsid w:val="00990CA3"/>
    <w:rsid w:val="00992020"/>
    <w:rsid w:val="00992516"/>
    <w:rsid w:val="0099271A"/>
    <w:rsid w:val="00992A15"/>
    <w:rsid w:val="00992F21"/>
    <w:rsid w:val="0099382E"/>
    <w:rsid w:val="009939AA"/>
    <w:rsid w:val="009947D0"/>
    <w:rsid w:val="00994B94"/>
    <w:rsid w:val="00994D0F"/>
    <w:rsid w:val="009A0595"/>
    <w:rsid w:val="009A19DA"/>
    <w:rsid w:val="009A2608"/>
    <w:rsid w:val="009A2782"/>
    <w:rsid w:val="009A281E"/>
    <w:rsid w:val="009A3030"/>
    <w:rsid w:val="009A4100"/>
    <w:rsid w:val="009A502D"/>
    <w:rsid w:val="009A693D"/>
    <w:rsid w:val="009A6D38"/>
    <w:rsid w:val="009A6FEE"/>
    <w:rsid w:val="009A7811"/>
    <w:rsid w:val="009B02AA"/>
    <w:rsid w:val="009B0ABD"/>
    <w:rsid w:val="009B3353"/>
    <w:rsid w:val="009B51D5"/>
    <w:rsid w:val="009B5B55"/>
    <w:rsid w:val="009B6F13"/>
    <w:rsid w:val="009C1107"/>
    <w:rsid w:val="009C231F"/>
    <w:rsid w:val="009C476E"/>
    <w:rsid w:val="009C5E5A"/>
    <w:rsid w:val="009D0BB7"/>
    <w:rsid w:val="009D155B"/>
    <w:rsid w:val="009D18A1"/>
    <w:rsid w:val="009D1A8B"/>
    <w:rsid w:val="009D215A"/>
    <w:rsid w:val="009D2417"/>
    <w:rsid w:val="009D2E7B"/>
    <w:rsid w:val="009D5975"/>
    <w:rsid w:val="009D71A1"/>
    <w:rsid w:val="009E088B"/>
    <w:rsid w:val="009E1A69"/>
    <w:rsid w:val="009E1F98"/>
    <w:rsid w:val="009E22FE"/>
    <w:rsid w:val="009E4939"/>
    <w:rsid w:val="009E5022"/>
    <w:rsid w:val="009E58A3"/>
    <w:rsid w:val="009E59BD"/>
    <w:rsid w:val="009E5E75"/>
    <w:rsid w:val="009E628D"/>
    <w:rsid w:val="009E73A8"/>
    <w:rsid w:val="009E77E3"/>
    <w:rsid w:val="009F122F"/>
    <w:rsid w:val="009F167D"/>
    <w:rsid w:val="009F31CD"/>
    <w:rsid w:val="009F3E32"/>
    <w:rsid w:val="009F4752"/>
    <w:rsid w:val="009F4BAF"/>
    <w:rsid w:val="009F6186"/>
    <w:rsid w:val="00A008CC"/>
    <w:rsid w:val="00A0123C"/>
    <w:rsid w:val="00A01BB1"/>
    <w:rsid w:val="00A02ADA"/>
    <w:rsid w:val="00A05B59"/>
    <w:rsid w:val="00A071C7"/>
    <w:rsid w:val="00A11121"/>
    <w:rsid w:val="00A11DF2"/>
    <w:rsid w:val="00A1296E"/>
    <w:rsid w:val="00A12FAD"/>
    <w:rsid w:val="00A14B37"/>
    <w:rsid w:val="00A14FDE"/>
    <w:rsid w:val="00A151F2"/>
    <w:rsid w:val="00A1651D"/>
    <w:rsid w:val="00A22D5A"/>
    <w:rsid w:val="00A22F3E"/>
    <w:rsid w:val="00A249FA"/>
    <w:rsid w:val="00A24EF0"/>
    <w:rsid w:val="00A25601"/>
    <w:rsid w:val="00A26630"/>
    <w:rsid w:val="00A266DB"/>
    <w:rsid w:val="00A27647"/>
    <w:rsid w:val="00A2777B"/>
    <w:rsid w:val="00A27AD5"/>
    <w:rsid w:val="00A27CB0"/>
    <w:rsid w:val="00A31761"/>
    <w:rsid w:val="00A3195F"/>
    <w:rsid w:val="00A32377"/>
    <w:rsid w:val="00A32A6D"/>
    <w:rsid w:val="00A32B4E"/>
    <w:rsid w:val="00A3338E"/>
    <w:rsid w:val="00A336C0"/>
    <w:rsid w:val="00A33C53"/>
    <w:rsid w:val="00A340E8"/>
    <w:rsid w:val="00A341F1"/>
    <w:rsid w:val="00A34C92"/>
    <w:rsid w:val="00A35E56"/>
    <w:rsid w:val="00A3621B"/>
    <w:rsid w:val="00A4095A"/>
    <w:rsid w:val="00A4162E"/>
    <w:rsid w:val="00A425C1"/>
    <w:rsid w:val="00A42F7C"/>
    <w:rsid w:val="00A435AD"/>
    <w:rsid w:val="00A43B3B"/>
    <w:rsid w:val="00A44519"/>
    <w:rsid w:val="00A44649"/>
    <w:rsid w:val="00A44FF7"/>
    <w:rsid w:val="00A45253"/>
    <w:rsid w:val="00A470E5"/>
    <w:rsid w:val="00A50FE8"/>
    <w:rsid w:val="00A52092"/>
    <w:rsid w:val="00A53120"/>
    <w:rsid w:val="00A5423A"/>
    <w:rsid w:val="00A54299"/>
    <w:rsid w:val="00A55C95"/>
    <w:rsid w:val="00A565E1"/>
    <w:rsid w:val="00A573CE"/>
    <w:rsid w:val="00A57D48"/>
    <w:rsid w:val="00A6167B"/>
    <w:rsid w:val="00A63F5A"/>
    <w:rsid w:val="00A64745"/>
    <w:rsid w:val="00A65369"/>
    <w:rsid w:val="00A65E0A"/>
    <w:rsid w:val="00A70578"/>
    <w:rsid w:val="00A717AA"/>
    <w:rsid w:val="00A72270"/>
    <w:rsid w:val="00A7228C"/>
    <w:rsid w:val="00A727CB"/>
    <w:rsid w:val="00A72FD7"/>
    <w:rsid w:val="00A7510C"/>
    <w:rsid w:val="00A7545F"/>
    <w:rsid w:val="00A80425"/>
    <w:rsid w:val="00A80CA2"/>
    <w:rsid w:val="00A80D7A"/>
    <w:rsid w:val="00A80DF1"/>
    <w:rsid w:val="00A832F4"/>
    <w:rsid w:val="00A836E4"/>
    <w:rsid w:val="00A8440D"/>
    <w:rsid w:val="00A84B65"/>
    <w:rsid w:val="00A85C7C"/>
    <w:rsid w:val="00A87700"/>
    <w:rsid w:val="00A87B5C"/>
    <w:rsid w:val="00A87D72"/>
    <w:rsid w:val="00A901B4"/>
    <w:rsid w:val="00A9188C"/>
    <w:rsid w:val="00A91D2C"/>
    <w:rsid w:val="00A92DA0"/>
    <w:rsid w:val="00A9363F"/>
    <w:rsid w:val="00A96A68"/>
    <w:rsid w:val="00A96C5E"/>
    <w:rsid w:val="00AA00C3"/>
    <w:rsid w:val="00AA1E56"/>
    <w:rsid w:val="00AA246A"/>
    <w:rsid w:val="00AA27F7"/>
    <w:rsid w:val="00AA34D2"/>
    <w:rsid w:val="00AA40A1"/>
    <w:rsid w:val="00AA436E"/>
    <w:rsid w:val="00AA524B"/>
    <w:rsid w:val="00AA575E"/>
    <w:rsid w:val="00AA5F38"/>
    <w:rsid w:val="00AA600B"/>
    <w:rsid w:val="00AB0589"/>
    <w:rsid w:val="00AB1BD8"/>
    <w:rsid w:val="00AB39DF"/>
    <w:rsid w:val="00AB4906"/>
    <w:rsid w:val="00AB5F2F"/>
    <w:rsid w:val="00AB71C0"/>
    <w:rsid w:val="00AC0BF8"/>
    <w:rsid w:val="00AC1B99"/>
    <w:rsid w:val="00AC29A0"/>
    <w:rsid w:val="00AC3DBF"/>
    <w:rsid w:val="00AC4287"/>
    <w:rsid w:val="00AC43E9"/>
    <w:rsid w:val="00AC48D1"/>
    <w:rsid w:val="00AC4AE5"/>
    <w:rsid w:val="00AC5327"/>
    <w:rsid w:val="00AC54A5"/>
    <w:rsid w:val="00AC5E34"/>
    <w:rsid w:val="00ACFBA6"/>
    <w:rsid w:val="00AD34B4"/>
    <w:rsid w:val="00AD36A4"/>
    <w:rsid w:val="00AD3AD0"/>
    <w:rsid w:val="00AD4E8E"/>
    <w:rsid w:val="00AD5632"/>
    <w:rsid w:val="00AD69E1"/>
    <w:rsid w:val="00AD6FEF"/>
    <w:rsid w:val="00AE00A7"/>
    <w:rsid w:val="00AE01BD"/>
    <w:rsid w:val="00AE1DAE"/>
    <w:rsid w:val="00AE3C63"/>
    <w:rsid w:val="00AE3F8A"/>
    <w:rsid w:val="00AE40C0"/>
    <w:rsid w:val="00AE65D4"/>
    <w:rsid w:val="00AE65F7"/>
    <w:rsid w:val="00AF01DE"/>
    <w:rsid w:val="00AF01EC"/>
    <w:rsid w:val="00AF0892"/>
    <w:rsid w:val="00AF1613"/>
    <w:rsid w:val="00AF1B0A"/>
    <w:rsid w:val="00AF1CD4"/>
    <w:rsid w:val="00AF2ACD"/>
    <w:rsid w:val="00AF3A94"/>
    <w:rsid w:val="00AF47C7"/>
    <w:rsid w:val="00AF687D"/>
    <w:rsid w:val="00AF7764"/>
    <w:rsid w:val="00AF7B4E"/>
    <w:rsid w:val="00B00DDA"/>
    <w:rsid w:val="00B01585"/>
    <w:rsid w:val="00B02F4E"/>
    <w:rsid w:val="00B03358"/>
    <w:rsid w:val="00B041F8"/>
    <w:rsid w:val="00B050DB"/>
    <w:rsid w:val="00B05142"/>
    <w:rsid w:val="00B05B16"/>
    <w:rsid w:val="00B06AD0"/>
    <w:rsid w:val="00B07C9B"/>
    <w:rsid w:val="00B11A4A"/>
    <w:rsid w:val="00B14A99"/>
    <w:rsid w:val="00B16215"/>
    <w:rsid w:val="00B16529"/>
    <w:rsid w:val="00B16E94"/>
    <w:rsid w:val="00B17917"/>
    <w:rsid w:val="00B229E0"/>
    <w:rsid w:val="00B22B0D"/>
    <w:rsid w:val="00B25526"/>
    <w:rsid w:val="00B259A6"/>
    <w:rsid w:val="00B26318"/>
    <w:rsid w:val="00B26455"/>
    <w:rsid w:val="00B26CAF"/>
    <w:rsid w:val="00B27D30"/>
    <w:rsid w:val="00B31A77"/>
    <w:rsid w:val="00B32271"/>
    <w:rsid w:val="00B341D4"/>
    <w:rsid w:val="00B341ED"/>
    <w:rsid w:val="00B355F0"/>
    <w:rsid w:val="00B3603C"/>
    <w:rsid w:val="00B36BCB"/>
    <w:rsid w:val="00B416B4"/>
    <w:rsid w:val="00B416DA"/>
    <w:rsid w:val="00B418A2"/>
    <w:rsid w:val="00B435D0"/>
    <w:rsid w:val="00B44DBE"/>
    <w:rsid w:val="00B45B2A"/>
    <w:rsid w:val="00B45C3C"/>
    <w:rsid w:val="00B4690A"/>
    <w:rsid w:val="00B46EFC"/>
    <w:rsid w:val="00B50B20"/>
    <w:rsid w:val="00B513F5"/>
    <w:rsid w:val="00B51A99"/>
    <w:rsid w:val="00B51E8A"/>
    <w:rsid w:val="00B5298D"/>
    <w:rsid w:val="00B53529"/>
    <w:rsid w:val="00B53B37"/>
    <w:rsid w:val="00B54580"/>
    <w:rsid w:val="00B5465F"/>
    <w:rsid w:val="00B549C9"/>
    <w:rsid w:val="00B54AF4"/>
    <w:rsid w:val="00B5563E"/>
    <w:rsid w:val="00B55A59"/>
    <w:rsid w:val="00B562D0"/>
    <w:rsid w:val="00B56CA8"/>
    <w:rsid w:val="00B57342"/>
    <w:rsid w:val="00B5766C"/>
    <w:rsid w:val="00B603B8"/>
    <w:rsid w:val="00B6147E"/>
    <w:rsid w:val="00B62235"/>
    <w:rsid w:val="00B63493"/>
    <w:rsid w:val="00B634F3"/>
    <w:rsid w:val="00B63E3A"/>
    <w:rsid w:val="00B664BE"/>
    <w:rsid w:val="00B673EA"/>
    <w:rsid w:val="00B702B1"/>
    <w:rsid w:val="00B708EE"/>
    <w:rsid w:val="00B716A3"/>
    <w:rsid w:val="00B717FE"/>
    <w:rsid w:val="00B719D7"/>
    <w:rsid w:val="00B72697"/>
    <w:rsid w:val="00B726B9"/>
    <w:rsid w:val="00B76C0F"/>
    <w:rsid w:val="00B77E9F"/>
    <w:rsid w:val="00B803CB"/>
    <w:rsid w:val="00B81758"/>
    <w:rsid w:val="00B81D4A"/>
    <w:rsid w:val="00B82C8B"/>
    <w:rsid w:val="00B84166"/>
    <w:rsid w:val="00B842E5"/>
    <w:rsid w:val="00B84D45"/>
    <w:rsid w:val="00B84D60"/>
    <w:rsid w:val="00B85C3D"/>
    <w:rsid w:val="00B85C43"/>
    <w:rsid w:val="00B85FDC"/>
    <w:rsid w:val="00B91070"/>
    <w:rsid w:val="00B912F6"/>
    <w:rsid w:val="00B923F1"/>
    <w:rsid w:val="00B92851"/>
    <w:rsid w:val="00BA00EB"/>
    <w:rsid w:val="00BA03F8"/>
    <w:rsid w:val="00BA1379"/>
    <w:rsid w:val="00BA2A2C"/>
    <w:rsid w:val="00BA48CB"/>
    <w:rsid w:val="00BA4C51"/>
    <w:rsid w:val="00BA54FD"/>
    <w:rsid w:val="00BA6530"/>
    <w:rsid w:val="00BA6819"/>
    <w:rsid w:val="00BB0C3D"/>
    <w:rsid w:val="00BB0E0B"/>
    <w:rsid w:val="00BB114F"/>
    <w:rsid w:val="00BB1EFB"/>
    <w:rsid w:val="00BB657E"/>
    <w:rsid w:val="00BB7621"/>
    <w:rsid w:val="00BC2EB3"/>
    <w:rsid w:val="00BC32B4"/>
    <w:rsid w:val="00BC3BC1"/>
    <w:rsid w:val="00BC44A6"/>
    <w:rsid w:val="00BC5A03"/>
    <w:rsid w:val="00BC679C"/>
    <w:rsid w:val="00BD06CA"/>
    <w:rsid w:val="00BD191C"/>
    <w:rsid w:val="00BD2612"/>
    <w:rsid w:val="00BD2BF4"/>
    <w:rsid w:val="00BD3A85"/>
    <w:rsid w:val="00BD59CA"/>
    <w:rsid w:val="00BD66D1"/>
    <w:rsid w:val="00BD6A19"/>
    <w:rsid w:val="00BD6C18"/>
    <w:rsid w:val="00BD75BF"/>
    <w:rsid w:val="00BE0EC0"/>
    <w:rsid w:val="00BE140D"/>
    <w:rsid w:val="00BE1496"/>
    <w:rsid w:val="00BE2151"/>
    <w:rsid w:val="00BE307F"/>
    <w:rsid w:val="00BE355E"/>
    <w:rsid w:val="00BE520B"/>
    <w:rsid w:val="00BE565F"/>
    <w:rsid w:val="00BF0318"/>
    <w:rsid w:val="00BF2A85"/>
    <w:rsid w:val="00BF3EA6"/>
    <w:rsid w:val="00BF4649"/>
    <w:rsid w:val="00BF67F6"/>
    <w:rsid w:val="00BF7B74"/>
    <w:rsid w:val="00C00D73"/>
    <w:rsid w:val="00C01716"/>
    <w:rsid w:val="00C043ED"/>
    <w:rsid w:val="00C05820"/>
    <w:rsid w:val="00C06347"/>
    <w:rsid w:val="00C065ED"/>
    <w:rsid w:val="00C06642"/>
    <w:rsid w:val="00C1032B"/>
    <w:rsid w:val="00C10A6B"/>
    <w:rsid w:val="00C10CA4"/>
    <w:rsid w:val="00C16BE1"/>
    <w:rsid w:val="00C17A35"/>
    <w:rsid w:val="00C207ED"/>
    <w:rsid w:val="00C2094A"/>
    <w:rsid w:val="00C20B96"/>
    <w:rsid w:val="00C2132E"/>
    <w:rsid w:val="00C2186E"/>
    <w:rsid w:val="00C222B1"/>
    <w:rsid w:val="00C23062"/>
    <w:rsid w:val="00C23571"/>
    <w:rsid w:val="00C25651"/>
    <w:rsid w:val="00C26099"/>
    <w:rsid w:val="00C26170"/>
    <w:rsid w:val="00C31062"/>
    <w:rsid w:val="00C318E1"/>
    <w:rsid w:val="00C31CC6"/>
    <w:rsid w:val="00C32D09"/>
    <w:rsid w:val="00C3362E"/>
    <w:rsid w:val="00C34B1C"/>
    <w:rsid w:val="00C34E60"/>
    <w:rsid w:val="00C35091"/>
    <w:rsid w:val="00C361AA"/>
    <w:rsid w:val="00C36412"/>
    <w:rsid w:val="00C37C6D"/>
    <w:rsid w:val="00C40236"/>
    <w:rsid w:val="00C42A75"/>
    <w:rsid w:val="00C431A2"/>
    <w:rsid w:val="00C43452"/>
    <w:rsid w:val="00C44AF2"/>
    <w:rsid w:val="00C4521A"/>
    <w:rsid w:val="00C45393"/>
    <w:rsid w:val="00C46367"/>
    <w:rsid w:val="00C4689B"/>
    <w:rsid w:val="00C47EBC"/>
    <w:rsid w:val="00C5030D"/>
    <w:rsid w:val="00C50676"/>
    <w:rsid w:val="00C529CD"/>
    <w:rsid w:val="00C52D61"/>
    <w:rsid w:val="00C531D4"/>
    <w:rsid w:val="00C538DA"/>
    <w:rsid w:val="00C5469A"/>
    <w:rsid w:val="00C54ADE"/>
    <w:rsid w:val="00C55799"/>
    <w:rsid w:val="00C557B8"/>
    <w:rsid w:val="00C60A20"/>
    <w:rsid w:val="00C611F9"/>
    <w:rsid w:val="00C6196A"/>
    <w:rsid w:val="00C62E02"/>
    <w:rsid w:val="00C64471"/>
    <w:rsid w:val="00C64F73"/>
    <w:rsid w:val="00C65ED6"/>
    <w:rsid w:val="00C661EE"/>
    <w:rsid w:val="00C701B5"/>
    <w:rsid w:val="00C70313"/>
    <w:rsid w:val="00C73905"/>
    <w:rsid w:val="00C73D4D"/>
    <w:rsid w:val="00C74478"/>
    <w:rsid w:val="00C74605"/>
    <w:rsid w:val="00C747E8"/>
    <w:rsid w:val="00C75F0F"/>
    <w:rsid w:val="00C76EA9"/>
    <w:rsid w:val="00C77212"/>
    <w:rsid w:val="00C843B7"/>
    <w:rsid w:val="00C8491E"/>
    <w:rsid w:val="00C857D9"/>
    <w:rsid w:val="00C86098"/>
    <w:rsid w:val="00C862A4"/>
    <w:rsid w:val="00C8762A"/>
    <w:rsid w:val="00C87936"/>
    <w:rsid w:val="00C87A9A"/>
    <w:rsid w:val="00C87E44"/>
    <w:rsid w:val="00C90D8E"/>
    <w:rsid w:val="00C92180"/>
    <w:rsid w:val="00C93F35"/>
    <w:rsid w:val="00C9422E"/>
    <w:rsid w:val="00C9790D"/>
    <w:rsid w:val="00CA1572"/>
    <w:rsid w:val="00CA2ACE"/>
    <w:rsid w:val="00CA2E2E"/>
    <w:rsid w:val="00CA39FE"/>
    <w:rsid w:val="00CA4A97"/>
    <w:rsid w:val="00CA5764"/>
    <w:rsid w:val="00CA7833"/>
    <w:rsid w:val="00CB4AFA"/>
    <w:rsid w:val="00CB54D3"/>
    <w:rsid w:val="00CB7A16"/>
    <w:rsid w:val="00CC0335"/>
    <w:rsid w:val="00CC0E96"/>
    <w:rsid w:val="00CC176F"/>
    <w:rsid w:val="00CC7109"/>
    <w:rsid w:val="00CD1459"/>
    <w:rsid w:val="00CD186A"/>
    <w:rsid w:val="00CD2720"/>
    <w:rsid w:val="00CD4163"/>
    <w:rsid w:val="00CD44CD"/>
    <w:rsid w:val="00CD5835"/>
    <w:rsid w:val="00CE3649"/>
    <w:rsid w:val="00CE379D"/>
    <w:rsid w:val="00CE3AAF"/>
    <w:rsid w:val="00CE3C1F"/>
    <w:rsid w:val="00CE4E75"/>
    <w:rsid w:val="00CE602E"/>
    <w:rsid w:val="00CE686F"/>
    <w:rsid w:val="00CE693E"/>
    <w:rsid w:val="00CE6D32"/>
    <w:rsid w:val="00CF0188"/>
    <w:rsid w:val="00CF1CD4"/>
    <w:rsid w:val="00CF1D49"/>
    <w:rsid w:val="00CF41F4"/>
    <w:rsid w:val="00CF6E4A"/>
    <w:rsid w:val="00CF7323"/>
    <w:rsid w:val="00CF7BE3"/>
    <w:rsid w:val="00CF7FF4"/>
    <w:rsid w:val="00D047A4"/>
    <w:rsid w:val="00D07ACD"/>
    <w:rsid w:val="00D101C0"/>
    <w:rsid w:val="00D11453"/>
    <w:rsid w:val="00D114FD"/>
    <w:rsid w:val="00D11952"/>
    <w:rsid w:val="00D12619"/>
    <w:rsid w:val="00D143D4"/>
    <w:rsid w:val="00D15650"/>
    <w:rsid w:val="00D15F22"/>
    <w:rsid w:val="00D169B1"/>
    <w:rsid w:val="00D16C92"/>
    <w:rsid w:val="00D17FA2"/>
    <w:rsid w:val="00D2149E"/>
    <w:rsid w:val="00D21696"/>
    <w:rsid w:val="00D217BF"/>
    <w:rsid w:val="00D225EA"/>
    <w:rsid w:val="00D2314F"/>
    <w:rsid w:val="00D24144"/>
    <w:rsid w:val="00D24340"/>
    <w:rsid w:val="00D243E9"/>
    <w:rsid w:val="00D2562E"/>
    <w:rsid w:val="00D27259"/>
    <w:rsid w:val="00D309EC"/>
    <w:rsid w:val="00D33151"/>
    <w:rsid w:val="00D33D3E"/>
    <w:rsid w:val="00D3405F"/>
    <w:rsid w:val="00D34AF4"/>
    <w:rsid w:val="00D371E9"/>
    <w:rsid w:val="00D37A33"/>
    <w:rsid w:val="00D37A69"/>
    <w:rsid w:val="00D40D99"/>
    <w:rsid w:val="00D41D3D"/>
    <w:rsid w:val="00D42FB6"/>
    <w:rsid w:val="00D43826"/>
    <w:rsid w:val="00D44BC5"/>
    <w:rsid w:val="00D45212"/>
    <w:rsid w:val="00D46B74"/>
    <w:rsid w:val="00D4763D"/>
    <w:rsid w:val="00D504A4"/>
    <w:rsid w:val="00D505F6"/>
    <w:rsid w:val="00D50AE0"/>
    <w:rsid w:val="00D52446"/>
    <w:rsid w:val="00D52805"/>
    <w:rsid w:val="00D5336F"/>
    <w:rsid w:val="00D54B83"/>
    <w:rsid w:val="00D54C1D"/>
    <w:rsid w:val="00D617D3"/>
    <w:rsid w:val="00D639AC"/>
    <w:rsid w:val="00D648D2"/>
    <w:rsid w:val="00D654B3"/>
    <w:rsid w:val="00D66A6D"/>
    <w:rsid w:val="00D66B96"/>
    <w:rsid w:val="00D7121F"/>
    <w:rsid w:val="00D714DE"/>
    <w:rsid w:val="00D72363"/>
    <w:rsid w:val="00D7239C"/>
    <w:rsid w:val="00D7288B"/>
    <w:rsid w:val="00D734AF"/>
    <w:rsid w:val="00D73F13"/>
    <w:rsid w:val="00D746DA"/>
    <w:rsid w:val="00D747FF"/>
    <w:rsid w:val="00D74817"/>
    <w:rsid w:val="00D74F8E"/>
    <w:rsid w:val="00D75A6A"/>
    <w:rsid w:val="00D76480"/>
    <w:rsid w:val="00D77B53"/>
    <w:rsid w:val="00D77C98"/>
    <w:rsid w:val="00D8246B"/>
    <w:rsid w:val="00D847A9"/>
    <w:rsid w:val="00D84DA9"/>
    <w:rsid w:val="00D870EE"/>
    <w:rsid w:val="00D921A8"/>
    <w:rsid w:val="00D92993"/>
    <w:rsid w:val="00D92CC0"/>
    <w:rsid w:val="00D92FCA"/>
    <w:rsid w:val="00D937E2"/>
    <w:rsid w:val="00D93CEA"/>
    <w:rsid w:val="00D94973"/>
    <w:rsid w:val="00D953D4"/>
    <w:rsid w:val="00DA0C8E"/>
    <w:rsid w:val="00DA249E"/>
    <w:rsid w:val="00DA2E8D"/>
    <w:rsid w:val="00DA415D"/>
    <w:rsid w:val="00DA4BB2"/>
    <w:rsid w:val="00DA526F"/>
    <w:rsid w:val="00DA64B1"/>
    <w:rsid w:val="00DA69C2"/>
    <w:rsid w:val="00DA7658"/>
    <w:rsid w:val="00DB14BF"/>
    <w:rsid w:val="00DB36B4"/>
    <w:rsid w:val="00DB3940"/>
    <w:rsid w:val="00DB3E5C"/>
    <w:rsid w:val="00DB7F7C"/>
    <w:rsid w:val="00DC12AC"/>
    <w:rsid w:val="00DC1ACE"/>
    <w:rsid w:val="00DC1C70"/>
    <w:rsid w:val="00DC2145"/>
    <w:rsid w:val="00DC2A08"/>
    <w:rsid w:val="00DC40C4"/>
    <w:rsid w:val="00DC6007"/>
    <w:rsid w:val="00DC65A4"/>
    <w:rsid w:val="00DC76E3"/>
    <w:rsid w:val="00DD0859"/>
    <w:rsid w:val="00DD1A95"/>
    <w:rsid w:val="00DD379E"/>
    <w:rsid w:val="00DD4642"/>
    <w:rsid w:val="00DD553F"/>
    <w:rsid w:val="00DD7392"/>
    <w:rsid w:val="00DE18BD"/>
    <w:rsid w:val="00DE3C98"/>
    <w:rsid w:val="00DE471D"/>
    <w:rsid w:val="00DE4790"/>
    <w:rsid w:val="00DE4943"/>
    <w:rsid w:val="00DE5738"/>
    <w:rsid w:val="00DF12E0"/>
    <w:rsid w:val="00DF1693"/>
    <w:rsid w:val="00DF21E7"/>
    <w:rsid w:val="00DF2EB3"/>
    <w:rsid w:val="00DF3408"/>
    <w:rsid w:val="00DF5E04"/>
    <w:rsid w:val="00DF657D"/>
    <w:rsid w:val="00DF727A"/>
    <w:rsid w:val="00DF7797"/>
    <w:rsid w:val="00DF79C5"/>
    <w:rsid w:val="00E023E2"/>
    <w:rsid w:val="00E0241C"/>
    <w:rsid w:val="00E047DD"/>
    <w:rsid w:val="00E05C26"/>
    <w:rsid w:val="00E06584"/>
    <w:rsid w:val="00E065B4"/>
    <w:rsid w:val="00E104EC"/>
    <w:rsid w:val="00E10934"/>
    <w:rsid w:val="00E12862"/>
    <w:rsid w:val="00E12AE6"/>
    <w:rsid w:val="00E12F09"/>
    <w:rsid w:val="00E13575"/>
    <w:rsid w:val="00E159F3"/>
    <w:rsid w:val="00E16BCB"/>
    <w:rsid w:val="00E17245"/>
    <w:rsid w:val="00E1788E"/>
    <w:rsid w:val="00E21430"/>
    <w:rsid w:val="00E21977"/>
    <w:rsid w:val="00E21E38"/>
    <w:rsid w:val="00E22A40"/>
    <w:rsid w:val="00E239D2"/>
    <w:rsid w:val="00E255AF"/>
    <w:rsid w:val="00E2697A"/>
    <w:rsid w:val="00E27137"/>
    <w:rsid w:val="00E27EFD"/>
    <w:rsid w:val="00E31255"/>
    <w:rsid w:val="00E328C0"/>
    <w:rsid w:val="00E32A8C"/>
    <w:rsid w:val="00E33CFE"/>
    <w:rsid w:val="00E34547"/>
    <w:rsid w:val="00E36E1B"/>
    <w:rsid w:val="00E44F0B"/>
    <w:rsid w:val="00E45815"/>
    <w:rsid w:val="00E50D29"/>
    <w:rsid w:val="00E51F61"/>
    <w:rsid w:val="00E54F6E"/>
    <w:rsid w:val="00E6019B"/>
    <w:rsid w:val="00E611FE"/>
    <w:rsid w:val="00E629EF"/>
    <w:rsid w:val="00E63D00"/>
    <w:rsid w:val="00E652A8"/>
    <w:rsid w:val="00E655A6"/>
    <w:rsid w:val="00E6600F"/>
    <w:rsid w:val="00E673EB"/>
    <w:rsid w:val="00E705E5"/>
    <w:rsid w:val="00E75856"/>
    <w:rsid w:val="00E762CC"/>
    <w:rsid w:val="00E76974"/>
    <w:rsid w:val="00E77577"/>
    <w:rsid w:val="00E77A38"/>
    <w:rsid w:val="00E77AB6"/>
    <w:rsid w:val="00E8019C"/>
    <w:rsid w:val="00E82063"/>
    <w:rsid w:val="00E83F2A"/>
    <w:rsid w:val="00E862AB"/>
    <w:rsid w:val="00E86F7E"/>
    <w:rsid w:val="00E9062B"/>
    <w:rsid w:val="00E90708"/>
    <w:rsid w:val="00E91509"/>
    <w:rsid w:val="00E93848"/>
    <w:rsid w:val="00E93FF1"/>
    <w:rsid w:val="00E94346"/>
    <w:rsid w:val="00E9477A"/>
    <w:rsid w:val="00E95DD5"/>
    <w:rsid w:val="00E96A0B"/>
    <w:rsid w:val="00E96B13"/>
    <w:rsid w:val="00E972F1"/>
    <w:rsid w:val="00EA07BE"/>
    <w:rsid w:val="00EA2DD8"/>
    <w:rsid w:val="00EA32D6"/>
    <w:rsid w:val="00EA3BB0"/>
    <w:rsid w:val="00EA3BFA"/>
    <w:rsid w:val="00EA49DD"/>
    <w:rsid w:val="00EA4A86"/>
    <w:rsid w:val="00EA5316"/>
    <w:rsid w:val="00EA69F9"/>
    <w:rsid w:val="00EA72A6"/>
    <w:rsid w:val="00EB026B"/>
    <w:rsid w:val="00EB1083"/>
    <w:rsid w:val="00EB14AC"/>
    <w:rsid w:val="00EB283D"/>
    <w:rsid w:val="00EB2917"/>
    <w:rsid w:val="00EB5287"/>
    <w:rsid w:val="00EB5D3C"/>
    <w:rsid w:val="00EC1AA0"/>
    <w:rsid w:val="00EC1C28"/>
    <w:rsid w:val="00EC2297"/>
    <w:rsid w:val="00EC34BA"/>
    <w:rsid w:val="00EC3785"/>
    <w:rsid w:val="00EC4DCC"/>
    <w:rsid w:val="00EC4EDF"/>
    <w:rsid w:val="00EC64FD"/>
    <w:rsid w:val="00EC72CA"/>
    <w:rsid w:val="00EC7DDC"/>
    <w:rsid w:val="00ED185D"/>
    <w:rsid w:val="00ED2000"/>
    <w:rsid w:val="00ED2174"/>
    <w:rsid w:val="00ED3C15"/>
    <w:rsid w:val="00ED4565"/>
    <w:rsid w:val="00ED4B1B"/>
    <w:rsid w:val="00ED5696"/>
    <w:rsid w:val="00ED5CFD"/>
    <w:rsid w:val="00ED5E47"/>
    <w:rsid w:val="00ED66C5"/>
    <w:rsid w:val="00ED6814"/>
    <w:rsid w:val="00EE00A5"/>
    <w:rsid w:val="00EE0481"/>
    <w:rsid w:val="00EE2874"/>
    <w:rsid w:val="00EE297D"/>
    <w:rsid w:val="00EE436A"/>
    <w:rsid w:val="00EE52FB"/>
    <w:rsid w:val="00EE65B6"/>
    <w:rsid w:val="00EE6D17"/>
    <w:rsid w:val="00EE7201"/>
    <w:rsid w:val="00EF01CF"/>
    <w:rsid w:val="00EF2343"/>
    <w:rsid w:val="00EF2FDA"/>
    <w:rsid w:val="00EF3489"/>
    <w:rsid w:val="00EF5800"/>
    <w:rsid w:val="00EF5A54"/>
    <w:rsid w:val="00EF5E2F"/>
    <w:rsid w:val="00EF5FE3"/>
    <w:rsid w:val="00F00EA6"/>
    <w:rsid w:val="00F00FCE"/>
    <w:rsid w:val="00F01381"/>
    <w:rsid w:val="00F01684"/>
    <w:rsid w:val="00F01CDA"/>
    <w:rsid w:val="00F03B0B"/>
    <w:rsid w:val="00F03EFF"/>
    <w:rsid w:val="00F05267"/>
    <w:rsid w:val="00F05E10"/>
    <w:rsid w:val="00F06098"/>
    <w:rsid w:val="00F06D9B"/>
    <w:rsid w:val="00F07107"/>
    <w:rsid w:val="00F0745D"/>
    <w:rsid w:val="00F07C4F"/>
    <w:rsid w:val="00F100DC"/>
    <w:rsid w:val="00F11340"/>
    <w:rsid w:val="00F1193A"/>
    <w:rsid w:val="00F122B1"/>
    <w:rsid w:val="00F13330"/>
    <w:rsid w:val="00F1382D"/>
    <w:rsid w:val="00F13DB5"/>
    <w:rsid w:val="00F14059"/>
    <w:rsid w:val="00F1619E"/>
    <w:rsid w:val="00F17463"/>
    <w:rsid w:val="00F22083"/>
    <w:rsid w:val="00F23909"/>
    <w:rsid w:val="00F23A72"/>
    <w:rsid w:val="00F240A5"/>
    <w:rsid w:val="00F24664"/>
    <w:rsid w:val="00F24A84"/>
    <w:rsid w:val="00F25160"/>
    <w:rsid w:val="00F25817"/>
    <w:rsid w:val="00F260F8"/>
    <w:rsid w:val="00F27343"/>
    <w:rsid w:val="00F277CB"/>
    <w:rsid w:val="00F3185E"/>
    <w:rsid w:val="00F3268D"/>
    <w:rsid w:val="00F34D33"/>
    <w:rsid w:val="00F36103"/>
    <w:rsid w:val="00F3691B"/>
    <w:rsid w:val="00F369D6"/>
    <w:rsid w:val="00F41643"/>
    <w:rsid w:val="00F4267E"/>
    <w:rsid w:val="00F436D9"/>
    <w:rsid w:val="00F46B7A"/>
    <w:rsid w:val="00F46C09"/>
    <w:rsid w:val="00F50126"/>
    <w:rsid w:val="00F50B8F"/>
    <w:rsid w:val="00F51664"/>
    <w:rsid w:val="00F51725"/>
    <w:rsid w:val="00F51E59"/>
    <w:rsid w:val="00F528FE"/>
    <w:rsid w:val="00F54DAE"/>
    <w:rsid w:val="00F5508E"/>
    <w:rsid w:val="00F5552F"/>
    <w:rsid w:val="00F555AE"/>
    <w:rsid w:val="00F55B0D"/>
    <w:rsid w:val="00F61257"/>
    <w:rsid w:val="00F6162F"/>
    <w:rsid w:val="00F617C6"/>
    <w:rsid w:val="00F618C3"/>
    <w:rsid w:val="00F623F3"/>
    <w:rsid w:val="00F62A5B"/>
    <w:rsid w:val="00F63115"/>
    <w:rsid w:val="00F64DD3"/>
    <w:rsid w:val="00F65C97"/>
    <w:rsid w:val="00F66A71"/>
    <w:rsid w:val="00F7046F"/>
    <w:rsid w:val="00F70E0E"/>
    <w:rsid w:val="00F72E4F"/>
    <w:rsid w:val="00F748EB"/>
    <w:rsid w:val="00F75719"/>
    <w:rsid w:val="00F75FB6"/>
    <w:rsid w:val="00F76A9A"/>
    <w:rsid w:val="00F76DD5"/>
    <w:rsid w:val="00F77D9B"/>
    <w:rsid w:val="00F82D00"/>
    <w:rsid w:val="00F84430"/>
    <w:rsid w:val="00F84575"/>
    <w:rsid w:val="00F86912"/>
    <w:rsid w:val="00F872A9"/>
    <w:rsid w:val="00F87F36"/>
    <w:rsid w:val="00F93068"/>
    <w:rsid w:val="00F93660"/>
    <w:rsid w:val="00F93A67"/>
    <w:rsid w:val="00F94ADF"/>
    <w:rsid w:val="00F9573A"/>
    <w:rsid w:val="00F965B3"/>
    <w:rsid w:val="00F969F6"/>
    <w:rsid w:val="00F97698"/>
    <w:rsid w:val="00F97F17"/>
    <w:rsid w:val="00FA1932"/>
    <w:rsid w:val="00FA2766"/>
    <w:rsid w:val="00FA3392"/>
    <w:rsid w:val="00FA3DED"/>
    <w:rsid w:val="00FA4122"/>
    <w:rsid w:val="00FA5249"/>
    <w:rsid w:val="00FA558A"/>
    <w:rsid w:val="00FA58C2"/>
    <w:rsid w:val="00FA5D99"/>
    <w:rsid w:val="00FA621B"/>
    <w:rsid w:val="00FA7B36"/>
    <w:rsid w:val="00FA7E72"/>
    <w:rsid w:val="00FA7F89"/>
    <w:rsid w:val="00FB021A"/>
    <w:rsid w:val="00FB0CD0"/>
    <w:rsid w:val="00FB15AE"/>
    <w:rsid w:val="00FB3883"/>
    <w:rsid w:val="00FB501B"/>
    <w:rsid w:val="00FB553E"/>
    <w:rsid w:val="00FB5F7C"/>
    <w:rsid w:val="00FB6C34"/>
    <w:rsid w:val="00FB6CB6"/>
    <w:rsid w:val="00FB6E60"/>
    <w:rsid w:val="00FC0122"/>
    <w:rsid w:val="00FC10EF"/>
    <w:rsid w:val="00FC1ABF"/>
    <w:rsid w:val="00FC1B30"/>
    <w:rsid w:val="00FC245F"/>
    <w:rsid w:val="00FC28B4"/>
    <w:rsid w:val="00FC297D"/>
    <w:rsid w:val="00FC30DB"/>
    <w:rsid w:val="00FC411A"/>
    <w:rsid w:val="00FC52DB"/>
    <w:rsid w:val="00FC5A30"/>
    <w:rsid w:val="00FD1BF5"/>
    <w:rsid w:val="00FD2C4A"/>
    <w:rsid w:val="00FD609F"/>
    <w:rsid w:val="00FD613F"/>
    <w:rsid w:val="00FD65AA"/>
    <w:rsid w:val="00FD6A41"/>
    <w:rsid w:val="00FD6A79"/>
    <w:rsid w:val="00FE003F"/>
    <w:rsid w:val="00FE0326"/>
    <w:rsid w:val="00FE0AAA"/>
    <w:rsid w:val="00FE1211"/>
    <w:rsid w:val="00FE216E"/>
    <w:rsid w:val="00FE2702"/>
    <w:rsid w:val="00FE3047"/>
    <w:rsid w:val="00FE3966"/>
    <w:rsid w:val="00FE4624"/>
    <w:rsid w:val="00FE46F8"/>
    <w:rsid w:val="00FE4BD8"/>
    <w:rsid w:val="00FE4F27"/>
    <w:rsid w:val="00FE5097"/>
    <w:rsid w:val="00FF24F1"/>
    <w:rsid w:val="00FF3B28"/>
    <w:rsid w:val="00FF4E56"/>
    <w:rsid w:val="00FF6386"/>
    <w:rsid w:val="00FF6F99"/>
    <w:rsid w:val="00FF795C"/>
    <w:rsid w:val="0111D2B1"/>
    <w:rsid w:val="0143AA0F"/>
    <w:rsid w:val="02945A00"/>
    <w:rsid w:val="02C261AF"/>
    <w:rsid w:val="02E46C7B"/>
    <w:rsid w:val="0380565A"/>
    <w:rsid w:val="03EE1238"/>
    <w:rsid w:val="03F2852E"/>
    <w:rsid w:val="043FD1C8"/>
    <w:rsid w:val="04F9ADAA"/>
    <w:rsid w:val="05384932"/>
    <w:rsid w:val="0562100E"/>
    <w:rsid w:val="05639048"/>
    <w:rsid w:val="0672A265"/>
    <w:rsid w:val="06950996"/>
    <w:rsid w:val="0698E3B1"/>
    <w:rsid w:val="0744330A"/>
    <w:rsid w:val="078731BC"/>
    <w:rsid w:val="07D8CEA7"/>
    <w:rsid w:val="07EC2B31"/>
    <w:rsid w:val="08C5B8B1"/>
    <w:rsid w:val="0982EBCB"/>
    <w:rsid w:val="0A3D0F32"/>
    <w:rsid w:val="0A3F29B5"/>
    <w:rsid w:val="0A64FFDC"/>
    <w:rsid w:val="0A798BD0"/>
    <w:rsid w:val="0AC60179"/>
    <w:rsid w:val="0AE9E296"/>
    <w:rsid w:val="0B516EF4"/>
    <w:rsid w:val="0B9F8882"/>
    <w:rsid w:val="0BA83E30"/>
    <w:rsid w:val="0BE37C7F"/>
    <w:rsid w:val="0C0580AC"/>
    <w:rsid w:val="0C710A07"/>
    <w:rsid w:val="0C9B934B"/>
    <w:rsid w:val="0CF65BAC"/>
    <w:rsid w:val="0D409C1B"/>
    <w:rsid w:val="0D8D1D3A"/>
    <w:rsid w:val="0DF9EA7C"/>
    <w:rsid w:val="0E81F382"/>
    <w:rsid w:val="0EAB18CA"/>
    <w:rsid w:val="0ECC7594"/>
    <w:rsid w:val="0ED0E302"/>
    <w:rsid w:val="0F8305DA"/>
    <w:rsid w:val="0F9069E8"/>
    <w:rsid w:val="0FC6E557"/>
    <w:rsid w:val="0FD4108C"/>
    <w:rsid w:val="108FD11C"/>
    <w:rsid w:val="109AD4CF"/>
    <w:rsid w:val="10C743BE"/>
    <w:rsid w:val="118530F6"/>
    <w:rsid w:val="11E31542"/>
    <w:rsid w:val="11F45B28"/>
    <w:rsid w:val="12147311"/>
    <w:rsid w:val="12CDB6A8"/>
    <w:rsid w:val="133E0C3F"/>
    <w:rsid w:val="1349B8FB"/>
    <w:rsid w:val="13765967"/>
    <w:rsid w:val="1411180E"/>
    <w:rsid w:val="158A77D1"/>
    <w:rsid w:val="15FB2691"/>
    <w:rsid w:val="162FF763"/>
    <w:rsid w:val="165C2C6E"/>
    <w:rsid w:val="16B51AE3"/>
    <w:rsid w:val="16FE4BC4"/>
    <w:rsid w:val="1701DE25"/>
    <w:rsid w:val="1806AF38"/>
    <w:rsid w:val="18297047"/>
    <w:rsid w:val="1831646D"/>
    <w:rsid w:val="18A63B6B"/>
    <w:rsid w:val="18EE6B7E"/>
    <w:rsid w:val="19290EE1"/>
    <w:rsid w:val="1A5F3838"/>
    <w:rsid w:val="1A7319AD"/>
    <w:rsid w:val="1A84BC0C"/>
    <w:rsid w:val="1A9C0EED"/>
    <w:rsid w:val="1AC0D1A4"/>
    <w:rsid w:val="1AC7B75F"/>
    <w:rsid w:val="1BA785F4"/>
    <w:rsid w:val="1C055F7F"/>
    <w:rsid w:val="1C4EB581"/>
    <w:rsid w:val="1CAEAE39"/>
    <w:rsid w:val="1CD8A576"/>
    <w:rsid w:val="1CD8E52E"/>
    <w:rsid w:val="1D02DE28"/>
    <w:rsid w:val="1D5EC49E"/>
    <w:rsid w:val="1DDBD9FA"/>
    <w:rsid w:val="1E1DDABD"/>
    <w:rsid w:val="1E2A5A81"/>
    <w:rsid w:val="1E3B991F"/>
    <w:rsid w:val="1E79A9E3"/>
    <w:rsid w:val="1E7BFFB4"/>
    <w:rsid w:val="1EA217DB"/>
    <w:rsid w:val="1F0844AA"/>
    <w:rsid w:val="1F1F536D"/>
    <w:rsid w:val="1F96562D"/>
    <w:rsid w:val="1FD66055"/>
    <w:rsid w:val="1FE113EA"/>
    <w:rsid w:val="2003D213"/>
    <w:rsid w:val="201464B7"/>
    <w:rsid w:val="20D37FCA"/>
    <w:rsid w:val="20D76A93"/>
    <w:rsid w:val="20E6DEBC"/>
    <w:rsid w:val="2100F0DA"/>
    <w:rsid w:val="211D09CC"/>
    <w:rsid w:val="21323D8C"/>
    <w:rsid w:val="21577508"/>
    <w:rsid w:val="224F515A"/>
    <w:rsid w:val="22869ADA"/>
    <w:rsid w:val="231ABEEA"/>
    <w:rsid w:val="234DA213"/>
    <w:rsid w:val="23F20FF3"/>
    <w:rsid w:val="244D1374"/>
    <w:rsid w:val="247E7D1D"/>
    <w:rsid w:val="248D67F4"/>
    <w:rsid w:val="24FACA8E"/>
    <w:rsid w:val="25843C2A"/>
    <w:rsid w:val="266FE38B"/>
    <w:rsid w:val="26F924A2"/>
    <w:rsid w:val="270D2B32"/>
    <w:rsid w:val="27172C3D"/>
    <w:rsid w:val="271BCB12"/>
    <w:rsid w:val="274672F4"/>
    <w:rsid w:val="274D4556"/>
    <w:rsid w:val="27BAF023"/>
    <w:rsid w:val="28089A2D"/>
    <w:rsid w:val="2876012A"/>
    <w:rsid w:val="2895571A"/>
    <w:rsid w:val="28A168C3"/>
    <w:rsid w:val="290AD8D9"/>
    <w:rsid w:val="29101C2C"/>
    <w:rsid w:val="296410D4"/>
    <w:rsid w:val="29B230DF"/>
    <w:rsid w:val="29E370C8"/>
    <w:rsid w:val="2A99F9D3"/>
    <w:rsid w:val="2AADABFE"/>
    <w:rsid w:val="2AB5F5AF"/>
    <w:rsid w:val="2AD02EB7"/>
    <w:rsid w:val="2B1A9A1B"/>
    <w:rsid w:val="2B1ACE86"/>
    <w:rsid w:val="2B4DB791"/>
    <w:rsid w:val="2B5AA8AC"/>
    <w:rsid w:val="2B760121"/>
    <w:rsid w:val="2B8A6D83"/>
    <w:rsid w:val="2C75390E"/>
    <w:rsid w:val="2C80F6C9"/>
    <w:rsid w:val="2C8C8D61"/>
    <w:rsid w:val="2CB27400"/>
    <w:rsid w:val="2CDD6165"/>
    <w:rsid w:val="2CF51122"/>
    <w:rsid w:val="2D298115"/>
    <w:rsid w:val="2D2E3769"/>
    <w:rsid w:val="2D740B67"/>
    <w:rsid w:val="2D7F52CA"/>
    <w:rsid w:val="2DC2098F"/>
    <w:rsid w:val="2DC40CA9"/>
    <w:rsid w:val="2DE63E39"/>
    <w:rsid w:val="2E0912CE"/>
    <w:rsid w:val="2E5C1ABA"/>
    <w:rsid w:val="2EA0BB70"/>
    <w:rsid w:val="2EA2D6A6"/>
    <w:rsid w:val="2EB64552"/>
    <w:rsid w:val="2EC6DF1A"/>
    <w:rsid w:val="2EED4243"/>
    <w:rsid w:val="2EFA6F48"/>
    <w:rsid w:val="2FC9085A"/>
    <w:rsid w:val="302248E0"/>
    <w:rsid w:val="31758CFA"/>
    <w:rsid w:val="32090FCA"/>
    <w:rsid w:val="3220F319"/>
    <w:rsid w:val="3221AA8F"/>
    <w:rsid w:val="32806689"/>
    <w:rsid w:val="335668D7"/>
    <w:rsid w:val="33B8F318"/>
    <w:rsid w:val="33E274EE"/>
    <w:rsid w:val="3424A7C9"/>
    <w:rsid w:val="343601D0"/>
    <w:rsid w:val="34E790B3"/>
    <w:rsid w:val="34F887F0"/>
    <w:rsid w:val="351DD6D1"/>
    <w:rsid w:val="3539863A"/>
    <w:rsid w:val="353C29FE"/>
    <w:rsid w:val="3561FB89"/>
    <w:rsid w:val="35A721A6"/>
    <w:rsid w:val="35ABAD9F"/>
    <w:rsid w:val="35EC777C"/>
    <w:rsid w:val="35EF531C"/>
    <w:rsid w:val="3696352A"/>
    <w:rsid w:val="370ADDFE"/>
    <w:rsid w:val="378AAF3F"/>
    <w:rsid w:val="37EDB3C8"/>
    <w:rsid w:val="384BAB3E"/>
    <w:rsid w:val="38C58B13"/>
    <w:rsid w:val="38D94218"/>
    <w:rsid w:val="397FB957"/>
    <w:rsid w:val="39DDEBC2"/>
    <w:rsid w:val="39EF4FFA"/>
    <w:rsid w:val="3B06901D"/>
    <w:rsid w:val="3B0DD695"/>
    <w:rsid w:val="3B7C56EB"/>
    <w:rsid w:val="3BB867C8"/>
    <w:rsid w:val="3BF240DA"/>
    <w:rsid w:val="3C2DE6DF"/>
    <w:rsid w:val="3C302A91"/>
    <w:rsid w:val="3C36AF63"/>
    <w:rsid w:val="3C809C99"/>
    <w:rsid w:val="3D0E50D5"/>
    <w:rsid w:val="3DBF8655"/>
    <w:rsid w:val="3DFD60A7"/>
    <w:rsid w:val="3EE88A65"/>
    <w:rsid w:val="3F5363AD"/>
    <w:rsid w:val="3F723845"/>
    <w:rsid w:val="4017AB09"/>
    <w:rsid w:val="4076FF67"/>
    <w:rsid w:val="40AC3527"/>
    <w:rsid w:val="40DCA01E"/>
    <w:rsid w:val="4248B25E"/>
    <w:rsid w:val="42ED0548"/>
    <w:rsid w:val="432A95E2"/>
    <w:rsid w:val="432CA3B9"/>
    <w:rsid w:val="435FDD0D"/>
    <w:rsid w:val="436F8BA1"/>
    <w:rsid w:val="43F7AA7E"/>
    <w:rsid w:val="440D877A"/>
    <w:rsid w:val="44C72277"/>
    <w:rsid w:val="4514EEAC"/>
    <w:rsid w:val="4555797C"/>
    <w:rsid w:val="4577DFA2"/>
    <w:rsid w:val="45B42B64"/>
    <w:rsid w:val="45BE39CE"/>
    <w:rsid w:val="462D8BAA"/>
    <w:rsid w:val="462E769B"/>
    <w:rsid w:val="476EE535"/>
    <w:rsid w:val="4814EF7D"/>
    <w:rsid w:val="4869C458"/>
    <w:rsid w:val="4898DC79"/>
    <w:rsid w:val="48CBA9EE"/>
    <w:rsid w:val="48DA2023"/>
    <w:rsid w:val="494F852C"/>
    <w:rsid w:val="49AFFE3A"/>
    <w:rsid w:val="49CBFC2A"/>
    <w:rsid w:val="49E41313"/>
    <w:rsid w:val="49EF686E"/>
    <w:rsid w:val="4AFA7EC6"/>
    <w:rsid w:val="4B2D3311"/>
    <w:rsid w:val="4BA6191B"/>
    <w:rsid w:val="4BE49492"/>
    <w:rsid w:val="4C2B5ABC"/>
    <w:rsid w:val="4C668EAB"/>
    <w:rsid w:val="4CA4A056"/>
    <w:rsid w:val="4CACC5F1"/>
    <w:rsid w:val="4CB31EC8"/>
    <w:rsid w:val="4CD65DA2"/>
    <w:rsid w:val="4D308700"/>
    <w:rsid w:val="4D3A1C83"/>
    <w:rsid w:val="4D681ABA"/>
    <w:rsid w:val="4D78119B"/>
    <w:rsid w:val="4DD1067C"/>
    <w:rsid w:val="4DD52258"/>
    <w:rsid w:val="4E71B53C"/>
    <w:rsid w:val="4EE5A189"/>
    <w:rsid w:val="4F6D9BB3"/>
    <w:rsid w:val="4FFC2003"/>
    <w:rsid w:val="50183EDD"/>
    <w:rsid w:val="50659D4B"/>
    <w:rsid w:val="50E5F1F4"/>
    <w:rsid w:val="51DE979B"/>
    <w:rsid w:val="52428BEA"/>
    <w:rsid w:val="5262236A"/>
    <w:rsid w:val="529F0F52"/>
    <w:rsid w:val="52AC7C1D"/>
    <w:rsid w:val="53187531"/>
    <w:rsid w:val="5384837E"/>
    <w:rsid w:val="53FBEF4A"/>
    <w:rsid w:val="5410DC00"/>
    <w:rsid w:val="54B3985D"/>
    <w:rsid w:val="54E848D7"/>
    <w:rsid w:val="54F66BB7"/>
    <w:rsid w:val="54F6AB13"/>
    <w:rsid w:val="5541475F"/>
    <w:rsid w:val="554E6543"/>
    <w:rsid w:val="556B09BC"/>
    <w:rsid w:val="556F0C18"/>
    <w:rsid w:val="55A53C2A"/>
    <w:rsid w:val="55DBC549"/>
    <w:rsid w:val="562207D0"/>
    <w:rsid w:val="564F6D10"/>
    <w:rsid w:val="56E7A30D"/>
    <w:rsid w:val="56F0D4E3"/>
    <w:rsid w:val="5724A6FB"/>
    <w:rsid w:val="57657957"/>
    <w:rsid w:val="57793190"/>
    <w:rsid w:val="57D30417"/>
    <w:rsid w:val="57D3DA1E"/>
    <w:rsid w:val="57E4C171"/>
    <w:rsid w:val="57F2E88F"/>
    <w:rsid w:val="57FAB8F8"/>
    <w:rsid w:val="5802C460"/>
    <w:rsid w:val="587D3545"/>
    <w:rsid w:val="59001287"/>
    <w:rsid w:val="5960BC23"/>
    <w:rsid w:val="5A07489D"/>
    <w:rsid w:val="5A08055F"/>
    <w:rsid w:val="5A64F9FC"/>
    <w:rsid w:val="5A8F1AFB"/>
    <w:rsid w:val="5A98EBA5"/>
    <w:rsid w:val="5AAACF58"/>
    <w:rsid w:val="5B396D75"/>
    <w:rsid w:val="5C30BE7B"/>
    <w:rsid w:val="5C342755"/>
    <w:rsid w:val="5C8B2D95"/>
    <w:rsid w:val="5CB7353F"/>
    <w:rsid w:val="5CEC598B"/>
    <w:rsid w:val="5D69A0E8"/>
    <w:rsid w:val="5D8196F7"/>
    <w:rsid w:val="5E1D2161"/>
    <w:rsid w:val="5E980D48"/>
    <w:rsid w:val="5EBB3867"/>
    <w:rsid w:val="5EE6A65A"/>
    <w:rsid w:val="5F1929B4"/>
    <w:rsid w:val="5F3A6060"/>
    <w:rsid w:val="5F58D6C4"/>
    <w:rsid w:val="60160F3E"/>
    <w:rsid w:val="6054F10A"/>
    <w:rsid w:val="60624587"/>
    <w:rsid w:val="607247E8"/>
    <w:rsid w:val="60CE4A01"/>
    <w:rsid w:val="60E824D1"/>
    <w:rsid w:val="60EB6A21"/>
    <w:rsid w:val="613645C3"/>
    <w:rsid w:val="613B510E"/>
    <w:rsid w:val="613B840B"/>
    <w:rsid w:val="61545659"/>
    <w:rsid w:val="617912B7"/>
    <w:rsid w:val="61B3B9EB"/>
    <w:rsid w:val="61CAA92A"/>
    <w:rsid w:val="622570CF"/>
    <w:rsid w:val="630CF71F"/>
    <w:rsid w:val="6385E9B6"/>
    <w:rsid w:val="63ADE32C"/>
    <w:rsid w:val="6498746E"/>
    <w:rsid w:val="64BB02F4"/>
    <w:rsid w:val="64D5EBBE"/>
    <w:rsid w:val="65C4AF36"/>
    <w:rsid w:val="664FB17E"/>
    <w:rsid w:val="66E1B881"/>
    <w:rsid w:val="6715222E"/>
    <w:rsid w:val="6784E8D1"/>
    <w:rsid w:val="684437EE"/>
    <w:rsid w:val="68B1B4A6"/>
    <w:rsid w:val="6919DFF4"/>
    <w:rsid w:val="69506ED0"/>
    <w:rsid w:val="6984ADEB"/>
    <w:rsid w:val="69C8FBAD"/>
    <w:rsid w:val="69DFE03C"/>
    <w:rsid w:val="6A3345E6"/>
    <w:rsid w:val="6A5EA17F"/>
    <w:rsid w:val="6A7FBFC6"/>
    <w:rsid w:val="6AA5847A"/>
    <w:rsid w:val="6AAFC00F"/>
    <w:rsid w:val="6B39BFC2"/>
    <w:rsid w:val="6B3A0D90"/>
    <w:rsid w:val="6BD3FB0C"/>
    <w:rsid w:val="6C1A4211"/>
    <w:rsid w:val="6C298972"/>
    <w:rsid w:val="6C70E9A8"/>
    <w:rsid w:val="6C970047"/>
    <w:rsid w:val="6CC65E18"/>
    <w:rsid w:val="6D8FA9A5"/>
    <w:rsid w:val="6DAC7834"/>
    <w:rsid w:val="6E2BDB39"/>
    <w:rsid w:val="6E461BB3"/>
    <w:rsid w:val="6EA9CD85"/>
    <w:rsid w:val="6F24697A"/>
    <w:rsid w:val="6F3C4BF1"/>
    <w:rsid w:val="7000D672"/>
    <w:rsid w:val="70040E1B"/>
    <w:rsid w:val="7009BEC4"/>
    <w:rsid w:val="70FDCE02"/>
    <w:rsid w:val="718C8040"/>
    <w:rsid w:val="71989356"/>
    <w:rsid w:val="71C677AF"/>
    <w:rsid w:val="71CA4526"/>
    <w:rsid w:val="71F3623E"/>
    <w:rsid w:val="721F0CD6"/>
    <w:rsid w:val="7254EE04"/>
    <w:rsid w:val="727CFF00"/>
    <w:rsid w:val="72D86DEE"/>
    <w:rsid w:val="72F719AF"/>
    <w:rsid w:val="740FB05A"/>
    <w:rsid w:val="74179802"/>
    <w:rsid w:val="74C22E33"/>
    <w:rsid w:val="74C5D8EB"/>
    <w:rsid w:val="752FDF07"/>
    <w:rsid w:val="7537B1FC"/>
    <w:rsid w:val="759685DC"/>
    <w:rsid w:val="7634D6E5"/>
    <w:rsid w:val="765A7166"/>
    <w:rsid w:val="769D0B5F"/>
    <w:rsid w:val="76EC0CDC"/>
    <w:rsid w:val="776B26D6"/>
    <w:rsid w:val="77845F34"/>
    <w:rsid w:val="77890845"/>
    <w:rsid w:val="7796A614"/>
    <w:rsid w:val="77D8F4C0"/>
    <w:rsid w:val="7804F8C7"/>
    <w:rsid w:val="7811C743"/>
    <w:rsid w:val="7824E1D3"/>
    <w:rsid w:val="7855DA80"/>
    <w:rsid w:val="78AD5461"/>
    <w:rsid w:val="78D165D9"/>
    <w:rsid w:val="79A10037"/>
    <w:rsid w:val="79EE3DF6"/>
    <w:rsid w:val="79F2E539"/>
    <w:rsid w:val="7A5AEBB1"/>
    <w:rsid w:val="7A9DF109"/>
    <w:rsid w:val="7AEB59DA"/>
    <w:rsid w:val="7AF62614"/>
    <w:rsid w:val="7B2AD5E5"/>
    <w:rsid w:val="7B2E2675"/>
    <w:rsid w:val="7B83BE9E"/>
    <w:rsid w:val="7B89C466"/>
    <w:rsid w:val="7BBFD768"/>
    <w:rsid w:val="7BD89C58"/>
    <w:rsid w:val="7BE17B45"/>
    <w:rsid w:val="7C7B7C29"/>
    <w:rsid w:val="7D0C1E9D"/>
    <w:rsid w:val="7D37EC79"/>
    <w:rsid w:val="7D4FC32E"/>
    <w:rsid w:val="7D70DA3D"/>
    <w:rsid w:val="7E0509E7"/>
    <w:rsid w:val="7ED0DA19"/>
    <w:rsid w:val="7F78FF0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7C4A8"/>
  <w15:docId w15:val="{42BAB52F-B2CC-44BB-ADC6-FC0DF6FAC8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0C1E"/>
  </w:style>
  <w:style w:type="paragraph" w:styleId="Heading1">
    <w:name w:val="heading 1"/>
    <w:basedOn w:val="Normal"/>
    <w:next w:val="Normal"/>
    <w:uiPriority w:val="9"/>
    <w:qFormat/>
    <w:rsid w:val="00EE00A5"/>
    <w:pPr>
      <w:keepNext/>
      <w:keepLines/>
      <w:spacing w:before="400" w:after="120"/>
      <w:outlineLvl w:val="0"/>
    </w:pPr>
    <w:rPr>
      <w:rFonts w:ascii="Times New Roman" w:hAnsi="Times New Roman"/>
      <w:b/>
      <w:sz w:val="28"/>
      <w:szCs w:val="40"/>
    </w:rPr>
  </w:style>
  <w:style w:type="paragraph" w:styleId="Heading2">
    <w:name w:val="heading 2"/>
    <w:basedOn w:val="Normal"/>
    <w:next w:val="Normal"/>
    <w:uiPriority w:val="9"/>
    <w:unhideWhenUsed/>
    <w:qFormat/>
    <w:rsid w:val="001D7EDB"/>
    <w:pPr>
      <w:keepNext/>
      <w:keepLines/>
      <w:spacing w:before="360" w:after="120"/>
      <w:outlineLvl w:val="1"/>
    </w:pPr>
    <w:rPr>
      <w:rFonts w:ascii="Times New Roman" w:hAnsi="Times New Roman"/>
      <w:b/>
      <w:sz w:val="26"/>
      <w:szCs w:val="32"/>
    </w:rPr>
  </w:style>
  <w:style w:type="paragraph" w:styleId="Heading3">
    <w:name w:val="heading 3"/>
    <w:basedOn w:val="Normal"/>
    <w:next w:val="Normal"/>
    <w:uiPriority w:val="9"/>
    <w:unhideWhenUsed/>
    <w:qFormat/>
    <w:rsid w:val="00151C77"/>
    <w:pPr>
      <w:keepNext/>
      <w:keepLines/>
      <w:spacing w:before="320" w:after="80"/>
      <w:outlineLvl w:val="2"/>
    </w:pPr>
    <w:rPr>
      <w:rFonts w:ascii="Times New Roman" w:hAnsi="Times New Roman"/>
      <w:b/>
      <w:color w:val="434343"/>
      <w:sz w:val="26"/>
      <w:szCs w:val="28"/>
    </w:rPr>
  </w:style>
  <w:style w:type="paragraph" w:styleId="Heading4">
    <w:name w:val="heading 4"/>
    <w:basedOn w:val="Normal"/>
    <w:next w:val="Normal"/>
    <w:uiPriority w:val="9"/>
    <w:unhideWhenUsed/>
    <w:qFormat/>
    <w:rsid w:val="00407A25"/>
    <w:pPr>
      <w:keepNext/>
      <w:keepLines/>
      <w:spacing w:before="280" w:after="80"/>
      <w:outlineLvl w:val="3"/>
    </w:pPr>
    <w:rPr>
      <w:rFonts w:ascii="Times New Roman" w:hAnsi="Times New Roman"/>
      <w:b/>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line="240" w:lineRule="auto"/>
    </w:pPr>
  </w:style>
  <w:style w:type="paragraph" w:styleId="Revision">
    <w:name w:val="Revision"/>
    <w:hidden/>
    <w:uiPriority w:val="99"/>
    <w:semiHidden/>
    <w:rsid w:val="004B0A36"/>
    <w:pPr>
      <w:spacing w:line="240" w:lineRule="auto"/>
    </w:pPr>
  </w:style>
  <w:style w:type="paragraph" w:styleId="Footer">
    <w:name w:val="footer"/>
    <w:basedOn w:val="Normal"/>
    <w:link w:val="FooterChar"/>
    <w:uiPriority w:val="99"/>
    <w:unhideWhenUsed/>
    <w:rsid w:val="00B06AD0"/>
    <w:pPr>
      <w:tabs>
        <w:tab w:val="center" w:pos="4513"/>
        <w:tab w:val="right" w:pos="9026"/>
      </w:tabs>
      <w:spacing w:line="240" w:lineRule="auto"/>
    </w:pPr>
  </w:style>
  <w:style w:type="character" w:customStyle="1" w:styleId="FooterChar">
    <w:name w:val="Footer Char"/>
    <w:basedOn w:val="DefaultParagraphFont"/>
    <w:link w:val="Footer"/>
    <w:uiPriority w:val="99"/>
    <w:rsid w:val="00B06AD0"/>
  </w:style>
  <w:style w:type="paragraph" w:styleId="ListParagraph">
    <w:name w:val="List Paragraph"/>
    <w:basedOn w:val="Normal"/>
    <w:uiPriority w:val="34"/>
    <w:qFormat/>
    <w:pPr>
      <w:ind w:left="720"/>
      <w:contextualSpacing/>
    </w:p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1D0847"/>
    <w:rPr>
      <w:b/>
      <w:bCs/>
    </w:rPr>
  </w:style>
  <w:style w:type="character" w:customStyle="1" w:styleId="CommentSubjectChar">
    <w:name w:val="Comment Subject Char"/>
    <w:basedOn w:val="CommentTextChar"/>
    <w:link w:val="CommentSubject"/>
    <w:uiPriority w:val="99"/>
    <w:semiHidden/>
    <w:rsid w:val="001D0847"/>
    <w:rPr>
      <w:b/>
      <w:bCs/>
      <w:sz w:val="20"/>
      <w:szCs w:val="20"/>
    </w:rPr>
  </w:style>
  <w:style w:type="paragraph" w:customStyle="1" w:styleId="TableParagraph">
    <w:name w:val="Table Paragraph"/>
    <w:basedOn w:val="Normal"/>
    <w:uiPriority w:val="1"/>
    <w:qFormat/>
    <w:rsid w:val="0014732A"/>
    <w:pPr>
      <w:widowControl w:val="0"/>
      <w:autoSpaceDE w:val="0"/>
      <w:autoSpaceDN w:val="0"/>
      <w:spacing w:line="240" w:lineRule="auto"/>
      <w:ind w:left="107"/>
    </w:pPr>
    <w:rPr>
      <w:rFonts w:ascii="Times New Roman" w:eastAsia="Times New Roman" w:hAnsi="Times New Roman" w:cs="Times New Roman"/>
      <w:lang w:eastAsia="en-US"/>
    </w:rPr>
  </w:style>
  <w:style w:type="paragraph" w:styleId="TOC1">
    <w:name w:val="toc 1"/>
    <w:basedOn w:val="Normal"/>
    <w:next w:val="Normal"/>
    <w:autoRedefine/>
    <w:uiPriority w:val="39"/>
    <w:unhideWhenUsed/>
    <w:rsid w:val="00F748EB"/>
    <w:pPr>
      <w:spacing w:after="100"/>
    </w:pPr>
  </w:style>
  <w:style w:type="paragraph" w:styleId="TOC2">
    <w:name w:val="toc 2"/>
    <w:basedOn w:val="Normal"/>
    <w:next w:val="Normal"/>
    <w:autoRedefine/>
    <w:uiPriority w:val="39"/>
    <w:unhideWhenUsed/>
    <w:rsid w:val="00F748EB"/>
    <w:pPr>
      <w:spacing w:after="100"/>
      <w:ind w:left="220"/>
    </w:pPr>
  </w:style>
  <w:style w:type="paragraph" w:styleId="TOC3">
    <w:name w:val="toc 3"/>
    <w:basedOn w:val="Normal"/>
    <w:next w:val="Normal"/>
    <w:autoRedefine/>
    <w:uiPriority w:val="39"/>
    <w:unhideWhenUsed/>
    <w:rsid w:val="00F748EB"/>
    <w:pPr>
      <w:spacing w:after="100"/>
      <w:ind w:left="440"/>
    </w:pPr>
  </w:style>
  <w:style w:type="paragraph" w:styleId="TOC4">
    <w:name w:val="toc 4"/>
    <w:basedOn w:val="Normal"/>
    <w:next w:val="Normal"/>
    <w:autoRedefine/>
    <w:uiPriority w:val="39"/>
    <w:unhideWhenUsed/>
    <w:rsid w:val="00F748EB"/>
    <w:pPr>
      <w:spacing w:after="100"/>
      <w:ind w:left="660"/>
    </w:pPr>
  </w:style>
  <w:style w:type="paragraph" w:styleId="TOC5">
    <w:name w:val="toc 5"/>
    <w:basedOn w:val="Normal"/>
    <w:next w:val="Normal"/>
    <w:autoRedefine/>
    <w:uiPriority w:val="39"/>
    <w:unhideWhenUsed/>
    <w:rsid w:val="00F748EB"/>
    <w:pPr>
      <w:spacing w:after="100"/>
      <w:ind w:left="880"/>
    </w:pPr>
  </w:style>
  <w:style w:type="character" w:styleId="Hyperlink">
    <w:name w:val="Hyperlink"/>
    <w:basedOn w:val="DefaultParagraphFont"/>
    <w:uiPriority w:val="99"/>
    <w:unhideWhenUsed/>
    <w:rsid w:val="00F748EB"/>
    <w:rPr>
      <w:color w:val="0000FF" w:themeColor="hyperlink"/>
      <w:u w:val="single"/>
    </w:rPr>
  </w:style>
  <w:style w:type="paragraph" w:styleId="Caption">
    <w:name w:val="caption"/>
    <w:basedOn w:val="Normal"/>
    <w:next w:val="Normal"/>
    <w:uiPriority w:val="35"/>
    <w:unhideWhenUsed/>
    <w:qFormat/>
    <w:rsid w:val="005B478E"/>
    <w:pPr>
      <w:spacing w:after="200" w:line="240" w:lineRule="auto"/>
      <w:jc w:val="center"/>
      <w:pPrChange w:id="0" w:author="Kiên Lê Trung" w:date="2024-12-25T11:45:00Z">
        <w:pPr>
          <w:spacing w:after="200"/>
        </w:pPr>
      </w:pPrChange>
    </w:pPr>
    <w:rPr>
      <w:rFonts w:ascii="Times New Roman" w:hAnsi="Times New Roman"/>
      <w:iCs/>
      <w:color w:val="000000" w:themeColor="text1"/>
      <w:sz w:val="24"/>
      <w:szCs w:val="18"/>
      <w:rPrChange w:id="0" w:author="Kiên Lê Trung" w:date="2024-12-25T11:45:00Z">
        <w:rPr>
          <w:rFonts w:eastAsia="Arial" w:cs="Arial"/>
          <w:i/>
          <w:iCs/>
          <w:color w:val="1F497D" w:themeColor="text2"/>
          <w:sz w:val="24"/>
          <w:szCs w:val="18"/>
          <w:lang w:val="vi" w:eastAsia="ja-JP" w:bidi="ar-SA"/>
        </w:rPr>
      </w:rPrChange>
    </w:rPr>
  </w:style>
  <w:style w:type="paragraph" w:customStyle="1" w:styleId="test">
    <w:name w:val="test"/>
    <w:basedOn w:val="Normal"/>
    <w:link w:val="testChar"/>
    <w:qFormat/>
    <w:rsid w:val="00CE3AAF"/>
  </w:style>
  <w:style w:type="character" w:customStyle="1" w:styleId="testChar">
    <w:name w:val="test Char"/>
    <w:basedOn w:val="DefaultParagraphFont"/>
    <w:link w:val="test"/>
    <w:rsid w:val="00CE3AAF"/>
  </w:style>
  <w:style w:type="character" w:styleId="UnresolvedMention">
    <w:name w:val="Unresolved Mention"/>
    <w:basedOn w:val="DefaultParagraphFont"/>
    <w:uiPriority w:val="99"/>
    <w:semiHidden/>
    <w:unhideWhenUsed/>
    <w:rsid w:val="006530B6"/>
    <w:rPr>
      <w:color w:val="605E5C"/>
      <w:shd w:val="clear" w:color="auto" w:fill="E1DFDD"/>
    </w:rPr>
  </w:style>
  <w:style w:type="paragraph" w:styleId="TOCHeading">
    <w:name w:val="TOC Heading"/>
    <w:basedOn w:val="Heading1"/>
    <w:next w:val="Normal"/>
    <w:uiPriority w:val="39"/>
    <w:unhideWhenUsed/>
    <w:qFormat/>
    <w:rsid w:val="00EF2343"/>
    <w:p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ableofFigures">
    <w:name w:val="table of figures"/>
    <w:basedOn w:val="Normal"/>
    <w:next w:val="Normal"/>
    <w:uiPriority w:val="99"/>
    <w:unhideWhenUsed/>
    <w:rsid w:val="005A3B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619590">
      <w:bodyDiv w:val="1"/>
      <w:marLeft w:val="0"/>
      <w:marRight w:val="0"/>
      <w:marTop w:val="0"/>
      <w:marBottom w:val="0"/>
      <w:divBdr>
        <w:top w:val="none" w:sz="0" w:space="0" w:color="auto"/>
        <w:left w:val="none" w:sz="0" w:space="0" w:color="auto"/>
        <w:bottom w:val="none" w:sz="0" w:space="0" w:color="auto"/>
        <w:right w:val="none" w:sz="0" w:space="0" w:color="auto"/>
      </w:divBdr>
    </w:div>
    <w:div w:id="710033222">
      <w:bodyDiv w:val="1"/>
      <w:marLeft w:val="0"/>
      <w:marRight w:val="0"/>
      <w:marTop w:val="0"/>
      <w:marBottom w:val="0"/>
      <w:divBdr>
        <w:top w:val="none" w:sz="0" w:space="0" w:color="auto"/>
        <w:left w:val="none" w:sz="0" w:space="0" w:color="auto"/>
        <w:bottom w:val="none" w:sz="0" w:space="0" w:color="auto"/>
        <w:right w:val="none" w:sz="0" w:space="0" w:color="auto"/>
      </w:divBdr>
    </w:div>
    <w:div w:id="1393384313">
      <w:bodyDiv w:val="1"/>
      <w:marLeft w:val="0"/>
      <w:marRight w:val="0"/>
      <w:marTop w:val="0"/>
      <w:marBottom w:val="0"/>
      <w:divBdr>
        <w:top w:val="none" w:sz="0" w:space="0" w:color="auto"/>
        <w:left w:val="none" w:sz="0" w:space="0" w:color="auto"/>
        <w:bottom w:val="none" w:sz="0" w:space="0" w:color="auto"/>
        <w:right w:val="none" w:sz="0" w:space="0" w:color="auto"/>
      </w:divBdr>
    </w:div>
    <w:div w:id="19082252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9.png"/><Relationship Id="rId84" Type="http://schemas.openxmlformats.org/officeDocument/2006/relationships/image" Target="media/image70.png"/><Relationship Id="rId16" Type="http://schemas.microsoft.com/office/2011/relationships/commentsExtended" Target="commentsExtended.xml"/><Relationship Id="rId107" Type="http://schemas.openxmlformats.org/officeDocument/2006/relationships/image" Target="media/image93.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footer" Target="footer2.xml"/><Relationship Id="rId17" Type="http://schemas.microsoft.com/office/2016/09/relationships/commentsIds" Target="commentsIds.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39.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29.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fontTable" Target="fontTable.xml"/><Relationship Id="rId13" Type="http://schemas.openxmlformats.org/officeDocument/2006/relationships/footer" Target="footer3.xml"/><Relationship Id="rId18" Type="http://schemas.microsoft.com/office/2018/08/relationships/commentsExtensible" Target="commentsExtensible.xml"/><Relationship Id="rId39" Type="http://schemas.openxmlformats.org/officeDocument/2006/relationships/image" Target="media/image24.png"/><Relationship Id="rId109" Type="http://schemas.openxmlformats.org/officeDocument/2006/relationships/image" Target="media/image95.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jpg"/><Relationship Id="rId115" Type="http://schemas.openxmlformats.org/officeDocument/2006/relationships/image" Target="media/image101.png"/><Relationship Id="rId131" Type="http://schemas.microsoft.com/office/2011/relationships/people" Target="people.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4.png"/><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image" Target="media/image1.jpg"/><Relationship Id="rId51" Type="http://schemas.openxmlformats.org/officeDocument/2006/relationships/image" Target="media/image36.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3.png"/><Relationship Id="rId116" Type="http://schemas.openxmlformats.org/officeDocument/2006/relationships/image" Target="media/image102.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theme" Target="theme/theme1.xml"/><Relationship Id="rId15" Type="http://schemas.openxmlformats.org/officeDocument/2006/relationships/comments" Target="comments.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43.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microsoft.com/office/2020/10/relationships/intelligence" Target="intelligence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CC91CD-E095-4504-A93D-B494118080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4939</TotalTime>
  <Pages>1</Pages>
  <Words>13135</Words>
  <Characters>74873</Characters>
  <Application>Microsoft Office Word</Application>
  <DocSecurity>4</DocSecurity>
  <Lines>623</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87833</CharactersWithSpaces>
  <SharedDoc>false</SharedDoc>
  <HLinks>
    <vt:vector size="774" baseType="variant">
      <vt:variant>
        <vt:i4>5701729</vt:i4>
      </vt:variant>
      <vt:variant>
        <vt:i4>894</vt:i4>
      </vt:variant>
      <vt:variant>
        <vt:i4>0</vt:i4>
      </vt:variant>
      <vt:variant>
        <vt:i4>5</vt:i4>
      </vt:variant>
      <vt:variant>
        <vt:lpwstr>mailto:kinltrung72@gmail.com</vt:lpwstr>
      </vt:variant>
      <vt:variant>
        <vt:lpwstr/>
      </vt:variant>
      <vt:variant>
        <vt:i4>8126514</vt:i4>
      </vt:variant>
      <vt:variant>
        <vt:i4>753</vt:i4>
      </vt:variant>
      <vt:variant>
        <vt:i4>0</vt:i4>
      </vt:variant>
      <vt:variant>
        <vt:i4>5</vt:i4>
      </vt:variant>
      <vt:variant>
        <vt:lpwstr>https://fptshop.com.vn/</vt:lpwstr>
      </vt:variant>
      <vt:variant>
        <vt:lpwstr/>
      </vt:variant>
      <vt:variant>
        <vt:i4>3801140</vt:i4>
      </vt:variant>
      <vt:variant>
        <vt:i4>750</vt:i4>
      </vt:variant>
      <vt:variant>
        <vt:i4>0</vt:i4>
      </vt:variant>
      <vt:variant>
        <vt:i4>5</vt:i4>
      </vt:variant>
      <vt:variant>
        <vt:lpwstr>https://cellphones.com.vn/</vt:lpwstr>
      </vt:variant>
      <vt:variant>
        <vt:lpwstr/>
      </vt:variant>
      <vt:variant>
        <vt:i4>2621502</vt:i4>
      </vt:variant>
      <vt:variant>
        <vt:i4>747</vt:i4>
      </vt:variant>
      <vt:variant>
        <vt:i4>0</vt:i4>
      </vt:variant>
      <vt:variant>
        <vt:i4>5</vt:i4>
      </vt:variant>
      <vt:variant>
        <vt:lpwstr>https://www.thegioididong.com/</vt:lpwstr>
      </vt:variant>
      <vt:variant>
        <vt:lpwstr/>
      </vt:variant>
      <vt:variant>
        <vt:i4>5636180</vt:i4>
      </vt:variant>
      <vt:variant>
        <vt:i4>744</vt:i4>
      </vt:variant>
      <vt:variant>
        <vt:i4>0</vt:i4>
      </vt:variant>
      <vt:variant>
        <vt:i4>5</vt:i4>
      </vt:variant>
      <vt:variant>
        <vt:lpwstr>http://webtailieu.net/thuong-mai/</vt:lpwstr>
      </vt:variant>
      <vt:variant>
        <vt:lpwstr/>
      </vt:variant>
      <vt:variant>
        <vt:i4>720914</vt:i4>
      </vt:variant>
      <vt:variant>
        <vt:i4>741</vt:i4>
      </vt:variant>
      <vt:variant>
        <vt:i4>0</vt:i4>
      </vt:variant>
      <vt:variant>
        <vt:i4>5</vt:i4>
      </vt:variant>
      <vt:variant>
        <vt:lpwstr>http://webtailieu.net/dau-tu/</vt:lpwstr>
      </vt:variant>
      <vt:variant>
        <vt:lpwstr/>
      </vt:variant>
      <vt:variant>
        <vt:i4>3539046</vt:i4>
      </vt:variant>
      <vt:variant>
        <vt:i4>738</vt:i4>
      </vt:variant>
      <vt:variant>
        <vt:i4>0</vt:i4>
      </vt:variant>
      <vt:variant>
        <vt:i4>5</vt:i4>
      </vt:variant>
      <vt:variant>
        <vt:lpwstr>http://webtailieu.net/tin-hoc/</vt:lpwstr>
      </vt:variant>
      <vt:variant>
        <vt:lpwstr/>
      </vt:variant>
      <vt:variant>
        <vt:i4>7078012</vt:i4>
      </vt:variant>
      <vt:variant>
        <vt:i4>735</vt:i4>
      </vt:variant>
      <vt:variant>
        <vt:i4>0</vt:i4>
      </vt:variant>
      <vt:variant>
        <vt:i4>5</vt:i4>
      </vt:variant>
      <vt:variant>
        <vt:lpwstr>http://webtailieu.net/xay-dung/</vt:lpwstr>
      </vt:variant>
      <vt:variant>
        <vt:lpwstr/>
      </vt:variant>
      <vt:variant>
        <vt:i4>7077928</vt:i4>
      </vt:variant>
      <vt:variant>
        <vt:i4>732</vt:i4>
      </vt:variant>
      <vt:variant>
        <vt:i4>0</vt:i4>
      </vt:variant>
      <vt:variant>
        <vt:i4>5</vt:i4>
      </vt:variant>
      <vt:variant>
        <vt:lpwstr>http://webtailieu.net/dien-dien-tu/</vt:lpwstr>
      </vt:variant>
      <vt:variant>
        <vt:lpwstr/>
      </vt:variant>
      <vt:variant>
        <vt:i4>2031669</vt:i4>
      </vt:variant>
      <vt:variant>
        <vt:i4>725</vt:i4>
      </vt:variant>
      <vt:variant>
        <vt:i4>0</vt:i4>
      </vt:variant>
      <vt:variant>
        <vt:i4>5</vt:i4>
      </vt:variant>
      <vt:variant>
        <vt:lpwstr/>
      </vt:variant>
      <vt:variant>
        <vt:lpwstr>_Toc186028089</vt:lpwstr>
      </vt:variant>
      <vt:variant>
        <vt:i4>2031669</vt:i4>
      </vt:variant>
      <vt:variant>
        <vt:i4>719</vt:i4>
      </vt:variant>
      <vt:variant>
        <vt:i4>0</vt:i4>
      </vt:variant>
      <vt:variant>
        <vt:i4>5</vt:i4>
      </vt:variant>
      <vt:variant>
        <vt:lpwstr/>
      </vt:variant>
      <vt:variant>
        <vt:lpwstr>_Toc186028088</vt:lpwstr>
      </vt:variant>
      <vt:variant>
        <vt:i4>2031669</vt:i4>
      </vt:variant>
      <vt:variant>
        <vt:i4>713</vt:i4>
      </vt:variant>
      <vt:variant>
        <vt:i4>0</vt:i4>
      </vt:variant>
      <vt:variant>
        <vt:i4>5</vt:i4>
      </vt:variant>
      <vt:variant>
        <vt:lpwstr/>
      </vt:variant>
      <vt:variant>
        <vt:lpwstr>_Toc186028087</vt:lpwstr>
      </vt:variant>
      <vt:variant>
        <vt:i4>2031669</vt:i4>
      </vt:variant>
      <vt:variant>
        <vt:i4>707</vt:i4>
      </vt:variant>
      <vt:variant>
        <vt:i4>0</vt:i4>
      </vt:variant>
      <vt:variant>
        <vt:i4>5</vt:i4>
      </vt:variant>
      <vt:variant>
        <vt:lpwstr/>
      </vt:variant>
      <vt:variant>
        <vt:lpwstr>_Toc186028086</vt:lpwstr>
      </vt:variant>
      <vt:variant>
        <vt:i4>2031669</vt:i4>
      </vt:variant>
      <vt:variant>
        <vt:i4>701</vt:i4>
      </vt:variant>
      <vt:variant>
        <vt:i4>0</vt:i4>
      </vt:variant>
      <vt:variant>
        <vt:i4>5</vt:i4>
      </vt:variant>
      <vt:variant>
        <vt:lpwstr/>
      </vt:variant>
      <vt:variant>
        <vt:lpwstr>_Toc186028085</vt:lpwstr>
      </vt:variant>
      <vt:variant>
        <vt:i4>2031669</vt:i4>
      </vt:variant>
      <vt:variant>
        <vt:i4>695</vt:i4>
      </vt:variant>
      <vt:variant>
        <vt:i4>0</vt:i4>
      </vt:variant>
      <vt:variant>
        <vt:i4>5</vt:i4>
      </vt:variant>
      <vt:variant>
        <vt:lpwstr/>
      </vt:variant>
      <vt:variant>
        <vt:lpwstr>_Toc186028084</vt:lpwstr>
      </vt:variant>
      <vt:variant>
        <vt:i4>2031669</vt:i4>
      </vt:variant>
      <vt:variant>
        <vt:i4>689</vt:i4>
      </vt:variant>
      <vt:variant>
        <vt:i4>0</vt:i4>
      </vt:variant>
      <vt:variant>
        <vt:i4>5</vt:i4>
      </vt:variant>
      <vt:variant>
        <vt:lpwstr/>
      </vt:variant>
      <vt:variant>
        <vt:lpwstr>_Toc186028083</vt:lpwstr>
      </vt:variant>
      <vt:variant>
        <vt:i4>2031669</vt:i4>
      </vt:variant>
      <vt:variant>
        <vt:i4>683</vt:i4>
      </vt:variant>
      <vt:variant>
        <vt:i4>0</vt:i4>
      </vt:variant>
      <vt:variant>
        <vt:i4>5</vt:i4>
      </vt:variant>
      <vt:variant>
        <vt:lpwstr/>
      </vt:variant>
      <vt:variant>
        <vt:lpwstr>_Toc186028082</vt:lpwstr>
      </vt:variant>
      <vt:variant>
        <vt:i4>2031669</vt:i4>
      </vt:variant>
      <vt:variant>
        <vt:i4>677</vt:i4>
      </vt:variant>
      <vt:variant>
        <vt:i4>0</vt:i4>
      </vt:variant>
      <vt:variant>
        <vt:i4>5</vt:i4>
      </vt:variant>
      <vt:variant>
        <vt:lpwstr/>
      </vt:variant>
      <vt:variant>
        <vt:lpwstr>_Toc186028081</vt:lpwstr>
      </vt:variant>
      <vt:variant>
        <vt:i4>2031669</vt:i4>
      </vt:variant>
      <vt:variant>
        <vt:i4>671</vt:i4>
      </vt:variant>
      <vt:variant>
        <vt:i4>0</vt:i4>
      </vt:variant>
      <vt:variant>
        <vt:i4>5</vt:i4>
      </vt:variant>
      <vt:variant>
        <vt:lpwstr/>
      </vt:variant>
      <vt:variant>
        <vt:lpwstr>_Toc186028080</vt:lpwstr>
      </vt:variant>
      <vt:variant>
        <vt:i4>1048629</vt:i4>
      </vt:variant>
      <vt:variant>
        <vt:i4>665</vt:i4>
      </vt:variant>
      <vt:variant>
        <vt:i4>0</vt:i4>
      </vt:variant>
      <vt:variant>
        <vt:i4>5</vt:i4>
      </vt:variant>
      <vt:variant>
        <vt:lpwstr/>
      </vt:variant>
      <vt:variant>
        <vt:lpwstr>_Toc186028079</vt:lpwstr>
      </vt:variant>
      <vt:variant>
        <vt:i4>1048629</vt:i4>
      </vt:variant>
      <vt:variant>
        <vt:i4>659</vt:i4>
      </vt:variant>
      <vt:variant>
        <vt:i4>0</vt:i4>
      </vt:variant>
      <vt:variant>
        <vt:i4>5</vt:i4>
      </vt:variant>
      <vt:variant>
        <vt:lpwstr/>
      </vt:variant>
      <vt:variant>
        <vt:lpwstr>_Toc186028078</vt:lpwstr>
      </vt:variant>
      <vt:variant>
        <vt:i4>1048629</vt:i4>
      </vt:variant>
      <vt:variant>
        <vt:i4>653</vt:i4>
      </vt:variant>
      <vt:variant>
        <vt:i4>0</vt:i4>
      </vt:variant>
      <vt:variant>
        <vt:i4>5</vt:i4>
      </vt:variant>
      <vt:variant>
        <vt:lpwstr/>
      </vt:variant>
      <vt:variant>
        <vt:lpwstr>_Toc186028077</vt:lpwstr>
      </vt:variant>
      <vt:variant>
        <vt:i4>1048629</vt:i4>
      </vt:variant>
      <vt:variant>
        <vt:i4>647</vt:i4>
      </vt:variant>
      <vt:variant>
        <vt:i4>0</vt:i4>
      </vt:variant>
      <vt:variant>
        <vt:i4>5</vt:i4>
      </vt:variant>
      <vt:variant>
        <vt:lpwstr/>
      </vt:variant>
      <vt:variant>
        <vt:lpwstr>_Toc186028076</vt:lpwstr>
      </vt:variant>
      <vt:variant>
        <vt:i4>1048629</vt:i4>
      </vt:variant>
      <vt:variant>
        <vt:i4>641</vt:i4>
      </vt:variant>
      <vt:variant>
        <vt:i4>0</vt:i4>
      </vt:variant>
      <vt:variant>
        <vt:i4>5</vt:i4>
      </vt:variant>
      <vt:variant>
        <vt:lpwstr/>
      </vt:variant>
      <vt:variant>
        <vt:lpwstr>_Toc186028075</vt:lpwstr>
      </vt:variant>
      <vt:variant>
        <vt:i4>1048629</vt:i4>
      </vt:variant>
      <vt:variant>
        <vt:i4>635</vt:i4>
      </vt:variant>
      <vt:variant>
        <vt:i4>0</vt:i4>
      </vt:variant>
      <vt:variant>
        <vt:i4>5</vt:i4>
      </vt:variant>
      <vt:variant>
        <vt:lpwstr/>
      </vt:variant>
      <vt:variant>
        <vt:lpwstr>_Toc186028074</vt:lpwstr>
      </vt:variant>
      <vt:variant>
        <vt:i4>1048629</vt:i4>
      </vt:variant>
      <vt:variant>
        <vt:i4>629</vt:i4>
      </vt:variant>
      <vt:variant>
        <vt:i4>0</vt:i4>
      </vt:variant>
      <vt:variant>
        <vt:i4>5</vt:i4>
      </vt:variant>
      <vt:variant>
        <vt:lpwstr/>
      </vt:variant>
      <vt:variant>
        <vt:lpwstr>_Toc186028073</vt:lpwstr>
      </vt:variant>
      <vt:variant>
        <vt:i4>1048629</vt:i4>
      </vt:variant>
      <vt:variant>
        <vt:i4>623</vt:i4>
      </vt:variant>
      <vt:variant>
        <vt:i4>0</vt:i4>
      </vt:variant>
      <vt:variant>
        <vt:i4>5</vt:i4>
      </vt:variant>
      <vt:variant>
        <vt:lpwstr/>
      </vt:variant>
      <vt:variant>
        <vt:lpwstr>_Toc186028072</vt:lpwstr>
      </vt:variant>
      <vt:variant>
        <vt:i4>1048629</vt:i4>
      </vt:variant>
      <vt:variant>
        <vt:i4>617</vt:i4>
      </vt:variant>
      <vt:variant>
        <vt:i4>0</vt:i4>
      </vt:variant>
      <vt:variant>
        <vt:i4>5</vt:i4>
      </vt:variant>
      <vt:variant>
        <vt:lpwstr/>
      </vt:variant>
      <vt:variant>
        <vt:lpwstr>_Toc186028071</vt:lpwstr>
      </vt:variant>
      <vt:variant>
        <vt:i4>1048629</vt:i4>
      </vt:variant>
      <vt:variant>
        <vt:i4>611</vt:i4>
      </vt:variant>
      <vt:variant>
        <vt:i4>0</vt:i4>
      </vt:variant>
      <vt:variant>
        <vt:i4>5</vt:i4>
      </vt:variant>
      <vt:variant>
        <vt:lpwstr/>
      </vt:variant>
      <vt:variant>
        <vt:lpwstr>_Toc186028070</vt:lpwstr>
      </vt:variant>
      <vt:variant>
        <vt:i4>1114165</vt:i4>
      </vt:variant>
      <vt:variant>
        <vt:i4>605</vt:i4>
      </vt:variant>
      <vt:variant>
        <vt:i4>0</vt:i4>
      </vt:variant>
      <vt:variant>
        <vt:i4>5</vt:i4>
      </vt:variant>
      <vt:variant>
        <vt:lpwstr/>
      </vt:variant>
      <vt:variant>
        <vt:lpwstr>_Toc186028069</vt:lpwstr>
      </vt:variant>
      <vt:variant>
        <vt:i4>1114165</vt:i4>
      </vt:variant>
      <vt:variant>
        <vt:i4>599</vt:i4>
      </vt:variant>
      <vt:variant>
        <vt:i4>0</vt:i4>
      </vt:variant>
      <vt:variant>
        <vt:i4>5</vt:i4>
      </vt:variant>
      <vt:variant>
        <vt:lpwstr/>
      </vt:variant>
      <vt:variant>
        <vt:lpwstr>_Toc186028068</vt:lpwstr>
      </vt:variant>
      <vt:variant>
        <vt:i4>1114165</vt:i4>
      </vt:variant>
      <vt:variant>
        <vt:i4>593</vt:i4>
      </vt:variant>
      <vt:variant>
        <vt:i4>0</vt:i4>
      </vt:variant>
      <vt:variant>
        <vt:i4>5</vt:i4>
      </vt:variant>
      <vt:variant>
        <vt:lpwstr/>
      </vt:variant>
      <vt:variant>
        <vt:lpwstr>_Toc186028067</vt:lpwstr>
      </vt:variant>
      <vt:variant>
        <vt:i4>1114165</vt:i4>
      </vt:variant>
      <vt:variant>
        <vt:i4>587</vt:i4>
      </vt:variant>
      <vt:variant>
        <vt:i4>0</vt:i4>
      </vt:variant>
      <vt:variant>
        <vt:i4>5</vt:i4>
      </vt:variant>
      <vt:variant>
        <vt:lpwstr/>
      </vt:variant>
      <vt:variant>
        <vt:lpwstr>_Toc186028066</vt:lpwstr>
      </vt:variant>
      <vt:variant>
        <vt:i4>1114165</vt:i4>
      </vt:variant>
      <vt:variant>
        <vt:i4>581</vt:i4>
      </vt:variant>
      <vt:variant>
        <vt:i4>0</vt:i4>
      </vt:variant>
      <vt:variant>
        <vt:i4>5</vt:i4>
      </vt:variant>
      <vt:variant>
        <vt:lpwstr/>
      </vt:variant>
      <vt:variant>
        <vt:lpwstr>_Toc186028065</vt:lpwstr>
      </vt:variant>
      <vt:variant>
        <vt:i4>1114165</vt:i4>
      </vt:variant>
      <vt:variant>
        <vt:i4>575</vt:i4>
      </vt:variant>
      <vt:variant>
        <vt:i4>0</vt:i4>
      </vt:variant>
      <vt:variant>
        <vt:i4>5</vt:i4>
      </vt:variant>
      <vt:variant>
        <vt:lpwstr/>
      </vt:variant>
      <vt:variant>
        <vt:lpwstr>_Toc186028064</vt:lpwstr>
      </vt:variant>
      <vt:variant>
        <vt:i4>1114165</vt:i4>
      </vt:variant>
      <vt:variant>
        <vt:i4>569</vt:i4>
      </vt:variant>
      <vt:variant>
        <vt:i4>0</vt:i4>
      </vt:variant>
      <vt:variant>
        <vt:i4>5</vt:i4>
      </vt:variant>
      <vt:variant>
        <vt:lpwstr/>
      </vt:variant>
      <vt:variant>
        <vt:lpwstr>_Toc186028063</vt:lpwstr>
      </vt:variant>
      <vt:variant>
        <vt:i4>1114165</vt:i4>
      </vt:variant>
      <vt:variant>
        <vt:i4>563</vt:i4>
      </vt:variant>
      <vt:variant>
        <vt:i4>0</vt:i4>
      </vt:variant>
      <vt:variant>
        <vt:i4>5</vt:i4>
      </vt:variant>
      <vt:variant>
        <vt:lpwstr/>
      </vt:variant>
      <vt:variant>
        <vt:lpwstr>_Toc186028062</vt:lpwstr>
      </vt:variant>
      <vt:variant>
        <vt:i4>1114165</vt:i4>
      </vt:variant>
      <vt:variant>
        <vt:i4>557</vt:i4>
      </vt:variant>
      <vt:variant>
        <vt:i4>0</vt:i4>
      </vt:variant>
      <vt:variant>
        <vt:i4>5</vt:i4>
      </vt:variant>
      <vt:variant>
        <vt:lpwstr/>
      </vt:variant>
      <vt:variant>
        <vt:lpwstr>_Toc186028061</vt:lpwstr>
      </vt:variant>
      <vt:variant>
        <vt:i4>1114165</vt:i4>
      </vt:variant>
      <vt:variant>
        <vt:i4>551</vt:i4>
      </vt:variant>
      <vt:variant>
        <vt:i4>0</vt:i4>
      </vt:variant>
      <vt:variant>
        <vt:i4>5</vt:i4>
      </vt:variant>
      <vt:variant>
        <vt:lpwstr/>
      </vt:variant>
      <vt:variant>
        <vt:lpwstr>_Toc186028060</vt:lpwstr>
      </vt:variant>
      <vt:variant>
        <vt:i4>1179701</vt:i4>
      </vt:variant>
      <vt:variant>
        <vt:i4>545</vt:i4>
      </vt:variant>
      <vt:variant>
        <vt:i4>0</vt:i4>
      </vt:variant>
      <vt:variant>
        <vt:i4>5</vt:i4>
      </vt:variant>
      <vt:variant>
        <vt:lpwstr/>
      </vt:variant>
      <vt:variant>
        <vt:lpwstr>_Toc186028059</vt:lpwstr>
      </vt:variant>
      <vt:variant>
        <vt:i4>1179701</vt:i4>
      </vt:variant>
      <vt:variant>
        <vt:i4>539</vt:i4>
      </vt:variant>
      <vt:variant>
        <vt:i4>0</vt:i4>
      </vt:variant>
      <vt:variant>
        <vt:i4>5</vt:i4>
      </vt:variant>
      <vt:variant>
        <vt:lpwstr/>
      </vt:variant>
      <vt:variant>
        <vt:lpwstr>_Toc186028058</vt:lpwstr>
      </vt:variant>
      <vt:variant>
        <vt:i4>1179701</vt:i4>
      </vt:variant>
      <vt:variant>
        <vt:i4>533</vt:i4>
      </vt:variant>
      <vt:variant>
        <vt:i4>0</vt:i4>
      </vt:variant>
      <vt:variant>
        <vt:i4>5</vt:i4>
      </vt:variant>
      <vt:variant>
        <vt:lpwstr/>
      </vt:variant>
      <vt:variant>
        <vt:lpwstr>_Toc186028057</vt:lpwstr>
      </vt:variant>
      <vt:variant>
        <vt:i4>1179701</vt:i4>
      </vt:variant>
      <vt:variant>
        <vt:i4>527</vt:i4>
      </vt:variant>
      <vt:variant>
        <vt:i4>0</vt:i4>
      </vt:variant>
      <vt:variant>
        <vt:i4>5</vt:i4>
      </vt:variant>
      <vt:variant>
        <vt:lpwstr/>
      </vt:variant>
      <vt:variant>
        <vt:lpwstr>_Toc186028056</vt:lpwstr>
      </vt:variant>
      <vt:variant>
        <vt:i4>1179701</vt:i4>
      </vt:variant>
      <vt:variant>
        <vt:i4>521</vt:i4>
      </vt:variant>
      <vt:variant>
        <vt:i4>0</vt:i4>
      </vt:variant>
      <vt:variant>
        <vt:i4>5</vt:i4>
      </vt:variant>
      <vt:variant>
        <vt:lpwstr/>
      </vt:variant>
      <vt:variant>
        <vt:lpwstr>_Toc186028055</vt:lpwstr>
      </vt:variant>
      <vt:variant>
        <vt:i4>1179701</vt:i4>
      </vt:variant>
      <vt:variant>
        <vt:i4>515</vt:i4>
      </vt:variant>
      <vt:variant>
        <vt:i4>0</vt:i4>
      </vt:variant>
      <vt:variant>
        <vt:i4>5</vt:i4>
      </vt:variant>
      <vt:variant>
        <vt:lpwstr/>
      </vt:variant>
      <vt:variant>
        <vt:lpwstr>_Toc186028054</vt:lpwstr>
      </vt:variant>
      <vt:variant>
        <vt:i4>1179701</vt:i4>
      </vt:variant>
      <vt:variant>
        <vt:i4>509</vt:i4>
      </vt:variant>
      <vt:variant>
        <vt:i4>0</vt:i4>
      </vt:variant>
      <vt:variant>
        <vt:i4>5</vt:i4>
      </vt:variant>
      <vt:variant>
        <vt:lpwstr/>
      </vt:variant>
      <vt:variant>
        <vt:lpwstr>_Toc186028053</vt:lpwstr>
      </vt:variant>
      <vt:variant>
        <vt:i4>1179701</vt:i4>
      </vt:variant>
      <vt:variant>
        <vt:i4>503</vt:i4>
      </vt:variant>
      <vt:variant>
        <vt:i4>0</vt:i4>
      </vt:variant>
      <vt:variant>
        <vt:i4>5</vt:i4>
      </vt:variant>
      <vt:variant>
        <vt:lpwstr/>
      </vt:variant>
      <vt:variant>
        <vt:lpwstr>_Toc186028052</vt:lpwstr>
      </vt:variant>
      <vt:variant>
        <vt:i4>1179701</vt:i4>
      </vt:variant>
      <vt:variant>
        <vt:i4>497</vt:i4>
      </vt:variant>
      <vt:variant>
        <vt:i4>0</vt:i4>
      </vt:variant>
      <vt:variant>
        <vt:i4>5</vt:i4>
      </vt:variant>
      <vt:variant>
        <vt:lpwstr/>
      </vt:variant>
      <vt:variant>
        <vt:lpwstr>_Toc186028051</vt:lpwstr>
      </vt:variant>
      <vt:variant>
        <vt:i4>1179701</vt:i4>
      </vt:variant>
      <vt:variant>
        <vt:i4>491</vt:i4>
      </vt:variant>
      <vt:variant>
        <vt:i4>0</vt:i4>
      </vt:variant>
      <vt:variant>
        <vt:i4>5</vt:i4>
      </vt:variant>
      <vt:variant>
        <vt:lpwstr/>
      </vt:variant>
      <vt:variant>
        <vt:lpwstr>_Toc186028050</vt:lpwstr>
      </vt:variant>
      <vt:variant>
        <vt:i4>1245237</vt:i4>
      </vt:variant>
      <vt:variant>
        <vt:i4>485</vt:i4>
      </vt:variant>
      <vt:variant>
        <vt:i4>0</vt:i4>
      </vt:variant>
      <vt:variant>
        <vt:i4>5</vt:i4>
      </vt:variant>
      <vt:variant>
        <vt:lpwstr/>
      </vt:variant>
      <vt:variant>
        <vt:lpwstr>_Toc186028049</vt:lpwstr>
      </vt:variant>
      <vt:variant>
        <vt:i4>1245237</vt:i4>
      </vt:variant>
      <vt:variant>
        <vt:i4>479</vt:i4>
      </vt:variant>
      <vt:variant>
        <vt:i4>0</vt:i4>
      </vt:variant>
      <vt:variant>
        <vt:i4>5</vt:i4>
      </vt:variant>
      <vt:variant>
        <vt:lpwstr/>
      </vt:variant>
      <vt:variant>
        <vt:lpwstr>_Toc186028048</vt:lpwstr>
      </vt:variant>
      <vt:variant>
        <vt:i4>1245237</vt:i4>
      </vt:variant>
      <vt:variant>
        <vt:i4>473</vt:i4>
      </vt:variant>
      <vt:variant>
        <vt:i4>0</vt:i4>
      </vt:variant>
      <vt:variant>
        <vt:i4>5</vt:i4>
      </vt:variant>
      <vt:variant>
        <vt:lpwstr/>
      </vt:variant>
      <vt:variant>
        <vt:lpwstr>_Toc186028047</vt:lpwstr>
      </vt:variant>
      <vt:variant>
        <vt:i4>1245237</vt:i4>
      </vt:variant>
      <vt:variant>
        <vt:i4>467</vt:i4>
      </vt:variant>
      <vt:variant>
        <vt:i4>0</vt:i4>
      </vt:variant>
      <vt:variant>
        <vt:i4>5</vt:i4>
      </vt:variant>
      <vt:variant>
        <vt:lpwstr/>
      </vt:variant>
      <vt:variant>
        <vt:lpwstr>_Toc186028046</vt:lpwstr>
      </vt:variant>
      <vt:variant>
        <vt:i4>1245237</vt:i4>
      </vt:variant>
      <vt:variant>
        <vt:i4>461</vt:i4>
      </vt:variant>
      <vt:variant>
        <vt:i4>0</vt:i4>
      </vt:variant>
      <vt:variant>
        <vt:i4>5</vt:i4>
      </vt:variant>
      <vt:variant>
        <vt:lpwstr/>
      </vt:variant>
      <vt:variant>
        <vt:lpwstr>_Toc186028045</vt:lpwstr>
      </vt:variant>
      <vt:variant>
        <vt:i4>1245237</vt:i4>
      </vt:variant>
      <vt:variant>
        <vt:i4>455</vt:i4>
      </vt:variant>
      <vt:variant>
        <vt:i4>0</vt:i4>
      </vt:variant>
      <vt:variant>
        <vt:i4>5</vt:i4>
      </vt:variant>
      <vt:variant>
        <vt:lpwstr/>
      </vt:variant>
      <vt:variant>
        <vt:lpwstr>_Toc186028044</vt:lpwstr>
      </vt:variant>
      <vt:variant>
        <vt:i4>1245237</vt:i4>
      </vt:variant>
      <vt:variant>
        <vt:i4>449</vt:i4>
      </vt:variant>
      <vt:variant>
        <vt:i4>0</vt:i4>
      </vt:variant>
      <vt:variant>
        <vt:i4>5</vt:i4>
      </vt:variant>
      <vt:variant>
        <vt:lpwstr/>
      </vt:variant>
      <vt:variant>
        <vt:lpwstr>_Toc186028043</vt:lpwstr>
      </vt:variant>
      <vt:variant>
        <vt:i4>1245237</vt:i4>
      </vt:variant>
      <vt:variant>
        <vt:i4>443</vt:i4>
      </vt:variant>
      <vt:variant>
        <vt:i4>0</vt:i4>
      </vt:variant>
      <vt:variant>
        <vt:i4>5</vt:i4>
      </vt:variant>
      <vt:variant>
        <vt:lpwstr/>
      </vt:variant>
      <vt:variant>
        <vt:lpwstr>_Toc186028042</vt:lpwstr>
      </vt:variant>
      <vt:variant>
        <vt:i4>1245237</vt:i4>
      </vt:variant>
      <vt:variant>
        <vt:i4>437</vt:i4>
      </vt:variant>
      <vt:variant>
        <vt:i4>0</vt:i4>
      </vt:variant>
      <vt:variant>
        <vt:i4>5</vt:i4>
      </vt:variant>
      <vt:variant>
        <vt:lpwstr/>
      </vt:variant>
      <vt:variant>
        <vt:lpwstr>_Toc186028041</vt:lpwstr>
      </vt:variant>
      <vt:variant>
        <vt:i4>1245237</vt:i4>
      </vt:variant>
      <vt:variant>
        <vt:i4>431</vt:i4>
      </vt:variant>
      <vt:variant>
        <vt:i4>0</vt:i4>
      </vt:variant>
      <vt:variant>
        <vt:i4>5</vt:i4>
      </vt:variant>
      <vt:variant>
        <vt:lpwstr/>
      </vt:variant>
      <vt:variant>
        <vt:lpwstr>_Toc186028040</vt:lpwstr>
      </vt:variant>
      <vt:variant>
        <vt:i4>1310773</vt:i4>
      </vt:variant>
      <vt:variant>
        <vt:i4>425</vt:i4>
      </vt:variant>
      <vt:variant>
        <vt:i4>0</vt:i4>
      </vt:variant>
      <vt:variant>
        <vt:i4>5</vt:i4>
      </vt:variant>
      <vt:variant>
        <vt:lpwstr/>
      </vt:variant>
      <vt:variant>
        <vt:lpwstr>_Toc186028039</vt:lpwstr>
      </vt:variant>
      <vt:variant>
        <vt:i4>1179703</vt:i4>
      </vt:variant>
      <vt:variant>
        <vt:i4>416</vt:i4>
      </vt:variant>
      <vt:variant>
        <vt:i4>0</vt:i4>
      </vt:variant>
      <vt:variant>
        <vt:i4>5</vt:i4>
      </vt:variant>
      <vt:variant>
        <vt:lpwstr/>
      </vt:variant>
      <vt:variant>
        <vt:lpwstr>_Toc186028258</vt:lpwstr>
      </vt:variant>
      <vt:variant>
        <vt:i4>1179703</vt:i4>
      </vt:variant>
      <vt:variant>
        <vt:i4>410</vt:i4>
      </vt:variant>
      <vt:variant>
        <vt:i4>0</vt:i4>
      </vt:variant>
      <vt:variant>
        <vt:i4>5</vt:i4>
      </vt:variant>
      <vt:variant>
        <vt:lpwstr/>
      </vt:variant>
      <vt:variant>
        <vt:lpwstr>_Toc186028257</vt:lpwstr>
      </vt:variant>
      <vt:variant>
        <vt:i4>1179703</vt:i4>
      </vt:variant>
      <vt:variant>
        <vt:i4>404</vt:i4>
      </vt:variant>
      <vt:variant>
        <vt:i4>0</vt:i4>
      </vt:variant>
      <vt:variant>
        <vt:i4>5</vt:i4>
      </vt:variant>
      <vt:variant>
        <vt:lpwstr/>
      </vt:variant>
      <vt:variant>
        <vt:lpwstr>_Toc186028256</vt:lpwstr>
      </vt:variant>
      <vt:variant>
        <vt:i4>1179703</vt:i4>
      </vt:variant>
      <vt:variant>
        <vt:i4>398</vt:i4>
      </vt:variant>
      <vt:variant>
        <vt:i4>0</vt:i4>
      </vt:variant>
      <vt:variant>
        <vt:i4>5</vt:i4>
      </vt:variant>
      <vt:variant>
        <vt:lpwstr/>
      </vt:variant>
      <vt:variant>
        <vt:lpwstr>_Toc186028255</vt:lpwstr>
      </vt:variant>
      <vt:variant>
        <vt:i4>1179703</vt:i4>
      </vt:variant>
      <vt:variant>
        <vt:i4>392</vt:i4>
      </vt:variant>
      <vt:variant>
        <vt:i4>0</vt:i4>
      </vt:variant>
      <vt:variant>
        <vt:i4>5</vt:i4>
      </vt:variant>
      <vt:variant>
        <vt:lpwstr/>
      </vt:variant>
      <vt:variant>
        <vt:lpwstr>_Toc186028254</vt:lpwstr>
      </vt:variant>
      <vt:variant>
        <vt:i4>1179703</vt:i4>
      </vt:variant>
      <vt:variant>
        <vt:i4>386</vt:i4>
      </vt:variant>
      <vt:variant>
        <vt:i4>0</vt:i4>
      </vt:variant>
      <vt:variant>
        <vt:i4>5</vt:i4>
      </vt:variant>
      <vt:variant>
        <vt:lpwstr/>
      </vt:variant>
      <vt:variant>
        <vt:lpwstr>_Toc186028253</vt:lpwstr>
      </vt:variant>
      <vt:variant>
        <vt:i4>1179703</vt:i4>
      </vt:variant>
      <vt:variant>
        <vt:i4>380</vt:i4>
      </vt:variant>
      <vt:variant>
        <vt:i4>0</vt:i4>
      </vt:variant>
      <vt:variant>
        <vt:i4>5</vt:i4>
      </vt:variant>
      <vt:variant>
        <vt:lpwstr/>
      </vt:variant>
      <vt:variant>
        <vt:lpwstr>_Toc186028252</vt:lpwstr>
      </vt:variant>
      <vt:variant>
        <vt:i4>1179703</vt:i4>
      </vt:variant>
      <vt:variant>
        <vt:i4>374</vt:i4>
      </vt:variant>
      <vt:variant>
        <vt:i4>0</vt:i4>
      </vt:variant>
      <vt:variant>
        <vt:i4>5</vt:i4>
      </vt:variant>
      <vt:variant>
        <vt:lpwstr/>
      </vt:variant>
      <vt:variant>
        <vt:lpwstr>_Toc186028251</vt:lpwstr>
      </vt:variant>
      <vt:variant>
        <vt:i4>1179703</vt:i4>
      </vt:variant>
      <vt:variant>
        <vt:i4>368</vt:i4>
      </vt:variant>
      <vt:variant>
        <vt:i4>0</vt:i4>
      </vt:variant>
      <vt:variant>
        <vt:i4>5</vt:i4>
      </vt:variant>
      <vt:variant>
        <vt:lpwstr/>
      </vt:variant>
      <vt:variant>
        <vt:lpwstr>_Toc186028250</vt:lpwstr>
      </vt:variant>
      <vt:variant>
        <vt:i4>1245239</vt:i4>
      </vt:variant>
      <vt:variant>
        <vt:i4>362</vt:i4>
      </vt:variant>
      <vt:variant>
        <vt:i4>0</vt:i4>
      </vt:variant>
      <vt:variant>
        <vt:i4>5</vt:i4>
      </vt:variant>
      <vt:variant>
        <vt:lpwstr/>
      </vt:variant>
      <vt:variant>
        <vt:lpwstr>_Toc186028249</vt:lpwstr>
      </vt:variant>
      <vt:variant>
        <vt:i4>1245239</vt:i4>
      </vt:variant>
      <vt:variant>
        <vt:i4>356</vt:i4>
      </vt:variant>
      <vt:variant>
        <vt:i4>0</vt:i4>
      </vt:variant>
      <vt:variant>
        <vt:i4>5</vt:i4>
      </vt:variant>
      <vt:variant>
        <vt:lpwstr/>
      </vt:variant>
      <vt:variant>
        <vt:lpwstr>_Toc186028248</vt:lpwstr>
      </vt:variant>
      <vt:variant>
        <vt:i4>1245239</vt:i4>
      </vt:variant>
      <vt:variant>
        <vt:i4>350</vt:i4>
      </vt:variant>
      <vt:variant>
        <vt:i4>0</vt:i4>
      </vt:variant>
      <vt:variant>
        <vt:i4>5</vt:i4>
      </vt:variant>
      <vt:variant>
        <vt:lpwstr/>
      </vt:variant>
      <vt:variant>
        <vt:lpwstr>_Toc186028247</vt:lpwstr>
      </vt:variant>
      <vt:variant>
        <vt:i4>1245239</vt:i4>
      </vt:variant>
      <vt:variant>
        <vt:i4>344</vt:i4>
      </vt:variant>
      <vt:variant>
        <vt:i4>0</vt:i4>
      </vt:variant>
      <vt:variant>
        <vt:i4>5</vt:i4>
      </vt:variant>
      <vt:variant>
        <vt:lpwstr/>
      </vt:variant>
      <vt:variant>
        <vt:lpwstr>_Toc186028246</vt:lpwstr>
      </vt:variant>
      <vt:variant>
        <vt:i4>1245239</vt:i4>
      </vt:variant>
      <vt:variant>
        <vt:i4>338</vt:i4>
      </vt:variant>
      <vt:variant>
        <vt:i4>0</vt:i4>
      </vt:variant>
      <vt:variant>
        <vt:i4>5</vt:i4>
      </vt:variant>
      <vt:variant>
        <vt:lpwstr/>
      </vt:variant>
      <vt:variant>
        <vt:lpwstr>_Toc186028245</vt:lpwstr>
      </vt:variant>
      <vt:variant>
        <vt:i4>1245239</vt:i4>
      </vt:variant>
      <vt:variant>
        <vt:i4>332</vt:i4>
      </vt:variant>
      <vt:variant>
        <vt:i4>0</vt:i4>
      </vt:variant>
      <vt:variant>
        <vt:i4>5</vt:i4>
      </vt:variant>
      <vt:variant>
        <vt:lpwstr/>
      </vt:variant>
      <vt:variant>
        <vt:lpwstr>_Toc186028244</vt:lpwstr>
      </vt:variant>
      <vt:variant>
        <vt:i4>1245239</vt:i4>
      </vt:variant>
      <vt:variant>
        <vt:i4>326</vt:i4>
      </vt:variant>
      <vt:variant>
        <vt:i4>0</vt:i4>
      </vt:variant>
      <vt:variant>
        <vt:i4>5</vt:i4>
      </vt:variant>
      <vt:variant>
        <vt:lpwstr/>
      </vt:variant>
      <vt:variant>
        <vt:lpwstr>_Toc186028243</vt:lpwstr>
      </vt:variant>
      <vt:variant>
        <vt:i4>1245239</vt:i4>
      </vt:variant>
      <vt:variant>
        <vt:i4>320</vt:i4>
      </vt:variant>
      <vt:variant>
        <vt:i4>0</vt:i4>
      </vt:variant>
      <vt:variant>
        <vt:i4>5</vt:i4>
      </vt:variant>
      <vt:variant>
        <vt:lpwstr/>
      </vt:variant>
      <vt:variant>
        <vt:lpwstr>_Toc186028242</vt:lpwstr>
      </vt:variant>
      <vt:variant>
        <vt:i4>1245239</vt:i4>
      </vt:variant>
      <vt:variant>
        <vt:i4>314</vt:i4>
      </vt:variant>
      <vt:variant>
        <vt:i4>0</vt:i4>
      </vt:variant>
      <vt:variant>
        <vt:i4>5</vt:i4>
      </vt:variant>
      <vt:variant>
        <vt:lpwstr/>
      </vt:variant>
      <vt:variant>
        <vt:lpwstr>_Toc186028241</vt:lpwstr>
      </vt:variant>
      <vt:variant>
        <vt:i4>1245239</vt:i4>
      </vt:variant>
      <vt:variant>
        <vt:i4>308</vt:i4>
      </vt:variant>
      <vt:variant>
        <vt:i4>0</vt:i4>
      </vt:variant>
      <vt:variant>
        <vt:i4>5</vt:i4>
      </vt:variant>
      <vt:variant>
        <vt:lpwstr/>
      </vt:variant>
      <vt:variant>
        <vt:lpwstr>_Toc186028240</vt:lpwstr>
      </vt:variant>
      <vt:variant>
        <vt:i4>1310775</vt:i4>
      </vt:variant>
      <vt:variant>
        <vt:i4>302</vt:i4>
      </vt:variant>
      <vt:variant>
        <vt:i4>0</vt:i4>
      </vt:variant>
      <vt:variant>
        <vt:i4>5</vt:i4>
      </vt:variant>
      <vt:variant>
        <vt:lpwstr/>
      </vt:variant>
      <vt:variant>
        <vt:lpwstr>_Toc186028239</vt:lpwstr>
      </vt:variant>
      <vt:variant>
        <vt:i4>1310775</vt:i4>
      </vt:variant>
      <vt:variant>
        <vt:i4>296</vt:i4>
      </vt:variant>
      <vt:variant>
        <vt:i4>0</vt:i4>
      </vt:variant>
      <vt:variant>
        <vt:i4>5</vt:i4>
      </vt:variant>
      <vt:variant>
        <vt:lpwstr/>
      </vt:variant>
      <vt:variant>
        <vt:lpwstr>_Toc186028238</vt:lpwstr>
      </vt:variant>
      <vt:variant>
        <vt:i4>1310775</vt:i4>
      </vt:variant>
      <vt:variant>
        <vt:i4>290</vt:i4>
      </vt:variant>
      <vt:variant>
        <vt:i4>0</vt:i4>
      </vt:variant>
      <vt:variant>
        <vt:i4>5</vt:i4>
      </vt:variant>
      <vt:variant>
        <vt:lpwstr/>
      </vt:variant>
      <vt:variant>
        <vt:lpwstr>_Toc186028237</vt:lpwstr>
      </vt:variant>
      <vt:variant>
        <vt:i4>1310775</vt:i4>
      </vt:variant>
      <vt:variant>
        <vt:i4>284</vt:i4>
      </vt:variant>
      <vt:variant>
        <vt:i4>0</vt:i4>
      </vt:variant>
      <vt:variant>
        <vt:i4>5</vt:i4>
      </vt:variant>
      <vt:variant>
        <vt:lpwstr/>
      </vt:variant>
      <vt:variant>
        <vt:lpwstr>_Toc186028236</vt:lpwstr>
      </vt:variant>
      <vt:variant>
        <vt:i4>1310775</vt:i4>
      </vt:variant>
      <vt:variant>
        <vt:i4>278</vt:i4>
      </vt:variant>
      <vt:variant>
        <vt:i4>0</vt:i4>
      </vt:variant>
      <vt:variant>
        <vt:i4>5</vt:i4>
      </vt:variant>
      <vt:variant>
        <vt:lpwstr/>
      </vt:variant>
      <vt:variant>
        <vt:lpwstr>_Toc186028235</vt:lpwstr>
      </vt:variant>
      <vt:variant>
        <vt:i4>1310775</vt:i4>
      </vt:variant>
      <vt:variant>
        <vt:i4>272</vt:i4>
      </vt:variant>
      <vt:variant>
        <vt:i4>0</vt:i4>
      </vt:variant>
      <vt:variant>
        <vt:i4>5</vt:i4>
      </vt:variant>
      <vt:variant>
        <vt:lpwstr/>
      </vt:variant>
      <vt:variant>
        <vt:lpwstr>_Toc186028234</vt:lpwstr>
      </vt:variant>
      <vt:variant>
        <vt:i4>1310775</vt:i4>
      </vt:variant>
      <vt:variant>
        <vt:i4>266</vt:i4>
      </vt:variant>
      <vt:variant>
        <vt:i4>0</vt:i4>
      </vt:variant>
      <vt:variant>
        <vt:i4>5</vt:i4>
      </vt:variant>
      <vt:variant>
        <vt:lpwstr/>
      </vt:variant>
      <vt:variant>
        <vt:lpwstr>_Toc186028233</vt:lpwstr>
      </vt:variant>
      <vt:variant>
        <vt:i4>1310775</vt:i4>
      </vt:variant>
      <vt:variant>
        <vt:i4>260</vt:i4>
      </vt:variant>
      <vt:variant>
        <vt:i4>0</vt:i4>
      </vt:variant>
      <vt:variant>
        <vt:i4>5</vt:i4>
      </vt:variant>
      <vt:variant>
        <vt:lpwstr/>
      </vt:variant>
      <vt:variant>
        <vt:lpwstr>_Toc186028232</vt:lpwstr>
      </vt:variant>
      <vt:variant>
        <vt:i4>1310775</vt:i4>
      </vt:variant>
      <vt:variant>
        <vt:i4>254</vt:i4>
      </vt:variant>
      <vt:variant>
        <vt:i4>0</vt:i4>
      </vt:variant>
      <vt:variant>
        <vt:i4>5</vt:i4>
      </vt:variant>
      <vt:variant>
        <vt:lpwstr/>
      </vt:variant>
      <vt:variant>
        <vt:lpwstr>_Toc186028231</vt:lpwstr>
      </vt:variant>
      <vt:variant>
        <vt:i4>1310775</vt:i4>
      </vt:variant>
      <vt:variant>
        <vt:i4>248</vt:i4>
      </vt:variant>
      <vt:variant>
        <vt:i4>0</vt:i4>
      </vt:variant>
      <vt:variant>
        <vt:i4>5</vt:i4>
      </vt:variant>
      <vt:variant>
        <vt:lpwstr/>
      </vt:variant>
      <vt:variant>
        <vt:lpwstr>_Toc186028230</vt:lpwstr>
      </vt:variant>
      <vt:variant>
        <vt:i4>1376311</vt:i4>
      </vt:variant>
      <vt:variant>
        <vt:i4>242</vt:i4>
      </vt:variant>
      <vt:variant>
        <vt:i4>0</vt:i4>
      </vt:variant>
      <vt:variant>
        <vt:i4>5</vt:i4>
      </vt:variant>
      <vt:variant>
        <vt:lpwstr/>
      </vt:variant>
      <vt:variant>
        <vt:lpwstr>_Toc186028229</vt:lpwstr>
      </vt:variant>
      <vt:variant>
        <vt:i4>1376311</vt:i4>
      </vt:variant>
      <vt:variant>
        <vt:i4>236</vt:i4>
      </vt:variant>
      <vt:variant>
        <vt:i4>0</vt:i4>
      </vt:variant>
      <vt:variant>
        <vt:i4>5</vt:i4>
      </vt:variant>
      <vt:variant>
        <vt:lpwstr/>
      </vt:variant>
      <vt:variant>
        <vt:lpwstr>_Toc186028228</vt:lpwstr>
      </vt:variant>
      <vt:variant>
        <vt:i4>1376311</vt:i4>
      </vt:variant>
      <vt:variant>
        <vt:i4>230</vt:i4>
      </vt:variant>
      <vt:variant>
        <vt:i4>0</vt:i4>
      </vt:variant>
      <vt:variant>
        <vt:i4>5</vt:i4>
      </vt:variant>
      <vt:variant>
        <vt:lpwstr/>
      </vt:variant>
      <vt:variant>
        <vt:lpwstr>_Toc186028227</vt:lpwstr>
      </vt:variant>
      <vt:variant>
        <vt:i4>1376311</vt:i4>
      </vt:variant>
      <vt:variant>
        <vt:i4>224</vt:i4>
      </vt:variant>
      <vt:variant>
        <vt:i4>0</vt:i4>
      </vt:variant>
      <vt:variant>
        <vt:i4>5</vt:i4>
      </vt:variant>
      <vt:variant>
        <vt:lpwstr/>
      </vt:variant>
      <vt:variant>
        <vt:lpwstr>_Toc186028226</vt:lpwstr>
      </vt:variant>
      <vt:variant>
        <vt:i4>1507376</vt:i4>
      </vt:variant>
      <vt:variant>
        <vt:i4>212</vt:i4>
      </vt:variant>
      <vt:variant>
        <vt:i4>0</vt:i4>
      </vt:variant>
      <vt:variant>
        <vt:i4>5</vt:i4>
      </vt:variant>
      <vt:variant>
        <vt:lpwstr/>
      </vt:variant>
      <vt:variant>
        <vt:lpwstr>_Toc186021597</vt:lpwstr>
      </vt:variant>
      <vt:variant>
        <vt:i4>1507376</vt:i4>
      </vt:variant>
      <vt:variant>
        <vt:i4>206</vt:i4>
      </vt:variant>
      <vt:variant>
        <vt:i4>0</vt:i4>
      </vt:variant>
      <vt:variant>
        <vt:i4>5</vt:i4>
      </vt:variant>
      <vt:variant>
        <vt:lpwstr/>
      </vt:variant>
      <vt:variant>
        <vt:lpwstr>_Toc186021596</vt:lpwstr>
      </vt:variant>
      <vt:variant>
        <vt:i4>1507376</vt:i4>
      </vt:variant>
      <vt:variant>
        <vt:i4>200</vt:i4>
      </vt:variant>
      <vt:variant>
        <vt:i4>0</vt:i4>
      </vt:variant>
      <vt:variant>
        <vt:i4>5</vt:i4>
      </vt:variant>
      <vt:variant>
        <vt:lpwstr/>
      </vt:variant>
      <vt:variant>
        <vt:lpwstr>_Toc186021595</vt:lpwstr>
      </vt:variant>
      <vt:variant>
        <vt:i4>1507376</vt:i4>
      </vt:variant>
      <vt:variant>
        <vt:i4>194</vt:i4>
      </vt:variant>
      <vt:variant>
        <vt:i4>0</vt:i4>
      </vt:variant>
      <vt:variant>
        <vt:i4>5</vt:i4>
      </vt:variant>
      <vt:variant>
        <vt:lpwstr/>
      </vt:variant>
      <vt:variant>
        <vt:lpwstr>_Toc186021594</vt:lpwstr>
      </vt:variant>
      <vt:variant>
        <vt:i4>1507376</vt:i4>
      </vt:variant>
      <vt:variant>
        <vt:i4>188</vt:i4>
      </vt:variant>
      <vt:variant>
        <vt:i4>0</vt:i4>
      </vt:variant>
      <vt:variant>
        <vt:i4>5</vt:i4>
      </vt:variant>
      <vt:variant>
        <vt:lpwstr/>
      </vt:variant>
      <vt:variant>
        <vt:lpwstr>_Toc186021593</vt:lpwstr>
      </vt:variant>
      <vt:variant>
        <vt:i4>1507376</vt:i4>
      </vt:variant>
      <vt:variant>
        <vt:i4>182</vt:i4>
      </vt:variant>
      <vt:variant>
        <vt:i4>0</vt:i4>
      </vt:variant>
      <vt:variant>
        <vt:i4>5</vt:i4>
      </vt:variant>
      <vt:variant>
        <vt:lpwstr/>
      </vt:variant>
      <vt:variant>
        <vt:lpwstr>_Toc186021592</vt:lpwstr>
      </vt:variant>
      <vt:variant>
        <vt:i4>1507376</vt:i4>
      </vt:variant>
      <vt:variant>
        <vt:i4>176</vt:i4>
      </vt:variant>
      <vt:variant>
        <vt:i4>0</vt:i4>
      </vt:variant>
      <vt:variant>
        <vt:i4>5</vt:i4>
      </vt:variant>
      <vt:variant>
        <vt:lpwstr/>
      </vt:variant>
      <vt:variant>
        <vt:lpwstr>_Toc186021591</vt:lpwstr>
      </vt:variant>
      <vt:variant>
        <vt:i4>1507376</vt:i4>
      </vt:variant>
      <vt:variant>
        <vt:i4>170</vt:i4>
      </vt:variant>
      <vt:variant>
        <vt:i4>0</vt:i4>
      </vt:variant>
      <vt:variant>
        <vt:i4>5</vt:i4>
      </vt:variant>
      <vt:variant>
        <vt:lpwstr/>
      </vt:variant>
      <vt:variant>
        <vt:lpwstr>_Toc186021590</vt:lpwstr>
      </vt:variant>
      <vt:variant>
        <vt:i4>1441840</vt:i4>
      </vt:variant>
      <vt:variant>
        <vt:i4>164</vt:i4>
      </vt:variant>
      <vt:variant>
        <vt:i4>0</vt:i4>
      </vt:variant>
      <vt:variant>
        <vt:i4>5</vt:i4>
      </vt:variant>
      <vt:variant>
        <vt:lpwstr/>
      </vt:variant>
      <vt:variant>
        <vt:lpwstr>_Toc186021589</vt:lpwstr>
      </vt:variant>
      <vt:variant>
        <vt:i4>1441840</vt:i4>
      </vt:variant>
      <vt:variant>
        <vt:i4>158</vt:i4>
      </vt:variant>
      <vt:variant>
        <vt:i4>0</vt:i4>
      </vt:variant>
      <vt:variant>
        <vt:i4>5</vt:i4>
      </vt:variant>
      <vt:variant>
        <vt:lpwstr/>
      </vt:variant>
      <vt:variant>
        <vt:lpwstr>_Toc186021588</vt:lpwstr>
      </vt:variant>
      <vt:variant>
        <vt:i4>1441840</vt:i4>
      </vt:variant>
      <vt:variant>
        <vt:i4>152</vt:i4>
      </vt:variant>
      <vt:variant>
        <vt:i4>0</vt:i4>
      </vt:variant>
      <vt:variant>
        <vt:i4>5</vt:i4>
      </vt:variant>
      <vt:variant>
        <vt:lpwstr/>
      </vt:variant>
      <vt:variant>
        <vt:lpwstr>_Toc186021587</vt:lpwstr>
      </vt:variant>
      <vt:variant>
        <vt:i4>1441840</vt:i4>
      </vt:variant>
      <vt:variant>
        <vt:i4>146</vt:i4>
      </vt:variant>
      <vt:variant>
        <vt:i4>0</vt:i4>
      </vt:variant>
      <vt:variant>
        <vt:i4>5</vt:i4>
      </vt:variant>
      <vt:variant>
        <vt:lpwstr/>
      </vt:variant>
      <vt:variant>
        <vt:lpwstr>_Toc186021586</vt:lpwstr>
      </vt:variant>
      <vt:variant>
        <vt:i4>1441840</vt:i4>
      </vt:variant>
      <vt:variant>
        <vt:i4>140</vt:i4>
      </vt:variant>
      <vt:variant>
        <vt:i4>0</vt:i4>
      </vt:variant>
      <vt:variant>
        <vt:i4>5</vt:i4>
      </vt:variant>
      <vt:variant>
        <vt:lpwstr/>
      </vt:variant>
      <vt:variant>
        <vt:lpwstr>_Toc186021585</vt:lpwstr>
      </vt:variant>
      <vt:variant>
        <vt:i4>1441840</vt:i4>
      </vt:variant>
      <vt:variant>
        <vt:i4>134</vt:i4>
      </vt:variant>
      <vt:variant>
        <vt:i4>0</vt:i4>
      </vt:variant>
      <vt:variant>
        <vt:i4>5</vt:i4>
      </vt:variant>
      <vt:variant>
        <vt:lpwstr/>
      </vt:variant>
      <vt:variant>
        <vt:lpwstr>_Toc186021584</vt:lpwstr>
      </vt:variant>
      <vt:variant>
        <vt:i4>1441840</vt:i4>
      </vt:variant>
      <vt:variant>
        <vt:i4>128</vt:i4>
      </vt:variant>
      <vt:variant>
        <vt:i4>0</vt:i4>
      </vt:variant>
      <vt:variant>
        <vt:i4>5</vt:i4>
      </vt:variant>
      <vt:variant>
        <vt:lpwstr/>
      </vt:variant>
      <vt:variant>
        <vt:lpwstr>_Toc186021583</vt:lpwstr>
      </vt:variant>
      <vt:variant>
        <vt:i4>1441840</vt:i4>
      </vt:variant>
      <vt:variant>
        <vt:i4>122</vt:i4>
      </vt:variant>
      <vt:variant>
        <vt:i4>0</vt:i4>
      </vt:variant>
      <vt:variant>
        <vt:i4>5</vt:i4>
      </vt:variant>
      <vt:variant>
        <vt:lpwstr/>
      </vt:variant>
      <vt:variant>
        <vt:lpwstr>_Toc186021582</vt:lpwstr>
      </vt:variant>
      <vt:variant>
        <vt:i4>1441840</vt:i4>
      </vt:variant>
      <vt:variant>
        <vt:i4>116</vt:i4>
      </vt:variant>
      <vt:variant>
        <vt:i4>0</vt:i4>
      </vt:variant>
      <vt:variant>
        <vt:i4>5</vt:i4>
      </vt:variant>
      <vt:variant>
        <vt:lpwstr/>
      </vt:variant>
      <vt:variant>
        <vt:lpwstr>_Toc186021581</vt:lpwstr>
      </vt:variant>
      <vt:variant>
        <vt:i4>1441840</vt:i4>
      </vt:variant>
      <vt:variant>
        <vt:i4>110</vt:i4>
      </vt:variant>
      <vt:variant>
        <vt:i4>0</vt:i4>
      </vt:variant>
      <vt:variant>
        <vt:i4>5</vt:i4>
      </vt:variant>
      <vt:variant>
        <vt:lpwstr/>
      </vt:variant>
      <vt:variant>
        <vt:lpwstr>_Toc186021580</vt:lpwstr>
      </vt:variant>
      <vt:variant>
        <vt:i4>1638448</vt:i4>
      </vt:variant>
      <vt:variant>
        <vt:i4>104</vt:i4>
      </vt:variant>
      <vt:variant>
        <vt:i4>0</vt:i4>
      </vt:variant>
      <vt:variant>
        <vt:i4>5</vt:i4>
      </vt:variant>
      <vt:variant>
        <vt:lpwstr/>
      </vt:variant>
      <vt:variant>
        <vt:lpwstr>_Toc186021579</vt:lpwstr>
      </vt:variant>
      <vt:variant>
        <vt:i4>1638448</vt:i4>
      </vt:variant>
      <vt:variant>
        <vt:i4>98</vt:i4>
      </vt:variant>
      <vt:variant>
        <vt:i4>0</vt:i4>
      </vt:variant>
      <vt:variant>
        <vt:i4>5</vt:i4>
      </vt:variant>
      <vt:variant>
        <vt:lpwstr/>
      </vt:variant>
      <vt:variant>
        <vt:lpwstr>_Toc186021578</vt:lpwstr>
      </vt:variant>
      <vt:variant>
        <vt:i4>1638448</vt:i4>
      </vt:variant>
      <vt:variant>
        <vt:i4>92</vt:i4>
      </vt:variant>
      <vt:variant>
        <vt:i4>0</vt:i4>
      </vt:variant>
      <vt:variant>
        <vt:i4>5</vt:i4>
      </vt:variant>
      <vt:variant>
        <vt:lpwstr/>
      </vt:variant>
      <vt:variant>
        <vt:lpwstr>_Toc186021577</vt:lpwstr>
      </vt:variant>
      <vt:variant>
        <vt:i4>1638448</vt:i4>
      </vt:variant>
      <vt:variant>
        <vt:i4>86</vt:i4>
      </vt:variant>
      <vt:variant>
        <vt:i4>0</vt:i4>
      </vt:variant>
      <vt:variant>
        <vt:i4>5</vt:i4>
      </vt:variant>
      <vt:variant>
        <vt:lpwstr/>
      </vt:variant>
      <vt:variant>
        <vt:lpwstr>_Toc186021576</vt:lpwstr>
      </vt:variant>
      <vt:variant>
        <vt:i4>1638448</vt:i4>
      </vt:variant>
      <vt:variant>
        <vt:i4>80</vt:i4>
      </vt:variant>
      <vt:variant>
        <vt:i4>0</vt:i4>
      </vt:variant>
      <vt:variant>
        <vt:i4>5</vt:i4>
      </vt:variant>
      <vt:variant>
        <vt:lpwstr/>
      </vt:variant>
      <vt:variant>
        <vt:lpwstr>_Toc186021575</vt:lpwstr>
      </vt:variant>
      <vt:variant>
        <vt:i4>1638448</vt:i4>
      </vt:variant>
      <vt:variant>
        <vt:i4>74</vt:i4>
      </vt:variant>
      <vt:variant>
        <vt:i4>0</vt:i4>
      </vt:variant>
      <vt:variant>
        <vt:i4>5</vt:i4>
      </vt:variant>
      <vt:variant>
        <vt:lpwstr/>
      </vt:variant>
      <vt:variant>
        <vt:lpwstr>_Toc186021574</vt:lpwstr>
      </vt:variant>
      <vt:variant>
        <vt:i4>1638448</vt:i4>
      </vt:variant>
      <vt:variant>
        <vt:i4>68</vt:i4>
      </vt:variant>
      <vt:variant>
        <vt:i4>0</vt:i4>
      </vt:variant>
      <vt:variant>
        <vt:i4>5</vt:i4>
      </vt:variant>
      <vt:variant>
        <vt:lpwstr/>
      </vt:variant>
      <vt:variant>
        <vt:lpwstr>_Toc186021573</vt:lpwstr>
      </vt:variant>
      <vt:variant>
        <vt:i4>1638448</vt:i4>
      </vt:variant>
      <vt:variant>
        <vt:i4>62</vt:i4>
      </vt:variant>
      <vt:variant>
        <vt:i4>0</vt:i4>
      </vt:variant>
      <vt:variant>
        <vt:i4>5</vt:i4>
      </vt:variant>
      <vt:variant>
        <vt:lpwstr/>
      </vt:variant>
      <vt:variant>
        <vt:lpwstr>_Toc186021572</vt:lpwstr>
      </vt:variant>
      <vt:variant>
        <vt:i4>1638448</vt:i4>
      </vt:variant>
      <vt:variant>
        <vt:i4>56</vt:i4>
      </vt:variant>
      <vt:variant>
        <vt:i4>0</vt:i4>
      </vt:variant>
      <vt:variant>
        <vt:i4>5</vt:i4>
      </vt:variant>
      <vt:variant>
        <vt:lpwstr/>
      </vt:variant>
      <vt:variant>
        <vt:lpwstr>_Toc186021571</vt:lpwstr>
      </vt:variant>
      <vt:variant>
        <vt:i4>1638448</vt:i4>
      </vt:variant>
      <vt:variant>
        <vt:i4>50</vt:i4>
      </vt:variant>
      <vt:variant>
        <vt:i4>0</vt:i4>
      </vt:variant>
      <vt:variant>
        <vt:i4>5</vt:i4>
      </vt:variant>
      <vt:variant>
        <vt:lpwstr/>
      </vt:variant>
      <vt:variant>
        <vt:lpwstr>_Toc186021570</vt:lpwstr>
      </vt:variant>
      <vt:variant>
        <vt:i4>1572912</vt:i4>
      </vt:variant>
      <vt:variant>
        <vt:i4>44</vt:i4>
      </vt:variant>
      <vt:variant>
        <vt:i4>0</vt:i4>
      </vt:variant>
      <vt:variant>
        <vt:i4>5</vt:i4>
      </vt:variant>
      <vt:variant>
        <vt:lpwstr/>
      </vt:variant>
      <vt:variant>
        <vt:lpwstr>_Toc186021569</vt:lpwstr>
      </vt:variant>
      <vt:variant>
        <vt:i4>1572912</vt:i4>
      </vt:variant>
      <vt:variant>
        <vt:i4>38</vt:i4>
      </vt:variant>
      <vt:variant>
        <vt:i4>0</vt:i4>
      </vt:variant>
      <vt:variant>
        <vt:i4>5</vt:i4>
      </vt:variant>
      <vt:variant>
        <vt:lpwstr/>
      </vt:variant>
      <vt:variant>
        <vt:lpwstr>_Toc186021568</vt:lpwstr>
      </vt:variant>
      <vt:variant>
        <vt:i4>1572912</vt:i4>
      </vt:variant>
      <vt:variant>
        <vt:i4>32</vt:i4>
      </vt:variant>
      <vt:variant>
        <vt:i4>0</vt:i4>
      </vt:variant>
      <vt:variant>
        <vt:i4>5</vt:i4>
      </vt:variant>
      <vt:variant>
        <vt:lpwstr/>
      </vt:variant>
      <vt:variant>
        <vt:lpwstr>_Toc186021567</vt:lpwstr>
      </vt:variant>
      <vt:variant>
        <vt:i4>1572912</vt:i4>
      </vt:variant>
      <vt:variant>
        <vt:i4>26</vt:i4>
      </vt:variant>
      <vt:variant>
        <vt:i4>0</vt:i4>
      </vt:variant>
      <vt:variant>
        <vt:i4>5</vt:i4>
      </vt:variant>
      <vt:variant>
        <vt:lpwstr/>
      </vt:variant>
      <vt:variant>
        <vt:lpwstr>_Toc186021565</vt:lpwstr>
      </vt:variant>
      <vt:variant>
        <vt:i4>1572912</vt:i4>
      </vt:variant>
      <vt:variant>
        <vt:i4>20</vt:i4>
      </vt:variant>
      <vt:variant>
        <vt:i4>0</vt:i4>
      </vt:variant>
      <vt:variant>
        <vt:i4>5</vt:i4>
      </vt:variant>
      <vt:variant>
        <vt:lpwstr/>
      </vt:variant>
      <vt:variant>
        <vt:lpwstr>_Toc186021564</vt:lpwstr>
      </vt:variant>
      <vt:variant>
        <vt:i4>1572912</vt:i4>
      </vt:variant>
      <vt:variant>
        <vt:i4>14</vt:i4>
      </vt:variant>
      <vt:variant>
        <vt:i4>0</vt:i4>
      </vt:variant>
      <vt:variant>
        <vt:i4>5</vt:i4>
      </vt:variant>
      <vt:variant>
        <vt:lpwstr/>
      </vt:variant>
      <vt:variant>
        <vt:lpwstr>_Toc186021563</vt:lpwstr>
      </vt:variant>
      <vt:variant>
        <vt:i4>1572912</vt:i4>
      </vt:variant>
      <vt:variant>
        <vt:i4>8</vt:i4>
      </vt:variant>
      <vt:variant>
        <vt:i4>0</vt:i4>
      </vt:variant>
      <vt:variant>
        <vt:i4>5</vt:i4>
      </vt:variant>
      <vt:variant>
        <vt:lpwstr/>
      </vt:variant>
      <vt:variant>
        <vt:lpwstr>_Toc186021562</vt:lpwstr>
      </vt:variant>
      <vt:variant>
        <vt:i4>1572912</vt:i4>
      </vt:variant>
      <vt:variant>
        <vt:i4>2</vt:i4>
      </vt:variant>
      <vt:variant>
        <vt:i4>0</vt:i4>
      </vt:variant>
      <vt:variant>
        <vt:i4>5</vt:i4>
      </vt:variant>
      <vt:variant>
        <vt:lpwstr/>
      </vt:variant>
      <vt:variant>
        <vt:lpwstr>_Toc186021561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Việt Lương</dc:creator>
  <cp:keywords/>
  <cp:lastModifiedBy>Kiên Lê Trung</cp:lastModifiedBy>
  <cp:revision>884</cp:revision>
  <dcterms:created xsi:type="dcterms:W3CDTF">2024-12-22T22:57:00Z</dcterms:created>
  <dcterms:modified xsi:type="dcterms:W3CDTF">2024-12-25T20:12:00Z</dcterms:modified>
</cp:coreProperties>
</file>